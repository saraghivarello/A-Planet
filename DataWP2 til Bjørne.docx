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4.xml" ContentType="application/vnd.openxmlformats-officedocument.wordprocessingml.header+xml"/>
  <Override PartName="/word/header5.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header8.xml" ContentType="application/vnd.openxmlformats-officedocument.wordprocessingml.header+xml"/>
  <Override PartName="/word/footer10.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footer11.xml" ContentType="application/vnd.openxmlformats-officedocument.wordprocessingml.footer+xml"/>
  <Override PartName="/word/footer12.xml" ContentType="application/vnd.openxmlformats-officedocument.wordprocessingml.footer+xml"/>
  <Override PartName="/word/header11.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2.xml" ContentType="application/vnd.openxmlformats-officedocument.wordprocessingml.header+xml"/>
  <Override PartName="/word/footer15.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15.xml" ContentType="application/vnd.openxmlformats-officedocument.wordprocessingml.header+xml"/>
  <Override PartName="/word/header16.xml" ContentType="application/vnd.openxmlformats-officedocument.wordprocessingml.header+xml"/>
  <Override PartName="/word/footer18.xml" ContentType="application/vnd.openxmlformats-officedocument.wordprocessingml.footer+xml"/>
  <Override PartName="/word/header17.xml" ContentType="application/vnd.openxmlformats-officedocument.wordprocessingml.header+xml"/>
  <Override PartName="/word/footer19.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301BA3A" w14:textId="19F8A2BA" w:rsidR="000615B1" w:rsidRPr="0092046A" w:rsidRDefault="00D773EB" w:rsidP="00FA0FF0">
      <w:pPr>
        <w:spacing w:after="6400"/>
      </w:pPr>
      <w:r>
        <w:rPr>
          <w:noProof/>
        </w:rPr>
        <w:drawing>
          <wp:anchor distT="0" distB="0" distL="0" distR="0" simplePos="0" relativeHeight="251658244" behindDoc="0" locked="0" layoutInCell="1" allowOverlap="1" wp14:anchorId="042BF1A8" wp14:editId="7850469A">
            <wp:simplePos x="0" y="0"/>
            <wp:positionH relativeFrom="page">
              <wp:posOffset>0</wp:posOffset>
            </wp:positionH>
            <wp:positionV relativeFrom="paragraph">
              <wp:posOffset>1975468</wp:posOffset>
            </wp:positionV>
            <wp:extent cx="7558351" cy="1946275"/>
            <wp:effectExtent l="0" t="0" r="5080" b="0"/>
            <wp:wrapNone/>
            <wp:docPr id="1661415396" name="Bilde 4" descr="Et bilde som inneholder tekst, svømme&#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Bilde 16" descr="Et bilde som inneholder tekst, svømme&#10;&#10;Automatisk generert beskrivelse"/>
                    <pic:cNvPicPr/>
                  </pic:nvPicPr>
                  <pic:blipFill>
                    <a:blip r:embed="rId11">
                      <a:extLst>
                        <a:ext uri="{28A0092B-C50C-407E-A947-70E740481C1C}">
                          <a14:useLocalDpi xmlns:a14="http://schemas.microsoft.com/office/drawing/2010/main" val="0"/>
                        </a:ext>
                      </a:extLst>
                    </a:blip>
                    <a:stretch>
                      <a:fillRect/>
                    </a:stretch>
                  </pic:blipFill>
                  <pic:spPr>
                    <a:xfrm>
                      <a:off x="0" y="0"/>
                      <a:ext cx="7558351" cy="1946275"/>
                    </a:xfrm>
                    <a:prstGeom prst="rect">
                      <a:avLst/>
                    </a:prstGeom>
                  </pic:spPr>
                </pic:pic>
              </a:graphicData>
            </a:graphic>
            <wp14:sizeRelH relativeFrom="margin">
              <wp14:pctWidth>0</wp14:pctWidth>
            </wp14:sizeRelH>
            <wp14:sizeRelV relativeFrom="margin">
              <wp14:pctHeight>0</wp14:pctHeight>
            </wp14:sizeRelV>
          </wp:anchor>
        </w:drawing>
      </w:r>
      <w:r w:rsidR="0069099B" w:rsidRPr="0092046A">
        <w:rPr>
          <w:b/>
          <w:bCs/>
          <w:noProof/>
          <w:color w:val="3F868D" w:themeColor="accent1"/>
          <w:sz w:val="44"/>
          <w:szCs w:val="44"/>
          <w:lang w:eastAsia="en-US"/>
        </w:rPr>
        <w:drawing>
          <wp:anchor distT="0" distB="0" distL="114300" distR="114300" simplePos="0" relativeHeight="251658243" behindDoc="0" locked="0" layoutInCell="1" allowOverlap="1" wp14:anchorId="1CB030BD" wp14:editId="2E4A758A">
            <wp:simplePos x="0" y="0"/>
            <wp:positionH relativeFrom="column">
              <wp:posOffset>-386715</wp:posOffset>
            </wp:positionH>
            <wp:positionV relativeFrom="paragraph">
              <wp:posOffset>901065</wp:posOffset>
            </wp:positionV>
            <wp:extent cx="4590415" cy="563245"/>
            <wp:effectExtent l="0" t="0" r="635" b="8255"/>
            <wp:wrapSquare wrapText="bothSides"/>
            <wp:docPr id="12" name="Bild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590415" cy="5632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9276B" w:rsidRPr="0092046A">
        <w:rPr>
          <w:noProof/>
        </w:rPr>
        <mc:AlternateContent>
          <mc:Choice Requires="wps">
            <w:drawing>
              <wp:anchor distT="0" distB="0" distL="0" distR="0" simplePos="0" relativeHeight="251658240" behindDoc="0" locked="1" layoutInCell="1" allowOverlap="1" wp14:anchorId="798BEF6B" wp14:editId="086CD63C">
                <wp:simplePos x="0" y="0"/>
                <wp:positionH relativeFrom="page">
                  <wp:align>left</wp:align>
                </wp:positionH>
                <wp:positionV relativeFrom="paragraph">
                  <wp:posOffset>1971675</wp:posOffset>
                </wp:positionV>
                <wp:extent cx="7559675" cy="1947545"/>
                <wp:effectExtent l="0" t="0" r="3175" b="0"/>
                <wp:wrapSquare wrapText="bothSides"/>
                <wp:docPr id="217" name="Tekstboks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59675" cy="1947545"/>
                        </a:xfrm>
                        <a:prstGeom prst="rect">
                          <a:avLst/>
                        </a:prstGeom>
                        <a:solidFill>
                          <a:schemeClr val="bg2"/>
                        </a:solidFill>
                        <a:ln w="9525">
                          <a:noFill/>
                          <a:miter lim="800000"/>
                          <a:headEnd/>
                          <a:tailEnd/>
                        </a:ln>
                      </wps:spPr>
                      <wps:txbx>
                        <w:txbxContent>
                          <w:p w14:paraId="651B1128" w14:textId="77777777" w:rsidR="00596004" w:rsidRPr="007B18E4" w:rsidRDefault="00596004" w:rsidP="00596004">
                            <w:pPr>
                              <w:ind w:left="-142" w:right="-161"/>
                              <w:jc w:val="center"/>
                              <w:rPr>
                                <w:b/>
                                <w:bCs/>
                                <w:sz w:val="32"/>
                                <w:szCs w:val="32"/>
                                <w:lang w:val="nb-NO"/>
                              </w:rPr>
                            </w:pPr>
                            <w:r w:rsidRPr="007B18E4">
                              <w:rPr>
                                <w:b/>
                                <w:bCs/>
                                <w:sz w:val="32"/>
                                <w:szCs w:val="32"/>
                                <w:lang w:val="nb-NO"/>
                              </w:rPr>
                              <w:t>Sett inn riktig frise her via «Sett inn -&gt; «Forside»</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type w14:anchorId="798BEF6B" id="_x0000_t202" coordsize="21600,21600" o:spt="202" path="m,l,21600r21600,l21600,xe">
                <v:stroke joinstyle="miter"/>
                <v:path gradientshapeok="t" o:connecttype="rect"/>
              </v:shapetype>
              <v:shape id="Tekstboks 2" o:spid="_x0000_s1026" type="#_x0000_t202" style="position:absolute;margin-left:0;margin-top:155.25pt;width:595.25pt;height:153.35pt;z-index:251658240;visibility:visible;mso-wrap-style:square;mso-width-percent:0;mso-height-percent:0;mso-wrap-distance-left:0;mso-wrap-distance-top:0;mso-wrap-distance-right:0;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" fillcolor="#e7e5e1 [3214]" stroked="f">
                <v:textbox>
                  <w:txbxContent>
                    <w:p w14:paraId="651B1128" w14:textId="77777777" w:rsidR="00596004" w:rsidRPr="007B18E4" w:rsidRDefault="00596004" w:rsidP="00596004">
                      <w:pPr>
                        <w:ind w:left="-142" w:right="-161"/>
                        <w:jc w:val="center"/>
                        <w:rPr>
                          <w:b/>
                          <w:bCs/>
                          <w:sz w:val="32"/>
                          <w:szCs w:val="32"/>
                          <w:lang w:val="nb-NO"/>
                        </w:rPr>
                      </w:pPr>
                      <w:r w:rsidRPr="007B18E4">
                        <w:rPr>
                          <w:b/>
                          <w:bCs/>
                          <w:sz w:val="32"/>
                          <w:szCs w:val="32"/>
                          <w:lang w:val="nb-NO"/>
                        </w:rPr>
                        <w:t>Sett inn riktig frise her via «Sett inn -&gt; «Forside»</w:t>
                      </w:r>
                    </w:p>
                  </w:txbxContent>
                </v:textbox>
                <w10:wrap type="square" anchorx="page"/>
                <w10:anchorlock/>
              </v:shape>
            </w:pict>
          </mc:Fallback>
        </mc:AlternateContent>
      </w:r>
      <w:r w:rsidR="000615B1" w:rsidRPr="0092046A">
        <w:rPr>
          <w:noProof/>
        </w:rPr>
        <w:drawing>
          <wp:anchor distT="0" distB="0" distL="114300" distR="114300" simplePos="0" relativeHeight="251658241" behindDoc="1" locked="1" layoutInCell="1" allowOverlap="1" wp14:anchorId="526360BC" wp14:editId="02C5141E">
            <wp:simplePos x="0" y="0"/>
            <wp:positionH relativeFrom="page">
              <wp:align>left</wp:align>
            </wp:positionH>
            <wp:positionV relativeFrom="page">
              <wp:posOffset>3068955</wp:posOffset>
            </wp:positionV>
            <wp:extent cx="7559040" cy="7621270"/>
            <wp:effectExtent l="0" t="0" r="3810" b="0"/>
            <wp:wrapNone/>
            <wp:docPr id="19" name="Bilde 1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Bilde 129">
                      <a:extLst>
                        <a:ext uri="{C183D7F6-B498-43B3-948B-1728B52AA6E4}">
                          <adec:decorative xmlns:adec="http://schemas.microsoft.com/office/drawing/2017/decorative" val="1"/>
                        </a:ext>
                      </a:extLst>
                    </pic:cNvPr>
                    <pic:cNvPicPr>
                      <a:picLocks noChangeAspect="1" noChangeArrowheads="1"/>
                    </pic:cNvPicPr>
                  </pic:nvPicPr>
                  <pic:blipFill>
                    <a:blip r:embed="rId13" cstate="print">
                      <a:extLst>
                        <a:ext uri="{28A0092B-C50C-407E-A947-70E740481C1C}">
                          <a14:useLocalDpi xmlns:a14="http://schemas.microsoft.com/office/drawing/2010/main" val="0"/>
                        </a:ext>
                      </a:extLst>
                    </a:blip>
                    <a:stretch>
                      <a:fillRect/>
                    </a:stretch>
                  </pic:blipFill>
                  <pic:spPr bwMode="auto">
                    <a:xfrm>
                      <a:off x="0" y="0"/>
                      <a:ext cx="7559040" cy="7621270"/>
                    </a:xfrm>
                    <a:prstGeom prst="rect">
                      <a:avLst/>
                    </a:prstGeom>
                    <a:noFill/>
                    <a:ln>
                      <a:noFill/>
                    </a:ln>
                  </pic:spPr>
                </pic:pic>
              </a:graphicData>
            </a:graphic>
            <wp14:sizeRelH relativeFrom="page">
              <wp14:pctWidth>0</wp14:pctWidth>
            </wp14:sizeRelH>
            <wp14:sizeRelV relativeFrom="page">
              <wp14:pctHeight>0</wp14:pctHeight>
            </wp14:sizeRelV>
          </wp:anchor>
        </w:drawing>
      </w:r>
    </w:p>
    <w:bookmarkStart w:id="0" w:name="Tittel"/>
    <w:p w14:paraId="1451FFEA" w14:textId="359266E6" w:rsidR="00363687" w:rsidRPr="0092046A" w:rsidRDefault="00363687" w:rsidP="00363687">
      <w:pPr>
        <w:pStyle w:val="Tittel"/>
      </w:pPr>
      <w:r w:rsidRPr="0092046A">
        <w:fldChar w:fldCharType="begin"/>
      </w:r>
      <w:r w:rsidRPr="0092046A">
        <w:instrText xml:space="preserve"> FILLIN  Tittel  \* MERGEFORMAT </w:instrText>
      </w:r>
      <w:r w:rsidRPr="0092046A">
        <w:fldChar w:fldCharType="separate"/>
      </w:r>
      <w:r w:rsidR="004048F7">
        <w:t>Attitudes towards road pricing and road tolls</w:t>
      </w:r>
      <w:r w:rsidRPr="0092046A">
        <w:fldChar w:fldCharType="end"/>
      </w:r>
      <w:bookmarkEnd w:id="0"/>
      <w:r w:rsidR="001C64F8" w:rsidRPr="0092046A">
        <w:t xml:space="preserve"> </w:t>
      </w:r>
    </w:p>
    <w:bookmarkStart w:id="1" w:name="Undertittel"/>
    <w:p w14:paraId="28D37A5E" w14:textId="7A25DF68" w:rsidR="00363687" w:rsidRPr="00A040D6" w:rsidRDefault="00363687" w:rsidP="00363687">
      <w:pPr>
        <w:pStyle w:val="Undertittel"/>
        <w:rPr>
          <w:sz w:val="36"/>
          <w:szCs w:val="36"/>
          <w:lang w:val="en-GB"/>
        </w:rPr>
      </w:pPr>
      <w:r w:rsidRPr="0092046A">
        <w:rPr>
          <w:sz w:val="36"/>
          <w:szCs w:val="36"/>
        </w:rPr>
        <w:fldChar w:fldCharType="begin"/>
      </w:r>
      <w:r w:rsidRPr="00A040D6">
        <w:rPr>
          <w:sz w:val="36"/>
          <w:szCs w:val="36"/>
          <w:lang w:val="en-GB"/>
        </w:rPr>
        <w:instrText xml:space="preserve"> FILLIN  Undertittel  \* MERGEFORMAT </w:instrText>
      </w:r>
      <w:r w:rsidRPr="0092046A">
        <w:rPr>
          <w:sz w:val="36"/>
          <w:szCs w:val="36"/>
        </w:rPr>
        <w:fldChar w:fldCharType="separate"/>
      </w:r>
      <w:r w:rsidR="009550A3">
        <w:rPr>
          <w:sz w:val="36"/>
          <w:szCs w:val="36"/>
          <w:lang w:val="en-GB"/>
        </w:rPr>
        <w:t>Survey design and data description</w:t>
      </w:r>
      <w:r w:rsidRPr="0092046A">
        <w:rPr>
          <w:sz w:val="36"/>
          <w:szCs w:val="36"/>
        </w:rPr>
        <w:fldChar w:fldCharType="end"/>
      </w:r>
      <w:bookmarkEnd w:id="1"/>
      <w:r w:rsidR="001C64F8" w:rsidRPr="00A040D6">
        <w:rPr>
          <w:sz w:val="36"/>
          <w:szCs w:val="36"/>
          <w:lang w:val="en-GB"/>
        </w:rPr>
        <w:t xml:space="preserve"> </w:t>
      </w:r>
    </w:p>
    <w:bookmarkStart w:id="2" w:name="Forfattere"/>
    <w:p w14:paraId="540A3121" w14:textId="121A1675" w:rsidR="00363687" w:rsidRPr="00A040D6" w:rsidRDefault="00525878" w:rsidP="00363687">
      <w:pPr>
        <w:pStyle w:val="Navn"/>
        <w:rPr>
          <w:lang w:val="en-GB"/>
        </w:rPr>
      </w:pPr>
      <w:r w:rsidRPr="0092046A">
        <w:fldChar w:fldCharType="begin"/>
      </w:r>
      <w:r w:rsidRPr="00A040D6">
        <w:rPr>
          <w:lang w:val="en-GB"/>
        </w:rPr>
        <w:instrText xml:space="preserve"> FILLIN  "Authors (use comma divider)"  \* MERGEFORMAT </w:instrText>
      </w:r>
      <w:r w:rsidRPr="0092046A">
        <w:fldChar w:fldCharType="separate"/>
      </w:r>
      <w:r w:rsidR="009550A3">
        <w:rPr>
          <w:lang w:val="en-GB"/>
        </w:rPr>
        <w:t>Askill Harkjerr Halse, Alice Ciccone, Olivia Potash</w:t>
      </w:r>
      <w:r w:rsidRPr="0092046A">
        <w:fldChar w:fldCharType="end"/>
      </w:r>
      <w:r w:rsidRPr="00A040D6">
        <w:rPr>
          <w:lang w:val="en-GB"/>
        </w:rPr>
        <w:t xml:space="preserve"> </w:t>
      </w:r>
      <w:bookmarkEnd w:id="2"/>
    </w:p>
    <w:bookmarkStart w:id="3" w:name="Rapportnummer"/>
    <w:p w14:paraId="260B95AF" w14:textId="66412FF6" w:rsidR="00363687" w:rsidRPr="0092046A" w:rsidRDefault="00363687" w:rsidP="00363687">
      <w:pPr>
        <w:pStyle w:val="Rapportnummer"/>
      </w:pPr>
      <w:r w:rsidRPr="0092046A">
        <w:fldChar w:fldCharType="begin"/>
      </w:r>
      <w:r w:rsidRPr="0092046A">
        <w:instrText xml:space="preserve"> FILLIN  TØI-rapportnummer  \* MERGEFORMAT </w:instrText>
      </w:r>
      <w:r w:rsidRPr="0092046A">
        <w:fldChar w:fldCharType="separate"/>
      </w:r>
      <w:r w:rsidR="00433959">
        <w:t>2062/2023</w:t>
      </w:r>
      <w:r w:rsidRPr="0092046A">
        <w:fldChar w:fldCharType="end"/>
      </w:r>
      <w:bookmarkEnd w:id="3"/>
      <w:r w:rsidR="001C64F8" w:rsidRPr="0092046A">
        <w:t xml:space="preserve"> </w:t>
      </w:r>
    </w:p>
    <w:p w14:paraId="257A141F" w14:textId="77777777" w:rsidR="000615B1" w:rsidRPr="0092046A" w:rsidRDefault="000615B1" w:rsidP="000615B1"/>
    <w:p w14:paraId="5762AFEB" w14:textId="77777777" w:rsidR="000615B1" w:rsidRPr="0092046A" w:rsidRDefault="000615B1" w:rsidP="000615B1">
      <w:pPr>
        <w:sectPr w:rsidR="000615B1" w:rsidRPr="0092046A" w:rsidSect="00967662">
          <w:headerReference w:type="even" r:id="rId14"/>
          <w:headerReference w:type="default" r:id="rId15"/>
          <w:footerReference w:type="even" r:id="rId16"/>
          <w:footerReference w:type="default" r:id="rId17"/>
          <w:footerReference w:type="first" r:id="rId18"/>
          <w:pgSz w:w="11906" w:h="16838" w:code="9"/>
          <w:pgMar w:top="1701" w:right="1418" w:bottom="1418" w:left="1418" w:header="851" w:footer="709" w:gutter="0"/>
          <w:pgNumType w:start="0"/>
          <w:cols w:space="708"/>
          <w:titlePg/>
          <w:docGrid w:linePitch="360"/>
        </w:sectPr>
      </w:pPr>
    </w:p>
    <w:p w14:paraId="3C903013" w14:textId="5FCE3002" w:rsidR="00190818" w:rsidRPr="00A0492D" w:rsidRDefault="0069099B" w:rsidP="00B529EC">
      <w:pPr>
        <w:rPr>
          <w:b/>
          <w:bCs/>
          <w:color w:val="3F868D" w:themeColor="accent1"/>
          <w:sz w:val="44"/>
          <w:szCs w:val="44"/>
          <w:lang w:val="en-GB"/>
        </w:rPr>
      </w:pPr>
      <w:r w:rsidRPr="00A0492D">
        <w:rPr>
          <w:b/>
          <w:bCs/>
          <w:color w:val="3F868D" w:themeColor="accent1"/>
          <w:sz w:val="44"/>
          <w:szCs w:val="44"/>
          <w:lang w:val="en-GB"/>
        </w:rPr>
        <w:lastRenderedPageBreak/>
        <w:t>Form/Check List for TØI Report</w:t>
      </w:r>
    </w:p>
    <w:p w14:paraId="02912751" w14:textId="77777777" w:rsidR="00190818" w:rsidRPr="007B18E4" w:rsidRDefault="00190818" w:rsidP="000B0C3B">
      <w:pPr>
        <w:rPr>
          <w:lang w:val="nb-NO"/>
        </w:rPr>
      </w:pPr>
      <w:r w:rsidRPr="007B18E4">
        <w:rPr>
          <w:lang w:val="nb-NO"/>
        </w:rPr>
        <w:t>Dette skjemaet skal følge hver rapport fram til den foreligger ferdig trykket. Konsulenten som er gitt ansvaret for fremstillingen av rapporten, har ansvaret for at opplegget for fremstillingen blir fulgt.</w:t>
      </w:r>
    </w:p>
    <w:p w14:paraId="159DFCCF" w14:textId="77777777" w:rsidR="00190818" w:rsidRPr="007B18E4" w:rsidRDefault="00190818" w:rsidP="00190818">
      <w:pPr>
        <w:spacing w:after="0"/>
        <w:rPr>
          <w:lang w:val="nb-NO"/>
        </w:rPr>
      </w:pPr>
    </w:p>
    <w:tbl>
      <w:tblPr>
        <w:tblW w:w="9209" w:type="dxa"/>
        <w:tblInd w:w="-3" w:type="dxa"/>
        <w:tblLayout w:type="fixed"/>
        <w:tblCellMar>
          <w:left w:w="70" w:type="dxa"/>
          <w:right w:w="70" w:type="dxa"/>
        </w:tblCellMar>
        <w:tblLook w:val="0680" w:firstRow="0" w:lastRow="0" w:firstColumn="1" w:lastColumn="0" w:noHBand="1" w:noVBand="1"/>
      </w:tblPr>
      <w:tblGrid>
        <w:gridCol w:w="992"/>
        <w:gridCol w:w="985"/>
        <w:gridCol w:w="433"/>
        <w:gridCol w:w="701"/>
        <w:gridCol w:w="1279"/>
        <w:gridCol w:w="422"/>
        <w:gridCol w:w="145"/>
        <w:gridCol w:w="501"/>
        <w:gridCol w:w="1197"/>
        <w:gridCol w:w="570"/>
        <w:gridCol w:w="1984"/>
      </w:tblGrid>
      <w:tr w:rsidR="00363687" w:rsidRPr="0092046A" w14:paraId="3C51E79F" w14:textId="77777777" w:rsidTr="4044C3C2">
        <w:tc>
          <w:tcPr>
            <w:tcW w:w="1977" w:type="dxa"/>
            <w:gridSpan w:val="2"/>
            <w:tcBorders>
              <w:top w:val="single" w:sz="6" w:space="0" w:color="auto"/>
              <w:left w:val="single" w:sz="6" w:space="0" w:color="auto"/>
              <w:bottom w:val="single" w:sz="6" w:space="0" w:color="auto"/>
              <w:right w:val="single" w:sz="6" w:space="0" w:color="auto"/>
            </w:tcBorders>
          </w:tcPr>
          <w:p w14:paraId="68F85562" w14:textId="77777777" w:rsidR="00363687" w:rsidRPr="0092046A" w:rsidRDefault="00363687" w:rsidP="00363687">
            <w:pPr>
              <w:pStyle w:val="Dokinfo"/>
              <w:rPr>
                <w:b/>
                <w:bCs/>
              </w:rPr>
            </w:pPr>
            <w:r w:rsidRPr="0092046A">
              <w:rPr>
                <w:b/>
                <w:bCs/>
              </w:rPr>
              <w:t>Prosjektnr.</w:t>
            </w:r>
          </w:p>
        </w:tc>
        <w:bookmarkStart w:id="26" w:name="Prosjektnr"/>
        <w:tc>
          <w:tcPr>
            <w:tcW w:w="7232" w:type="dxa"/>
            <w:gridSpan w:val="9"/>
            <w:tcBorders>
              <w:top w:val="single" w:sz="6" w:space="0" w:color="auto"/>
              <w:left w:val="single" w:sz="6" w:space="0" w:color="auto"/>
              <w:bottom w:val="single" w:sz="6" w:space="0" w:color="auto"/>
              <w:right w:val="single" w:sz="6" w:space="0" w:color="auto"/>
            </w:tcBorders>
          </w:tcPr>
          <w:p w14:paraId="19F08CAF" w14:textId="2F75C0F7" w:rsidR="00363687" w:rsidRPr="0092046A" w:rsidRDefault="00363687" w:rsidP="00363687">
            <w:pPr>
              <w:pStyle w:val="Dokinfo"/>
            </w:pPr>
            <w:r w:rsidRPr="0092046A">
              <w:fldChar w:fldCharType="begin"/>
            </w:r>
            <w:r w:rsidRPr="0092046A">
              <w:instrText xml:space="preserve"> FILLIN  Prosjektnr  \* MERGEFORMAT </w:instrText>
            </w:r>
            <w:r w:rsidRPr="0092046A">
              <w:fldChar w:fldCharType="separate"/>
            </w:r>
            <w:r w:rsidR="009550A3">
              <w:t>5000</w:t>
            </w:r>
            <w:r w:rsidRPr="0092046A">
              <w:fldChar w:fldCharType="end"/>
            </w:r>
            <w:bookmarkEnd w:id="26"/>
          </w:p>
        </w:tc>
      </w:tr>
      <w:tr w:rsidR="00363687" w:rsidRPr="0092046A" w14:paraId="7C2F2394" w14:textId="77777777" w:rsidTr="4044C3C2">
        <w:tc>
          <w:tcPr>
            <w:tcW w:w="1977" w:type="dxa"/>
            <w:gridSpan w:val="2"/>
            <w:tcBorders>
              <w:top w:val="single" w:sz="6" w:space="0" w:color="auto"/>
              <w:left w:val="single" w:sz="6" w:space="0" w:color="auto"/>
              <w:bottom w:val="single" w:sz="6" w:space="0" w:color="auto"/>
              <w:right w:val="single" w:sz="6" w:space="0" w:color="auto"/>
            </w:tcBorders>
          </w:tcPr>
          <w:p w14:paraId="2D2F94A2" w14:textId="77777777" w:rsidR="00363687" w:rsidRPr="0092046A" w:rsidRDefault="00363687" w:rsidP="00363687">
            <w:pPr>
              <w:pStyle w:val="Dokinfo"/>
              <w:rPr>
                <w:b/>
                <w:bCs/>
              </w:rPr>
            </w:pPr>
            <w:r w:rsidRPr="0092046A">
              <w:rPr>
                <w:b/>
                <w:bCs/>
              </w:rPr>
              <w:t>Prosjektleder</w:t>
            </w:r>
          </w:p>
        </w:tc>
        <w:bookmarkStart w:id="27" w:name="Prosjektleder"/>
        <w:tc>
          <w:tcPr>
            <w:tcW w:w="7232" w:type="dxa"/>
            <w:gridSpan w:val="9"/>
            <w:tcBorders>
              <w:top w:val="single" w:sz="6" w:space="0" w:color="auto"/>
              <w:left w:val="single" w:sz="6" w:space="0" w:color="auto"/>
              <w:bottom w:val="single" w:sz="6" w:space="0" w:color="auto"/>
              <w:right w:val="single" w:sz="6" w:space="0" w:color="auto"/>
            </w:tcBorders>
            <w:shd w:val="clear" w:color="auto" w:fill="auto"/>
          </w:tcPr>
          <w:p w14:paraId="1565C479" w14:textId="0EB344B0" w:rsidR="00363687" w:rsidRPr="0092046A" w:rsidRDefault="00363687" w:rsidP="00363687">
            <w:pPr>
              <w:pStyle w:val="Dokinfo"/>
            </w:pPr>
            <w:r w:rsidRPr="0092046A">
              <w:fldChar w:fldCharType="begin"/>
            </w:r>
            <w:r w:rsidRPr="0092046A">
              <w:instrText xml:space="preserve"> FILLIN  Prosjektleder  \* MERGEFORMAT </w:instrText>
            </w:r>
            <w:r w:rsidRPr="0092046A">
              <w:fldChar w:fldCharType="separate"/>
            </w:r>
            <w:r w:rsidR="009550A3">
              <w:t>Alice Ciccone</w:t>
            </w:r>
            <w:r w:rsidRPr="0092046A">
              <w:fldChar w:fldCharType="end"/>
            </w:r>
            <w:bookmarkEnd w:id="27"/>
          </w:p>
        </w:tc>
      </w:tr>
      <w:tr w:rsidR="00363687" w:rsidRPr="0092046A" w14:paraId="7C005967" w14:textId="77777777" w:rsidTr="4044C3C2">
        <w:tc>
          <w:tcPr>
            <w:tcW w:w="1977" w:type="dxa"/>
            <w:gridSpan w:val="2"/>
            <w:tcBorders>
              <w:top w:val="single" w:sz="6" w:space="0" w:color="auto"/>
              <w:left w:val="single" w:sz="6" w:space="0" w:color="auto"/>
              <w:bottom w:val="single" w:sz="6" w:space="0" w:color="auto"/>
              <w:right w:val="single" w:sz="6" w:space="0" w:color="auto"/>
            </w:tcBorders>
          </w:tcPr>
          <w:p w14:paraId="3774EBDD" w14:textId="77777777" w:rsidR="00363687" w:rsidRPr="0092046A" w:rsidRDefault="00363687" w:rsidP="00363687">
            <w:pPr>
              <w:pStyle w:val="Dokinfo"/>
              <w:rPr>
                <w:b/>
                <w:bCs/>
              </w:rPr>
            </w:pPr>
            <w:r w:rsidRPr="0092046A">
              <w:rPr>
                <w:b/>
                <w:bCs/>
              </w:rPr>
              <w:t>Kvalitetsansvarlig</w:t>
            </w:r>
          </w:p>
        </w:tc>
        <w:bookmarkStart w:id="28" w:name="Kvalitetsansvarlig"/>
        <w:tc>
          <w:tcPr>
            <w:tcW w:w="7232" w:type="dxa"/>
            <w:gridSpan w:val="9"/>
            <w:tcBorders>
              <w:top w:val="single" w:sz="6" w:space="0" w:color="auto"/>
              <w:left w:val="single" w:sz="6" w:space="0" w:color="auto"/>
              <w:bottom w:val="single" w:sz="6" w:space="0" w:color="auto"/>
              <w:right w:val="single" w:sz="6" w:space="0" w:color="auto"/>
            </w:tcBorders>
          </w:tcPr>
          <w:p w14:paraId="1B8943F2" w14:textId="5244B13D" w:rsidR="00363687" w:rsidRPr="0092046A" w:rsidRDefault="00363687" w:rsidP="00363687">
            <w:pPr>
              <w:pStyle w:val="Dokinfo"/>
            </w:pPr>
            <w:r w:rsidRPr="0092046A">
              <w:fldChar w:fldCharType="begin"/>
            </w:r>
            <w:r w:rsidRPr="0092046A">
              <w:instrText xml:space="preserve"> FILLIN  Kvalitetsansvarlig  \* MERGEFORMAT </w:instrText>
            </w:r>
            <w:r w:rsidRPr="0092046A">
              <w:fldChar w:fldCharType="separate"/>
            </w:r>
            <w:r w:rsidR="009550A3">
              <w:t>Kvalitetsansvarlig</w:t>
            </w:r>
            <w:r w:rsidRPr="0092046A">
              <w:fldChar w:fldCharType="end"/>
            </w:r>
            <w:bookmarkEnd w:id="28"/>
          </w:p>
        </w:tc>
      </w:tr>
      <w:tr w:rsidR="00363687" w:rsidRPr="0092046A" w14:paraId="30ADD13B" w14:textId="77777777" w:rsidTr="4044C3C2">
        <w:tc>
          <w:tcPr>
            <w:tcW w:w="1977" w:type="dxa"/>
            <w:gridSpan w:val="2"/>
            <w:tcBorders>
              <w:top w:val="single" w:sz="6" w:space="0" w:color="auto"/>
              <w:left w:val="single" w:sz="6" w:space="0" w:color="auto"/>
              <w:bottom w:val="single" w:sz="6" w:space="0" w:color="auto"/>
              <w:right w:val="single" w:sz="6" w:space="0" w:color="auto"/>
            </w:tcBorders>
          </w:tcPr>
          <w:p w14:paraId="3472B0FD" w14:textId="77777777" w:rsidR="00363687" w:rsidRPr="0092046A" w:rsidRDefault="00363687" w:rsidP="00363687">
            <w:pPr>
              <w:pStyle w:val="Dokinfo"/>
              <w:rPr>
                <w:b/>
                <w:bCs/>
              </w:rPr>
            </w:pPr>
            <w:r w:rsidRPr="0092046A">
              <w:rPr>
                <w:b/>
                <w:bCs/>
              </w:rPr>
              <w:t>Oppdragsgiver(e)</w:t>
            </w:r>
          </w:p>
        </w:tc>
        <w:bookmarkStart w:id="29" w:name="Oppdragsgiver"/>
        <w:tc>
          <w:tcPr>
            <w:tcW w:w="7232" w:type="dxa"/>
            <w:gridSpan w:val="9"/>
            <w:tcBorders>
              <w:top w:val="single" w:sz="6" w:space="0" w:color="auto"/>
              <w:left w:val="single" w:sz="6" w:space="0" w:color="auto"/>
              <w:bottom w:val="single" w:sz="6" w:space="0" w:color="auto"/>
              <w:right w:val="single" w:sz="6" w:space="0" w:color="auto"/>
            </w:tcBorders>
          </w:tcPr>
          <w:p w14:paraId="2EFCBB65" w14:textId="19EA8669" w:rsidR="00363687" w:rsidRPr="0092046A" w:rsidRDefault="00363687" w:rsidP="00363687">
            <w:pPr>
              <w:pStyle w:val="Dokinfo"/>
            </w:pPr>
            <w:r w:rsidRPr="0092046A">
              <w:fldChar w:fldCharType="begin"/>
            </w:r>
            <w:r w:rsidRPr="0092046A">
              <w:instrText xml:space="preserve"> FILLIN  Oppdragsgiver  \* MERGEFORMAT </w:instrText>
            </w:r>
            <w:r w:rsidRPr="0092046A">
              <w:fldChar w:fldCharType="separate"/>
            </w:r>
            <w:r w:rsidR="009550A3">
              <w:t>Norges forskningsråd</w:t>
            </w:r>
            <w:r w:rsidRPr="0092046A">
              <w:fldChar w:fldCharType="end"/>
            </w:r>
            <w:bookmarkEnd w:id="29"/>
          </w:p>
        </w:tc>
      </w:tr>
      <w:tr w:rsidR="00363687" w:rsidRPr="0092046A" w14:paraId="2532B309" w14:textId="77777777" w:rsidTr="4044C3C2">
        <w:tc>
          <w:tcPr>
            <w:tcW w:w="9209" w:type="dxa"/>
            <w:gridSpan w:val="11"/>
            <w:tcBorders>
              <w:top w:val="single" w:sz="6" w:space="0" w:color="auto"/>
              <w:bottom w:val="single" w:sz="6" w:space="0" w:color="auto"/>
            </w:tcBorders>
          </w:tcPr>
          <w:p w14:paraId="17409F79" w14:textId="77777777" w:rsidR="00363687" w:rsidRPr="0092046A" w:rsidRDefault="00363687" w:rsidP="00363687">
            <w:pPr>
              <w:pStyle w:val="Dokinfo"/>
              <w:rPr>
                <w:b/>
                <w:bCs/>
              </w:rPr>
            </w:pPr>
          </w:p>
        </w:tc>
      </w:tr>
      <w:tr w:rsidR="00363687" w:rsidRPr="0092046A" w14:paraId="019125C1" w14:textId="77777777" w:rsidTr="4044C3C2">
        <w:tblPrEx>
          <w:tblCellMar>
            <w:left w:w="71" w:type="dxa"/>
            <w:right w:w="71" w:type="dxa"/>
          </w:tblCellMar>
        </w:tblPrEx>
        <w:tc>
          <w:tcPr>
            <w:tcW w:w="1977" w:type="dxa"/>
            <w:gridSpan w:val="2"/>
            <w:tcBorders>
              <w:top w:val="single" w:sz="6" w:space="0" w:color="auto"/>
              <w:left w:val="single" w:sz="6" w:space="0" w:color="auto"/>
              <w:bottom w:val="single" w:sz="6" w:space="0" w:color="auto"/>
              <w:right w:val="single" w:sz="6" w:space="0" w:color="auto"/>
            </w:tcBorders>
          </w:tcPr>
          <w:p w14:paraId="250B1E16" w14:textId="77777777" w:rsidR="00363687" w:rsidRPr="0092046A" w:rsidRDefault="00363687" w:rsidP="00363687">
            <w:pPr>
              <w:pStyle w:val="Dokinfo"/>
              <w:rPr>
                <w:b/>
                <w:bCs/>
              </w:rPr>
            </w:pPr>
            <w:r w:rsidRPr="0092046A">
              <w:rPr>
                <w:b/>
                <w:bCs/>
              </w:rPr>
              <w:t>Rapportens tittel</w:t>
            </w:r>
          </w:p>
        </w:tc>
        <w:tc>
          <w:tcPr>
            <w:tcW w:w="7232" w:type="dxa"/>
            <w:gridSpan w:val="9"/>
            <w:tcBorders>
              <w:top w:val="single" w:sz="6" w:space="0" w:color="auto"/>
              <w:left w:val="single" w:sz="6" w:space="0" w:color="auto"/>
              <w:bottom w:val="single" w:sz="6" w:space="0" w:color="auto"/>
              <w:right w:val="single" w:sz="6" w:space="0" w:color="auto"/>
            </w:tcBorders>
          </w:tcPr>
          <w:p w14:paraId="368E0636" w14:textId="1DD91307" w:rsidR="00363687" w:rsidRPr="0092046A" w:rsidRDefault="00363687" w:rsidP="00363687">
            <w:pPr>
              <w:pStyle w:val="Dokinfo"/>
            </w:pPr>
            <w:r w:rsidRPr="0092046A">
              <w:fldChar w:fldCharType="begin"/>
            </w:r>
            <w:r w:rsidRPr="0092046A">
              <w:instrText xml:space="preserve"> REF Tittel \h  \* MERGEFORMAT </w:instrText>
            </w:r>
            <w:r w:rsidRPr="0092046A">
              <w:fldChar w:fldCharType="separate"/>
            </w:r>
            <w:r w:rsidR="00C34CCF">
              <w:t>Attitudes towards road pricing and road tolls</w:t>
            </w:r>
            <w:r w:rsidRPr="0092046A">
              <w:fldChar w:fldCharType="end"/>
            </w:r>
            <w:r w:rsidR="006667EC" w:rsidRPr="0092046A">
              <w:t>.</w:t>
            </w:r>
            <w:r w:rsidRPr="0092046A">
              <w:t xml:space="preserve"> </w:t>
            </w:r>
            <w:r w:rsidRPr="0092046A">
              <w:fldChar w:fldCharType="begin"/>
            </w:r>
            <w:r w:rsidRPr="0092046A">
              <w:instrText xml:space="preserve"> REF Undertittel \h  \* MERGEFORMAT </w:instrText>
            </w:r>
            <w:r w:rsidRPr="0092046A">
              <w:fldChar w:fldCharType="separate"/>
            </w:r>
            <w:r w:rsidR="00C34CCF" w:rsidRPr="00C34CCF">
              <w:t>Survey</w:t>
            </w:r>
            <w:r w:rsidR="00C34CCF" w:rsidRPr="00C34CCF">
              <w:rPr>
                <w:sz w:val="36"/>
                <w:szCs w:val="36"/>
              </w:rPr>
              <w:t xml:space="preserve"> </w:t>
            </w:r>
            <w:r w:rsidR="00C34CCF" w:rsidRPr="00C34CCF">
              <w:t>design</w:t>
            </w:r>
            <w:r w:rsidR="00C34CCF" w:rsidRPr="00C34CCF">
              <w:rPr>
                <w:sz w:val="36"/>
                <w:szCs w:val="36"/>
              </w:rPr>
              <w:t xml:space="preserve"> </w:t>
            </w:r>
            <w:r w:rsidR="00C34CCF" w:rsidRPr="00C34CCF">
              <w:t>and data description</w:t>
            </w:r>
            <w:r w:rsidRPr="0092046A">
              <w:fldChar w:fldCharType="end"/>
            </w:r>
          </w:p>
        </w:tc>
      </w:tr>
      <w:tr w:rsidR="00363687" w:rsidRPr="0092046A" w14:paraId="23F93DBC" w14:textId="77777777" w:rsidTr="4044C3C2">
        <w:tblPrEx>
          <w:tblCellMar>
            <w:left w:w="71" w:type="dxa"/>
            <w:right w:w="71" w:type="dxa"/>
          </w:tblCellMar>
        </w:tblPrEx>
        <w:trPr>
          <w:trHeight w:val="183"/>
        </w:trPr>
        <w:tc>
          <w:tcPr>
            <w:tcW w:w="1977" w:type="dxa"/>
            <w:gridSpan w:val="2"/>
            <w:tcBorders>
              <w:top w:val="single" w:sz="6" w:space="0" w:color="auto"/>
              <w:left w:val="single" w:sz="6" w:space="0" w:color="auto"/>
              <w:bottom w:val="single" w:sz="6" w:space="0" w:color="auto"/>
              <w:right w:val="single" w:sz="6" w:space="0" w:color="auto"/>
            </w:tcBorders>
          </w:tcPr>
          <w:p w14:paraId="38621250" w14:textId="77777777" w:rsidR="00363687" w:rsidRPr="0092046A" w:rsidRDefault="00363687" w:rsidP="00363687">
            <w:pPr>
              <w:pStyle w:val="Dokinfo"/>
              <w:rPr>
                <w:b/>
                <w:bCs/>
              </w:rPr>
            </w:pPr>
            <w:r w:rsidRPr="0092046A">
              <w:rPr>
                <w:b/>
                <w:bCs/>
              </w:rPr>
              <w:t>Forfatter(e)</w:t>
            </w:r>
          </w:p>
        </w:tc>
        <w:tc>
          <w:tcPr>
            <w:tcW w:w="3481" w:type="dxa"/>
            <w:gridSpan w:val="6"/>
            <w:tcBorders>
              <w:top w:val="single" w:sz="6" w:space="0" w:color="auto"/>
              <w:left w:val="single" w:sz="6" w:space="0" w:color="auto"/>
              <w:bottom w:val="single" w:sz="6" w:space="0" w:color="auto"/>
              <w:right w:val="single" w:sz="6" w:space="0" w:color="auto"/>
            </w:tcBorders>
          </w:tcPr>
          <w:p w14:paraId="25655F8E" w14:textId="745343A1" w:rsidR="00363687" w:rsidRPr="00B65E89" w:rsidRDefault="00525878" w:rsidP="00363687">
            <w:pPr>
              <w:pStyle w:val="Dokinfo"/>
              <w:rPr>
                <w:lang w:val="sv-SE"/>
              </w:rPr>
            </w:pPr>
            <w:r w:rsidRPr="0092046A">
              <w:fldChar w:fldCharType="begin"/>
            </w:r>
            <w:r w:rsidRPr="00B65E89">
              <w:rPr>
                <w:lang w:val="sv-SE"/>
              </w:rPr>
              <w:instrText xml:space="preserve"> REF Forfattere \h </w:instrText>
            </w:r>
            <w:r w:rsidRPr="0092046A">
              <w:fldChar w:fldCharType="separate"/>
            </w:r>
            <w:r w:rsidR="00C34CCF">
              <w:rPr>
                <w:lang w:val="en-GB"/>
              </w:rPr>
              <w:t>Askill Harkjerr Halse, Alice Ciccone, Olivia Potash</w:t>
            </w:r>
            <w:r w:rsidR="00C34CCF" w:rsidRPr="00A040D6">
              <w:rPr>
                <w:lang w:val="en-GB"/>
              </w:rPr>
              <w:t xml:space="preserve"> </w:t>
            </w:r>
            <w:r w:rsidRPr="0092046A">
              <w:fldChar w:fldCharType="end"/>
            </w:r>
          </w:p>
        </w:tc>
        <w:tc>
          <w:tcPr>
            <w:tcW w:w="1197" w:type="dxa"/>
            <w:tcBorders>
              <w:top w:val="single" w:sz="6" w:space="0" w:color="auto"/>
              <w:left w:val="single" w:sz="6" w:space="0" w:color="auto"/>
              <w:bottom w:val="single" w:sz="6" w:space="0" w:color="auto"/>
              <w:right w:val="single" w:sz="6" w:space="0" w:color="auto"/>
            </w:tcBorders>
          </w:tcPr>
          <w:p w14:paraId="3D0F9D62" w14:textId="77777777" w:rsidR="00363687" w:rsidRPr="0092046A" w:rsidRDefault="00363687" w:rsidP="00363687">
            <w:pPr>
              <w:pStyle w:val="Dokinfo"/>
            </w:pPr>
            <w:r w:rsidRPr="0092046A">
              <w:rPr>
                <w:b/>
                <w:bCs/>
              </w:rPr>
              <w:t>Rapport nr.</w:t>
            </w:r>
          </w:p>
        </w:tc>
        <w:tc>
          <w:tcPr>
            <w:tcW w:w="2554" w:type="dxa"/>
            <w:gridSpan w:val="2"/>
            <w:tcBorders>
              <w:top w:val="single" w:sz="6" w:space="0" w:color="auto"/>
              <w:left w:val="single" w:sz="6" w:space="0" w:color="auto"/>
              <w:bottom w:val="single" w:sz="6" w:space="0" w:color="auto"/>
              <w:right w:val="single" w:sz="6" w:space="0" w:color="auto"/>
            </w:tcBorders>
          </w:tcPr>
          <w:p w14:paraId="1B15876E" w14:textId="7F5C436A" w:rsidR="00363687" w:rsidRPr="0092046A" w:rsidRDefault="00363687" w:rsidP="00363687">
            <w:pPr>
              <w:pStyle w:val="Dokinfo"/>
            </w:pPr>
            <w:r w:rsidRPr="0092046A">
              <w:fldChar w:fldCharType="begin"/>
            </w:r>
            <w:r w:rsidRPr="0092046A">
              <w:instrText xml:space="preserve"> REF Rapportnummer \h  \* MERGEFORMAT </w:instrText>
            </w:r>
            <w:r w:rsidRPr="0092046A">
              <w:fldChar w:fldCharType="separate"/>
            </w:r>
            <w:r w:rsidR="00C34CCF">
              <w:t>2062/2023</w:t>
            </w:r>
            <w:r w:rsidRPr="0092046A">
              <w:fldChar w:fldCharType="end"/>
            </w:r>
          </w:p>
        </w:tc>
      </w:tr>
      <w:tr w:rsidR="00363687" w:rsidRPr="0092046A" w14:paraId="52525200" w14:textId="77777777" w:rsidTr="4044C3C2">
        <w:tc>
          <w:tcPr>
            <w:tcW w:w="9209" w:type="dxa"/>
            <w:gridSpan w:val="11"/>
            <w:tcBorders>
              <w:top w:val="single" w:sz="6" w:space="0" w:color="auto"/>
            </w:tcBorders>
          </w:tcPr>
          <w:p w14:paraId="2BC226AC" w14:textId="77777777" w:rsidR="00363687" w:rsidRPr="0092046A" w:rsidRDefault="00363687" w:rsidP="00363687">
            <w:pPr>
              <w:pStyle w:val="Dokinfo"/>
            </w:pPr>
          </w:p>
        </w:tc>
      </w:tr>
      <w:tr w:rsidR="00363687" w:rsidRPr="0092046A" w14:paraId="4BB4CE93" w14:textId="77777777" w:rsidTr="4044C3C2">
        <w:tblPrEx>
          <w:tblCellMar>
            <w:left w:w="71" w:type="dxa"/>
            <w:right w:w="71" w:type="dxa"/>
          </w:tblCellMar>
        </w:tblPrEx>
        <w:trPr>
          <w:gridAfter w:val="4"/>
          <w:wAfter w:w="4252" w:type="dxa"/>
        </w:trPr>
        <w:tc>
          <w:tcPr>
            <w:tcW w:w="4390" w:type="dxa"/>
            <w:gridSpan w:val="5"/>
            <w:tcBorders>
              <w:top w:val="single" w:sz="6" w:space="0" w:color="auto"/>
              <w:left w:val="single" w:sz="6" w:space="0" w:color="auto"/>
              <w:bottom w:val="single" w:sz="6" w:space="0" w:color="auto"/>
            </w:tcBorders>
          </w:tcPr>
          <w:p w14:paraId="3B20A8B6" w14:textId="77777777" w:rsidR="00363687" w:rsidRPr="0092046A" w:rsidRDefault="00363687" w:rsidP="00363687">
            <w:pPr>
              <w:pStyle w:val="Dokinfo"/>
            </w:pPr>
            <w:r w:rsidRPr="0092046A">
              <w:t>Standardrapport</w:t>
            </w:r>
          </w:p>
        </w:tc>
        <w:sdt>
          <w:sdtPr>
            <w:id w:val="1059139305"/>
            <w14:checkbox>
              <w14:checked w14:val="1"/>
              <w14:checkedState w14:val="2612" w14:font="MS Gothic"/>
              <w14:uncheckedState w14:val="2610" w14:font="MS Gothic"/>
            </w14:checkbox>
          </w:sdtPr>
          <w:sdtContent>
            <w:tc>
              <w:tcPr>
                <w:tcW w:w="567" w:type="dxa"/>
                <w:gridSpan w:val="2"/>
                <w:tcBorders>
                  <w:top w:val="single" w:sz="6" w:space="0" w:color="auto"/>
                  <w:left w:val="single" w:sz="6" w:space="0" w:color="auto"/>
                  <w:bottom w:val="single" w:sz="6" w:space="0" w:color="auto"/>
                  <w:right w:val="single" w:sz="6" w:space="0" w:color="auto"/>
                </w:tcBorders>
              </w:tcPr>
              <w:p w14:paraId="6EF5185E" w14:textId="3D0DA04F" w:rsidR="00363687" w:rsidRPr="0092046A" w:rsidRDefault="00D506EC" w:rsidP="00363687">
                <w:pPr>
                  <w:pStyle w:val="Dokinfo"/>
                  <w:jc w:val="center"/>
                </w:pPr>
                <w:r>
                  <w:rPr>
                    <w:rFonts w:ascii="MS Gothic" w:eastAsia="MS Gothic" w:hAnsi="MS Gothic" w:hint="eastAsia"/>
                  </w:rPr>
                  <w:t>☒</w:t>
                </w:r>
              </w:p>
            </w:tc>
          </w:sdtContent>
        </w:sdt>
      </w:tr>
      <w:tr w:rsidR="00363687" w:rsidRPr="0092046A" w14:paraId="448B57E6" w14:textId="77777777" w:rsidTr="4044C3C2">
        <w:tblPrEx>
          <w:tblCellMar>
            <w:left w:w="71" w:type="dxa"/>
            <w:right w:w="71" w:type="dxa"/>
          </w:tblCellMar>
        </w:tblPrEx>
        <w:trPr>
          <w:gridAfter w:val="4"/>
          <w:wAfter w:w="4252" w:type="dxa"/>
          <w:trHeight w:val="65"/>
        </w:trPr>
        <w:tc>
          <w:tcPr>
            <w:tcW w:w="4390" w:type="dxa"/>
            <w:gridSpan w:val="5"/>
            <w:tcBorders>
              <w:top w:val="single" w:sz="6" w:space="0" w:color="auto"/>
              <w:left w:val="single" w:sz="6" w:space="0" w:color="auto"/>
              <w:bottom w:val="single" w:sz="6" w:space="0" w:color="auto"/>
            </w:tcBorders>
          </w:tcPr>
          <w:p w14:paraId="7265C420" w14:textId="77777777" w:rsidR="00363687" w:rsidRPr="0092046A" w:rsidRDefault="00363687" w:rsidP="00363687">
            <w:pPr>
              <w:pStyle w:val="Dokinfo"/>
            </w:pPr>
            <w:r w:rsidRPr="0092046A">
              <w:t>Særskilt utforming</w:t>
            </w:r>
          </w:p>
        </w:tc>
        <w:sdt>
          <w:sdtPr>
            <w:id w:val="-1601099162"/>
            <w14:checkbox>
              <w14:checked w14:val="0"/>
              <w14:checkedState w14:val="2612" w14:font="MS Gothic"/>
              <w14:uncheckedState w14:val="2610" w14:font="MS Gothic"/>
            </w14:checkbox>
          </w:sdtPr>
          <w:sdtContent>
            <w:tc>
              <w:tcPr>
                <w:tcW w:w="567" w:type="dxa"/>
                <w:gridSpan w:val="2"/>
                <w:tcBorders>
                  <w:top w:val="single" w:sz="6" w:space="0" w:color="auto"/>
                  <w:left w:val="single" w:sz="6" w:space="0" w:color="auto"/>
                  <w:bottom w:val="single" w:sz="6" w:space="0" w:color="auto"/>
                  <w:right w:val="single" w:sz="6" w:space="0" w:color="auto"/>
                </w:tcBorders>
              </w:tcPr>
              <w:p w14:paraId="452200F4" w14:textId="77777777" w:rsidR="00363687" w:rsidRPr="0092046A" w:rsidRDefault="00363687" w:rsidP="00363687">
                <w:pPr>
                  <w:pStyle w:val="Dokinfo"/>
                  <w:jc w:val="center"/>
                </w:pPr>
                <w:r w:rsidRPr="0092046A">
                  <w:rPr>
                    <w:rFonts w:ascii="MS Gothic" w:eastAsia="MS Gothic" w:hAnsi="MS Gothic" w:hint="eastAsia"/>
                  </w:rPr>
                  <w:t>☐</w:t>
                </w:r>
              </w:p>
            </w:tc>
          </w:sdtContent>
        </w:sdt>
      </w:tr>
      <w:tr w:rsidR="00363687" w:rsidRPr="0092046A" w14:paraId="6D89B5B7" w14:textId="77777777" w:rsidTr="4044C3C2">
        <w:tblPrEx>
          <w:tblCellMar>
            <w:left w:w="71" w:type="dxa"/>
            <w:right w:w="71" w:type="dxa"/>
          </w:tblCellMar>
        </w:tblPrEx>
        <w:trPr>
          <w:gridAfter w:val="4"/>
          <w:wAfter w:w="4252" w:type="dxa"/>
        </w:trPr>
        <w:tc>
          <w:tcPr>
            <w:tcW w:w="4390" w:type="dxa"/>
            <w:gridSpan w:val="5"/>
            <w:tcBorders>
              <w:top w:val="single" w:sz="6" w:space="0" w:color="auto"/>
              <w:left w:val="single" w:sz="6" w:space="0" w:color="auto"/>
              <w:bottom w:val="single" w:sz="6" w:space="0" w:color="auto"/>
            </w:tcBorders>
          </w:tcPr>
          <w:p w14:paraId="30B7E26E" w14:textId="77777777" w:rsidR="00363687" w:rsidRPr="0092046A" w:rsidRDefault="00363687" w:rsidP="00363687">
            <w:pPr>
              <w:pStyle w:val="Dokinfo"/>
            </w:pPr>
            <w:r w:rsidRPr="0092046A">
              <w:t>Samarbeid med andre</w:t>
            </w:r>
          </w:p>
        </w:tc>
        <w:sdt>
          <w:sdtPr>
            <w:id w:val="-456265597"/>
            <w14:checkbox>
              <w14:checked w14:val="0"/>
              <w14:checkedState w14:val="2612" w14:font="MS Gothic"/>
              <w14:uncheckedState w14:val="2610" w14:font="MS Gothic"/>
            </w14:checkbox>
          </w:sdtPr>
          <w:sdtContent>
            <w:tc>
              <w:tcPr>
                <w:tcW w:w="567" w:type="dxa"/>
                <w:gridSpan w:val="2"/>
                <w:tcBorders>
                  <w:top w:val="single" w:sz="6" w:space="0" w:color="auto"/>
                  <w:left w:val="single" w:sz="6" w:space="0" w:color="auto"/>
                  <w:bottom w:val="single" w:sz="6" w:space="0" w:color="auto"/>
                  <w:right w:val="single" w:sz="6" w:space="0" w:color="auto"/>
                </w:tcBorders>
              </w:tcPr>
              <w:p w14:paraId="19766191" w14:textId="77777777" w:rsidR="00363687" w:rsidRPr="0092046A" w:rsidRDefault="00363687" w:rsidP="00363687">
                <w:pPr>
                  <w:pStyle w:val="Dokinfo"/>
                  <w:jc w:val="center"/>
                </w:pPr>
                <w:r w:rsidRPr="0092046A">
                  <w:rPr>
                    <w:rFonts w:ascii="MS Gothic" w:eastAsia="MS Gothic" w:hAnsi="MS Gothic" w:hint="eastAsia"/>
                  </w:rPr>
                  <w:t>☐</w:t>
                </w:r>
              </w:p>
            </w:tc>
          </w:sdtContent>
        </w:sdt>
      </w:tr>
      <w:tr w:rsidR="00363687" w:rsidRPr="0092046A" w14:paraId="2C290C28" w14:textId="77777777" w:rsidTr="4044C3C2">
        <w:tc>
          <w:tcPr>
            <w:tcW w:w="9209" w:type="dxa"/>
            <w:gridSpan w:val="11"/>
          </w:tcPr>
          <w:p w14:paraId="570D169B" w14:textId="77777777" w:rsidR="00363687" w:rsidRPr="0092046A" w:rsidRDefault="00363687" w:rsidP="00363687">
            <w:pPr>
              <w:pStyle w:val="Dokinfo"/>
            </w:pPr>
          </w:p>
        </w:tc>
      </w:tr>
      <w:tr w:rsidR="00363687" w:rsidRPr="0092046A" w14:paraId="7EA1361E" w14:textId="77777777" w:rsidTr="4044C3C2">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08" w:type="dxa"/>
            <w:right w:w="108" w:type="dxa"/>
          </w:tblCellMar>
        </w:tblPrEx>
        <w:trPr>
          <w:gridAfter w:val="4"/>
          <w:wAfter w:w="4252" w:type="dxa"/>
        </w:trPr>
        <w:tc>
          <w:tcPr>
            <w:tcW w:w="4390" w:type="dxa"/>
            <w:gridSpan w:val="5"/>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DC417D3" w14:textId="77777777" w:rsidR="00363687" w:rsidRPr="007B18E4" w:rsidRDefault="00363687" w:rsidP="00363687">
            <w:pPr>
              <w:pStyle w:val="Dokinfo"/>
              <w:rPr>
                <w:lang w:val="nb-NO"/>
              </w:rPr>
            </w:pPr>
            <w:r w:rsidRPr="007B18E4">
              <w:rPr>
                <w:lang w:val="nb-NO"/>
              </w:rPr>
              <w:t>Utgis kun i elektronisk utgave</w:t>
            </w:r>
          </w:p>
        </w:tc>
        <w:sdt>
          <w:sdtPr>
            <w:id w:val="-915009507"/>
            <w14:checkbox>
              <w14:checked w14:val="1"/>
              <w14:checkedState w14:val="2612" w14:font="MS Gothic"/>
              <w14:uncheckedState w14:val="2610" w14:font="MS Gothic"/>
            </w14:checkbox>
          </w:sdtPr>
          <w:sdtContent>
            <w:tc>
              <w:tcPr>
                <w:tcW w:w="567"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6D2C375" w14:textId="7896B7A2" w:rsidR="00363687" w:rsidRPr="0092046A" w:rsidRDefault="00D506EC" w:rsidP="00363687">
                <w:pPr>
                  <w:pStyle w:val="Dokinfo"/>
                  <w:jc w:val="center"/>
                </w:pPr>
                <w:r>
                  <w:rPr>
                    <w:rFonts w:ascii="MS Gothic" w:eastAsia="MS Gothic" w:hAnsi="MS Gothic" w:hint="eastAsia"/>
                  </w:rPr>
                  <w:t>☒</w:t>
                </w:r>
              </w:p>
            </w:tc>
          </w:sdtContent>
        </w:sdt>
      </w:tr>
      <w:tr w:rsidR="00363687" w:rsidRPr="0092046A" w14:paraId="19D98179" w14:textId="77777777" w:rsidTr="4044C3C2">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08" w:type="dxa"/>
            <w:right w:w="108" w:type="dxa"/>
          </w:tblCellMar>
        </w:tblPrEx>
        <w:trPr>
          <w:gridAfter w:val="4"/>
          <w:wAfter w:w="4252" w:type="dxa"/>
        </w:trPr>
        <w:tc>
          <w:tcPr>
            <w:tcW w:w="4390" w:type="dxa"/>
            <w:gridSpan w:val="5"/>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9A61C35" w14:textId="77777777" w:rsidR="00363687" w:rsidRPr="007B18E4" w:rsidRDefault="00363687" w:rsidP="00363687">
            <w:pPr>
              <w:pStyle w:val="Dokinfo"/>
              <w:rPr>
                <w:lang w:val="nb-NO"/>
              </w:rPr>
            </w:pPr>
            <w:r w:rsidRPr="007B18E4">
              <w:rPr>
                <w:lang w:val="nb-NO"/>
              </w:rPr>
              <w:t>Utgis både i elektronisk- og papirutgave</w:t>
            </w:r>
          </w:p>
        </w:tc>
        <w:sdt>
          <w:sdtPr>
            <w:id w:val="-289512404"/>
            <w14:checkbox>
              <w14:checked w14:val="0"/>
              <w14:checkedState w14:val="2612" w14:font="MS Gothic"/>
              <w14:uncheckedState w14:val="2610" w14:font="MS Gothic"/>
            </w14:checkbox>
          </w:sdtPr>
          <w:sdtContent>
            <w:tc>
              <w:tcPr>
                <w:tcW w:w="567"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494C1BE" w14:textId="77777777" w:rsidR="00363687" w:rsidRPr="0092046A" w:rsidRDefault="00363687" w:rsidP="00363687">
                <w:pPr>
                  <w:pStyle w:val="Dokinfo"/>
                  <w:jc w:val="center"/>
                </w:pPr>
                <w:r w:rsidRPr="0092046A">
                  <w:rPr>
                    <w:rFonts w:ascii="MS Gothic" w:eastAsia="MS Gothic" w:hAnsi="MS Gothic" w:hint="eastAsia"/>
                  </w:rPr>
                  <w:t>☐</w:t>
                </w:r>
              </w:p>
            </w:tc>
          </w:sdtContent>
        </w:sdt>
      </w:tr>
      <w:tr w:rsidR="00363687" w:rsidRPr="0092046A" w14:paraId="2AA9BEB3" w14:textId="77777777" w:rsidTr="4044C3C2">
        <w:tc>
          <w:tcPr>
            <w:tcW w:w="9209" w:type="dxa"/>
            <w:gridSpan w:val="11"/>
          </w:tcPr>
          <w:p w14:paraId="4848C491" w14:textId="77777777" w:rsidR="00363687" w:rsidRPr="0092046A" w:rsidRDefault="00363687" w:rsidP="00363687">
            <w:pPr>
              <w:pStyle w:val="Dokinfo"/>
            </w:pPr>
          </w:p>
        </w:tc>
      </w:tr>
      <w:tr w:rsidR="00066C27" w:rsidRPr="0092046A" w14:paraId="14E43B9E" w14:textId="77777777" w:rsidTr="4044C3C2">
        <w:tblPrEx>
          <w:tblCellMar>
            <w:left w:w="71" w:type="dxa"/>
            <w:right w:w="71" w:type="dxa"/>
          </w:tblCellMar>
          <w:tblLook w:val="0000" w:firstRow="0" w:lastRow="0" w:firstColumn="0" w:lastColumn="0" w:noHBand="0" w:noVBand="0"/>
        </w:tblPrEx>
        <w:trPr>
          <w:gridAfter w:val="4"/>
          <w:wAfter w:w="4252" w:type="dxa"/>
        </w:trPr>
        <w:tc>
          <w:tcPr>
            <w:tcW w:w="4390" w:type="dxa"/>
            <w:gridSpan w:val="5"/>
            <w:tcBorders>
              <w:top w:val="single" w:sz="6" w:space="0" w:color="auto"/>
              <w:left w:val="single" w:sz="6" w:space="0" w:color="auto"/>
              <w:bottom w:val="single" w:sz="6" w:space="0" w:color="auto"/>
            </w:tcBorders>
          </w:tcPr>
          <w:p w14:paraId="4D05B291" w14:textId="77777777" w:rsidR="00066C27" w:rsidRPr="0092046A" w:rsidRDefault="00066C27" w:rsidP="00066C27">
            <w:pPr>
              <w:pStyle w:val="Dokinfo"/>
            </w:pPr>
            <w:r w:rsidRPr="0092046A">
              <w:t>Antatt sideantall</w:t>
            </w:r>
          </w:p>
        </w:tc>
        <w:tc>
          <w:tcPr>
            <w:tcW w:w="567" w:type="dxa"/>
            <w:gridSpan w:val="2"/>
            <w:tcBorders>
              <w:top w:val="single" w:sz="6" w:space="0" w:color="auto"/>
              <w:left w:val="single" w:sz="6" w:space="0" w:color="auto"/>
              <w:bottom w:val="single" w:sz="6" w:space="0" w:color="auto"/>
              <w:right w:val="single" w:sz="6" w:space="0" w:color="auto"/>
            </w:tcBorders>
          </w:tcPr>
          <w:bookmarkStart w:id="30" w:name="Antall_sider" w:displacedByCustomXml="next"/>
          <w:sdt>
            <w:sdtPr>
              <w:rPr>
                <w:sz w:val="20"/>
                <w:szCs w:val="20"/>
              </w:rPr>
              <w:alias w:val="Antall sider"/>
              <w:tag w:val="Antall sider"/>
              <w:id w:val="-669557454"/>
              <w:placeholder>
                <w:docPart w:val="4B011A1F5CA34B999BB97C6B439F505E"/>
              </w:placeholder>
              <w:text/>
            </w:sdtPr>
            <w:sdtContent>
              <w:p w14:paraId="6EA040D6" w14:textId="2F9CEDC7" w:rsidR="00066C27" w:rsidRPr="0092046A" w:rsidRDefault="00646959" w:rsidP="00F33DED">
                <w:pPr>
                  <w:spacing w:before="60" w:after="60" w:line="200" w:lineRule="exact"/>
                  <w:jc w:val="center"/>
                  <w:rPr>
                    <w:sz w:val="20"/>
                    <w:szCs w:val="20"/>
                  </w:rPr>
                </w:pPr>
                <w:r>
                  <w:rPr>
                    <w:sz w:val="20"/>
                    <w:szCs w:val="20"/>
                  </w:rPr>
                  <w:t>6</w:t>
                </w:r>
                <w:r w:rsidR="00056003" w:rsidRPr="0092046A">
                  <w:rPr>
                    <w:sz w:val="20"/>
                    <w:szCs w:val="20"/>
                  </w:rPr>
                  <w:t>6</w:t>
                </w:r>
              </w:p>
            </w:sdtContent>
          </w:sdt>
          <w:bookmarkEnd w:id="30" w:displacedByCustomXml="prev"/>
        </w:tc>
      </w:tr>
      <w:tr w:rsidR="00363687" w:rsidRPr="0092046A" w14:paraId="188EF2CC" w14:textId="77777777" w:rsidTr="4044C3C2">
        <w:tblPrEx>
          <w:tblCellMar>
            <w:left w:w="71" w:type="dxa"/>
            <w:right w:w="71" w:type="dxa"/>
          </w:tblCellMar>
          <w:tblLook w:val="0000" w:firstRow="0" w:lastRow="0" w:firstColumn="0" w:lastColumn="0" w:noHBand="0" w:noVBand="0"/>
        </w:tblPrEx>
        <w:trPr>
          <w:gridAfter w:val="4"/>
          <w:wAfter w:w="4252" w:type="dxa"/>
        </w:trPr>
        <w:tc>
          <w:tcPr>
            <w:tcW w:w="4390" w:type="dxa"/>
            <w:gridSpan w:val="5"/>
            <w:tcBorders>
              <w:top w:val="single" w:sz="6" w:space="0" w:color="auto"/>
              <w:left w:val="single" w:sz="6" w:space="0" w:color="auto"/>
              <w:bottom w:val="single" w:sz="6" w:space="0" w:color="auto"/>
            </w:tcBorders>
          </w:tcPr>
          <w:p w14:paraId="12CFE934" w14:textId="77777777" w:rsidR="00363687" w:rsidRPr="0092046A" w:rsidRDefault="00363687" w:rsidP="00363687">
            <w:pPr>
              <w:pStyle w:val="Dokinfo"/>
            </w:pPr>
            <w:r w:rsidRPr="0092046A">
              <w:t>Eksemplarer sendes oppdragsgiver (standard 25)</w:t>
            </w:r>
          </w:p>
        </w:tc>
        <w:sdt>
          <w:sdtPr>
            <w:id w:val="1236902772"/>
            <w14:checkbox>
              <w14:checked w14:val="0"/>
              <w14:checkedState w14:val="2612" w14:font="MS Gothic"/>
              <w14:uncheckedState w14:val="2610" w14:font="MS Gothic"/>
            </w14:checkbox>
          </w:sdtPr>
          <w:sdtContent>
            <w:tc>
              <w:tcPr>
                <w:tcW w:w="567" w:type="dxa"/>
                <w:gridSpan w:val="2"/>
                <w:tcBorders>
                  <w:top w:val="single" w:sz="6" w:space="0" w:color="auto"/>
                  <w:left w:val="single" w:sz="6" w:space="0" w:color="auto"/>
                  <w:bottom w:val="single" w:sz="6" w:space="0" w:color="auto"/>
                  <w:right w:val="single" w:sz="6" w:space="0" w:color="auto"/>
                </w:tcBorders>
              </w:tcPr>
              <w:p w14:paraId="4D322A56" w14:textId="77777777" w:rsidR="00363687" w:rsidRPr="0092046A" w:rsidRDefault="00363687" w:rsidP="00363687">
                <w:pPr>
                  <w:pStyle w:val="Dokinfo"/>
                  <w:jc w:val="center"/>
                </w:pPr>
                <w:r w:rsidRPr="0092046A">
                  <w:rPr>
                    <w:rFonts w:ascii="MS Gothic" w:eastAsia="MS Gothic" w:hAnsi="MS Gothic" w:hint="eastAsia"/>
                  </w:rPr>
                  <w:t>☐</w:t>
                </w:r>
              </w:p>
            </w:tc>
          </w:sdtContent>
        </w:sdt>
      </w:tr>
      <w:tr w:rsidR="00363687" w:rsidRPr="0092046A" w14:paraId="44FC7F4B" w14:textId="77777777" w:rsidTr="4044C3C2">
        <w:tc>
          <w:tcPr>
            <w:tcW w:w="9209" w:type="dxa"/>
            <w:gridSpan w:val="11"/>
          </w:tcPr>
          <w:p w14:paraId="3F052F83" w14:textId="77777777" w:rsidR="00363687" w:rsidRPr="0092046A" w:rsidRDefault="00363687" w:rsidP="00363687">
            <w:pPr>
              <w:pStyle w:val="Dokinfo"/>
            </w:pPr>
          </w:p>
        </w:tc>
      </w:tr>
      <w:tr w:rsidR="00363687" w:rsidRPr="0092046A" w14:paraId="5BCA0953" w14:textId="77777777" w:rsidTr="4044C3C2">
        <w:tc>
          <w:tcPr>
            <w:tcW w:w="9209" w:type="dxa"/>
            <w:gridSpan w:val="11"/>
          </w:tcPr>
          <w:p w14:paraId="25AC3DC2" w14:textId="77777777" w:rsidR="00363687" w:rsidRPr="0092046A" w:rsidRDefault="00363687" w:rsidP="00363687">
            <w:pPr>
              <w:pStyle w:val="Dokinfo"/>
            </w:pPr>
            <w:r w:rsidRPr="0092046A">
              <w:t>Rapporten er:</w:t>
            </w:r>
          </w:p>
        </w:tc>
      </w:tr>
      <w:tr w:rsidR="00363687" w:rsidRPr="0092046A" w14:paraId="7B83C5DA" w14:textId="77777777" w:rsidTr="4044C3C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20" w:firstRow="1" w:lastRow="0" w:firstColumn="0" w:lastColumn="0" w:noHBand="1" w:noVBand="1"/>
        </w:tblPrEx>
        <w:tc>
          <w:tcPr>
            <w:tcW w:w="992" w:type="dxa"/>
            <w:tcBorders>
              <w:top w:val="single" w:sz="4" w:space="0" w:color="auto"/>
              <w:left w:val="single" w:sz="4" w:space="0" w:color="auto"/>
              <w:bottom w:val="single" w:sz="4" w:space="0" w:color="auto"/>
              <w:right w:val="single" w:sz="4" w:space="0" w:color="auto"/>
            </w:tcBorders>
          </w:tcPr>
          <w:p w14:paraId="70D4AAC9" w14:textId="77777777" w:rsidR="00363687" w:rsidRPr="0092046A" w:rsidRDefault="00363687" w:rsidP="00363687">
            <w:pPr>
              <w:pStyle w:val="Dokinfo"/>
              <w:rPr>
                <w:b/>
                <w:bCs/>
              </w:rPr>
            </w:pPr>
            <w:r w:rsidRPr="0092046A">
              <w:rPr>
                <w:b/>
                <w:bCs/>
              </w:rPr>
              <w:t>Offentlig</w:t>
            </w:r>
          </w:p>
        </w:tc>
        <w:tc>
          <w:tcPr>
            <w:tcW w:w="1418" w:type="dxa"/>
            <w:gridSpan w:val="2"/>
            <w:tcBorders>
              <w:top w:val="single" w:sz="4" w:space="0" w:color="auto"/>
              <w:left w:val="single" w:sz="4" w:space="0" w:color="auto"/>
              <w:bottom w:val="single" w:sz="4" w:space="0" w:color="auto"/>
              <w:right w:val="single" w:sz="4" w:space="0" w:color="auto"/>
            </w:tcBorders>
          </w:tcPr>
          <w:p w14:paraId="29A8E7F8" w14:textId="77777777" w:rsidR="00363687" w:rsidRPr="0092046A" w:rsidRDefault="00363687" w:rsidP="00363687">
            <w:pPr>
              <w:pStyle w:val="Dokinfo"/>
              <w:rPr>
                <w:b/>
                <w:bCs/>
              </w:rPr>
            </w:pPr>
            <w:r w:rsidRPr="0092046A">
              <w:rPr>
                <w:b/>
                <w:bCs/>
              </w:rPr>
              <w:t>Konfidensiell</w:t>
            </w:r>
          </w:p>
        </w:tc>
        <w:tc>
          <w:tcPr>
            <w:tcW w:w="4815" w:type="dxa"/>
            <w:gridSpan w:val="7"/>
            <w:tcBorders>
              <w:top w:val="single" w:sz="4" w:space="0" w:color="auto"/>
              <w:left w:val="single" w:sz="4" w:space="0" w:color="auto"/>
              <w:bottom w:val="single" w:sz="4" w:space="0" w:color="auto"/>
              <w:right w:val="single" w:sz="4" w:space="0" w:color="auto"/>
            </w:tcBorders>
          </w:tcPr>
          <w:p w14:paraId="4FD7CDD0" w14:textId="77777777" w:rsidR="00363687" w:rsidRPr="0092046A" w:rsidRDefault="00363687" w:rsidP="00363687">
            <w:pPr>
              <w:pStyle w:val="Dokinfo"/>
              <w:rPr>
                <w:b/>
                <w:bCs/>
              </w:rPr>
            </w:pPr>
            <w:r w:rsidRPr="0092046A">
              <w:rPr>
                <w:b/>
              </w:rPr>
              <w:t>Eventuell sperrefrist for offentliggjøring</w:t>
            </w:r>
          </w:p>
        </w:tc>
        <w:tc>
          <w:tcPr>
            <w:tcW w:w="1984" w:type="dxa"/>
            <w:tcBorders>
              <w:top w:val="single" w:sz="4" w:space="0" w:color="auto"/>
              <w:left w:val="single" w:sz="4" w:space="0" w:color="auto"/>
              <w:bottom w:val="single" w:sz="4" w:space="0" w:color="auto"/>
              <w:right w:val="single" w:sz="4" w:space="0" w:color="auto"/>
            </w:tcBorders>
          </w:tcPr>
          <w:p w14:paraId="24FF91A9" w14:textId="77777777" w:rsidR="00363687" w:rsidRPr="0092046A" w:rsidRDefault="00363687" w:rsidP="00363687">
            <w:pPr>
              <w:pStyle w:val="Dokinfo"/>
              <w:rPr>
                <w:b/>
                <w:bCs/>
              </w:rPr>
            </w:pPr>
            <w:r w:rsidRPr="0092046A">
              <w:rPr>
                <w:b/>
              </w:rPr>
              <w:t>Frigitt - dato</w:t>
            </w:r>
          </w:p>
        </w:tc>
      </w:tr>
      <w:tr w:rsidR="00363687" w:rsidRPr="0092046A" w14:paraId="35705839" w14:textId="77777777" w:rsidTr="4044C3C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20" w:firstRow="1" w:lastRow="0" w:firstColumn="0" w:lastColumn="0" w:noHBand="1" w:noVBand="1"/>
        </w:tblPrEx>
        <w:sdt>
          <w:sdtPr>
            <w:id w:val="-2115973918"/>
            <w14:checkbox>
              <w14:checked w14:val="0"/>
              <w14:checkedState w14:val="2612" w14:font="MS Gothic"/>
              <w14:uncheckedState w14:val="2610" w14:font="MS Gothic"/>
            </w14:checkbox>
          </w:sdtPr>
          <w:sdtContent>
            <w:tc>
              <w:tcPr>
                <w:tcW w:w="992" w:type="dxa"/>
                <w:tcBorders>
                  <w:top w:val="single" w:sz="4" w:space="0" w:color="auto"/>
                  <w:left w:val="single" w:sz="4" w:space="0" w:color="auto"/>
                  <w:bottom w:val="single" w:sz="4" w:space="0" w:color="auto"/>
                  <w:right w:val="single" w:sz="4" w:space="0" w:color="auto"/>
                </w:tcBorders>
              </w:tcPr>
              <w:p w14:paraId="094A24A6" w14:textId="77777777" w:rsidR="00363687" w:rsidRPr="0092046A" w:rsidRDefault="00363687" w:rsidP="00363687">
                <w:pPr>
                  <w:pStyle w:val="Dokinfo"/>
                  <w:jc w:val="center"/>
                </w:pPr>
                <w:r w:rsidRPr="0092046A">
                  <w:rPr>
                    <w:rFonts w:ascii="MS Gothic" w:eastAsia="MS Gothic" w:hAnsi="MS Gothic" w:hint="eastAsia"/>
                  </w:rPr>
                  <w:t>☐</w:t>
                </w:r>
              </w:p>
            </w:tc>
          </w:sdtContent>
        </w:sdt>
        <w:sdt>
          <w:sdtPr>
            <w:id w:val="-566491143"/>
            <w14:checkbox>
              <w14:checked w14:val="0"/>
              <w14:checkedState w14:val="2612" w14:font="MS Gothic"/>
              <w14:uncheckedState w14:val="2610" w14:font="MS Gothic"/>
            </w14:checkbox>
          </w:sdtPr>
          <w:sdtContent>
            <w:tc>
              <w:tcPr>
                <w:tcW w:w="1418" w:type="dxa"/>
                <w:gridSpan w:val="2"/>
                <w:tcBorders>
                  <w:top w:val="single" w:sz="4" w:space="0" w:color="auto"/>
                  <w:left w:val="single" w:sz="4" w:space="0" w:color="auto"/>
                  <w:bottom w:val="single" w:sz="4" w:space="0" w:color="auto"/>
                  <w:right w:val="single" w:sz="4" w:space="0" w:color="auto"/>
                </w:tcBorders>
              </w:tcPr>
              <w:p w14:paraId="7C6CAFDF" w14:textId="77777777" w:rsidR="00363687" w:rsidRPr="0092046A" w:rsidRDefault="00363687" w:rsidP="00363687">
                <w:pPr>
                  <w:pStyle w:val="Dokinfo"/>
                  <w:jc w:val="center"/>
                </w:pPr>
                <w:r w:rsidRPr="0092046A">
                  <w:rPr>
                    <w:rFonts w:ascii="MS Gothic" w:eastAsia="MS Gothic" w:hAnsi="MS Gothic" w:hint="eastAsia"/>
                  </w:rPr>
                  <w:t>☐</w:t>
                </w:r>
              </w:p>
            </w:tc>
          </w:sdtContent>
        </w:sdt>
        <w:tc>
          <w:tcPr>
            <w:tcW w:w="4815" w:type="dxa"/>
            <w:gridSpan w:val="7"/>
            <w:tcBorders>
              <w:top w:val="single" w:sz="4" w:space="0" w:color="auto"/>
              <w:left w:val="single" w:sz="4" w:space="0" w:color="auto"/>
              <w:bottom w:val="single" w:sz="4" w:space="0" w:color="auto"/>
              <w:right w:val="single" w:sz="4" w:space="0" w:color="auto"/>
            </w:tcBorders>
          </w:tcPr>
          <w:p w14:paraId="70A3E75C" w14:textId="77777777" w:rsidR="00363687" w:rsidRPr="0092046A" w:rsidRDefault="00363687" w:rsidP="00363687">
            <w:pPr>
              <w:pStyle w:val="Dokinfo"/>
            </w:pPr>
          </w:p>
        </w:tc>
        <w:tc>
          <w:tcPr>
            <w:tcW w:w="1984" w:type="dxa"/>
            <w:tcBorders>
              <w:top w:val="single" w:sz="4" w:space="0" w:color="auto"/>
              <w:left w:val="single" w:sz="4" w:space="0" w:color="auto"/>
              <w:bottom w:val="single" w:sz="4" w:space="0" w:color="auto"/>
              <w:right w:val="single" w:sz="4" w:space="0" w:color="auto"/>
            </w:tcBorders>
          </w:tcPr>
          <w:sdt>
            <w:sdtPr>
              <w:id w:val="1732196607"/>
              <w:placeholder>
                <w:docPart w:val="972E7D052D36403E9AC383465344B0E4"/>
              </w:placeholder>
              <w:date>
                <w:dateFormat w:val="dd.MM.yyyy"/>
                <w:lid w:val="nb-NO"/>
                <w:storeMappedDataAs w:val="dateTime"/>
                <w:calendar w:val="gregorian"/>
              </w:date>
            </w:sdtPr>
            <w:sdtContent>
              <w:p w14:paraId="5AEF9D3F" w14:textId="77777777" w:rsidR="00363687" w:rsidRPr="0092046A" w:rsidRDefault="00363687" w:rsidP="00363687">
                <w:pPr>
                  <w:pStyle w:val="Dokinfo"/>
                  <w:jc w:val="center"/>
                </w:pPr>
                <w:r w:rsidRPr="0092046A">
                  <w:t>Sett inn frigitt dato</w:t>
                </w:r>
              </w:p>
            </w:sdtContent>
          </w:sdt>
        </w:tc>
      </w:tr>
      <w:tr w:rsidR="00363687" w:rsidRPr="0092046A" w14:paraId="2B1D6D5B" w14:textId="77777777" w:rsidTr="4044C3C2">
        <w:tc>
          <w:tcPr>
            <w:tcW w:w="9209" w:type="dxa"/>
            <w:gridSpan w:val="11"/>
            <w:tcBorders>
              <w:top w:val="single" w:sz="6" w:space="0" w:color="auto"/>
            </w:tcBorders>
          </w:tcPr>
          <w:p w14:paraId="31F5507C" w14:textId="77777777" w:rsidR="00363687" w:rsidRPr="0092046A" w:rsidRDefault="00363687" w:rsidP="00363687">
            <w:pPr>
              <w:pStyle w:val="Dokinfo"/>
            </w:pPr>
          </w:p>
        </w:tc>
      </w:tr>
      <w:tr w:rsidR="00363687" w:rsidRPr="0092046A" w14:paraId="38515EAE" w14:textId="77777777" w:rsidTr="4044C3C2">
        <w:tblPrEx>
          <w:tblLook w:val="0620" w:firstRow="1" w:lastRow="0" w:firstColumn="0" w:lastColumn="0" w:noHBand="1" w:noVBand="1"/>
        </w:tblPrEx>
        <w:tc>
          <w:tcPr>
            <w:tcW w:w="3111" w:type="dxa"/>
            <w:gridSpan w:val="4"/>
            <w:tcBorders>
              <w:top w:val="single" w:sz="6" w:space="0" w:color="auto"/>
              <w:left w:val="single" w:sz="6" w:space="0" w:color="auto"/>
              <w:bottom w:val="single" w:sz="6" w:space="0" w:color="auto"/>
            </w:tcBorders>
          </w:tcPr>
          <w:p w14:paraId="22F8FA67" w14:textId="77777777" w:rsidR="00363687" w:rsidRPr="0092046A" w:rsidRDefault="00363687" w:rsidP="00363687">
            <w:pPr>
              <w:pStyle w:val="Dokinfo"/>
              <w:rPr>
                <w:b/>
                <w:bCs/>
              </w:rPr>
            </w:pPr>
            <w:r w:rsidRPr="0092046A">
              <w:rPr>
                <w:b/>
                <w:bCs/>
              </w:rPr>
              <w:t>Kvalitetssjekk</w:t>
            </w:r>
          </w:p>
        </w:tc>
        <w:tc>
          <w:tcPr>
            <w:tcW w:w="1701" w:type="dxa"/>
            <w:gridSpan w:val="2"/>
            <w:tcBorders>
              <w:top w:val="single" w:sz="6" w:space="0" w:color="auto"/>
              <w:left w:val="single" w:sz="6" w:space="0" w:color="auto"/>
              <w:bottom w:val="single" w:sz="6" w:space="0" w:color="auto"/>
              <w:right w:val="single" w:sz="6" w:space="0" w:color="auto"/>
            </w:tcBorders>
          </w:tcPr>
          <w:p w14:paraId="44AAF9B0" w14:textId="77777777" w:rsidR="00363687" w:rsidRPr="0092046A" w:rsidRDefault="00363687" w:rsidP="00363687">
            <w:pPr>
              <w:pStyle w:val="Dokinfo"/>
              <w:rPr>
                <w:b/>
                <w:bCs/>
              </w:rPr>
            </w:pPr>
            <w:r w:rsidRPr="0092046A">
              <w:rPr>
                <w:b/>
                <w:bCs/>
              </w:rPr>
              <w:t>Ansvarlig</w:t>
            </w:r>
          </w:p>
        </w:tc>
        <w:tc>
          <w:tcPr>
            <w:tcW w:w="4397" w:type="dxa"/>
            <w:gridSpan w:val="5"/>
            <w:tcBorders>
              <w:top w:val="single" w:sz="6" w:space="0" w:color="auto"/>
              <w:left w:val="single" w:sz="6" w:space="0" w:color="auto"/>
              <w:bottom w:val="single" w:sz="6" w:space="0" w:color="auto"/>
              <w:right w:val="single" w:sz="6" w:space="0" w:color="auto"/>
            </w:tcBorders>
          </w:tcPr>
          <w:p w14:paraId="6E39BE95" w14:textId="77777777" w:rsidR="00363687" w:rsidRPr="0092046A" w:rsidRDefault="00363687" w:rsidP="00363687">
            <w:pPr>
              <w:pStyle w:val="Dokinfo"/>
              <w:rPr>
                <w:b/>
                <w:bCs/>
              </w:rPr>
            </w:pPr>
            <w:r w:rsidRPr="0092046A">
              <w:rPr>
                <w:b/>
                <w:bCs/>
              </w:rPr>
              <w:t>Kvalitetssjekk</w:t>
            </w:r>
          </w:p>
        </w:tc>
      </w:tr>
      <w:tr w:rsidR="00834503" w:rsidRPr="00A040D6" w14:paraId="46F45CB2" w14:textId="77777777" w:rsidTr="4044C3C2">
        <w:tblPrEx>
          <w:tblLook w:val="0620" w:firstRow="1" w:lastRow="0" w:firstColumn="0" w:lastColumn="0" w:noHBand="1" w:noVBand="1"/>
        </w:tblPrEx>
        <w:tc>
          <w:tcPr>
            <w:tcW w:w="3111" w:type="dxa"/>
            <w:gridSpan w:val="4"/>
            <w:tcBorders>
              <w:top w:val="single" w:sz="6" w:space="0" w:color="auto"/>
              <w:left w:val="single" w:sz="6" w:space="0" w:color="auto"/>
              <w:bottom w:val="single" w:sz="6" w:space="0" w:color="auto"/>
            </w:tcBorders>
          </w:tcPr>
          <w:p w14:paraId="24A9F920" w14:textId="77777777" w:rsidR="00834503" w:rsidRPr="0092046A" w:rsidRDefault="004707C5" w:rsidP="00834503">
            <w:pPr>
              <w:pStyle w:val="Dokinfo"/>
            </w:pPr>
            <w:r w:rsidRPr="0092046A">
              <w:t>Senior</w:t>
            </w:r>
            <w:r w:rsidR="00C1455A" w:rsidRPr="0092046A">
              <w:t>konsulent</w:t>
            </w:r>
          </w:p>
        </w:tc>
        <w:tc>
          <w:tcPr>
            <w:tcW w:w="1701" w:type="dxa"/>
            <w:gridSpan w:val="2"/>
            <w:tcBorders>
              <w:top w:val="single" w:sz="6" w:space="0" w:color="auto"/>
              <w:left w:val="single" w:sz="6" w:space="0" w:color="auto"/>
              <w:bottom w:val="single" w:sz="6" w:space="0" w:color="auto"/>
              <w:right w:val="single" w:sz="6" w:space="0" w:color="auto"/>
            </w:tcBorders>
          </w:tcPr>
          <w:p w14:paraId="27C71825" w14:textId="0710D5BC" w:rsidR="00834503" w:rsidRPr="0092046A" w:rsidRDefault="00D506EC" w:rsidP="00834503">
            <w:pPr>
              <w:pStyle w:val="Dokinfo"/>
            </w:pPr>
            <w:r>
              <w:t>KFM</w:t>
            </w:r>
          </w:p>
        </w:tc>
        <w:tc>
          <w:tcPr>
            <w:tcW w:w="4397" w:type="dxa"/>
            <w:gridSpan w:val="5"/>
            <w:tcBorders>
              <w:top w:val="single" w:sz="6" w:space="0" w:color="auto"/>
              <w:left w:val="single" w:sz="6" w:space="0" w:color="auto"/>
              <w:bottom w:val="single" w:sz="6" w:space="0" w:color="auto"/>
              <w:right w:val="single" w:sz="6" w:space="0" w:color="auto"/>
            </w:tcBorders>
          </w:tcPr>
          <w:p w14:paraId="1BF5FCEA" w14:textId="65E3DCE0" w:rsidR="00834503" w:rsidRPr="007B18E4" w:rsidRDefault="00D506EC" w:rsidP="00834503">
            <w:pPr>
              <w:pStyle w:val="Dokinfo"/>
              <w:rPr>
                <w:lang w:val="nb-NO"/>
              </w:rPr>
            </w:pPr>
            <w:r>
              <w:rPr>
                <w:lang w:val="nb-NO"/>
              </w:rPr>
              <w:t>30.10.2024, Kamilla Flem Mathisen</w:t>
            </w:r>
          </w:p>
        </w:tc>
      </w:tr>
      <w:tr w:rsidR="00D506EC" w:rsidRPr="00A040D6" w14:paraId="04589825" w14:textId="77777777" w:rsidTr="4044C3C2">
        <w:tblPrEx>
          <w:tblLook w:val="0620" w:firstRow="1" w:lastRow="0" w:firstColumn="0" w:lastColumn="0" w:noHBand="1" w:noVBand="1"/>
        </w:tblPrEx>
        <w:tc>
          <w:tcPr>
            <w:tcW w:w="3111" w:type="dxa"/>
            <w:gridSpan w:val="4"/>
            <w:tcBorders>
              <w:top w:val="single" w:sz="6" w:space="0" w:color="auto"/>
              <w:left w:val="single" w:sz="6" w:space="0" w:color="auto"/>
              <w:bottom w:val="single" w:sz="6" w:space="0" w:color="auto"/>
            </w:tcBorders>
          </w:tcPr>
          <w:p w14:paraId="7E7467DB" w14:textId="77777777" w:rsidR="00D506EC" w:rsidRPr="0092046A" w:rsidRDefault="00D506EC" w:rsidP="00D506EC">
            <w:pPr>
              <w:pStyle w:val="Dokinfo"/>
            </w:pPr>
          </w:p>
        </w:tc>
        <w:tc>
          <w:tcPr>
            <w:tcW w:w="1701" w:type="dxa"/>
            <w:gridSpan w:val="2"/>
            <w:tcBorders>
              <w:top w:val="single" w:sz="6" w:space="0" w:color="auto"/>
              <w:left w:val="single" w:sz="6" w:space="0" w:color="auto"/>
              <w:bottom w:val="single" w:sz="6" w:space="0" w:color="auto"/>
              <w:right w:val="single" w:sz="6" w:space="0" w:color="auto"/>
            </w:tcBorders>
          </w:tcPr>
          <w:p w14:paraId="52C13BC9" w14:textId="3063441A" w:rsidR="00D506EC" w:rsidRDefault="00D506EC" w:rsidP="00D506EC">
            <w:pPr>
              <w:pStyle w:val="Dokinfo"/>
            </w:pPr>
            <w:r>
              <w:t>LK</w:t>
            </w:r>
          </w:p>
        </w:tc>
        <w:tc>
          <w:tcPr>
            <w:tcW w:w="4397" w:type="dxa"/>
            <w:gridSpan w:val="5"/>
            <w:tcBorders>
              <w:top w:val="single" w:sz="6" w:space="0" w:color="auto"/>
              <w:left w:val="single" w:sz="6" w:space="0" w:color="auto"/>
              <w:bottom w:val="single" w:sz="6" w:space="0" w:color="auto"/>
              <w:right w:val="single" w:sz="6" w:space="0" w:color="auto"/>
            </w:tcBorders>
          </w:tcPr>
          <w:p w14:paraId="5A1F7857" w14:textId="6B386259" w:rsidR="00D506EC" w:rsidRDefault="00D506EC" w:rsidP="00D506EC">
            <w:pPr>
              <w:pStyle w:val="Dokinfo"/>
              <w:rPr>
                <w:lang w:val="nb-NO"/>
              </w:rPr>
            </w:pPr>
            <w:r>
              <w:rPr>
                <w:lang w:val="nb-NO"/>
              </w:rPr>
              <w:t>14.10.2024 Lana Krehic</w:t>
            </w:r>
          </w:p>
        </w:tc>
      </w:tr>
      <w:tr w:rsidR="00D506EC" w:rsidRPr="00082585" w14:paraId="00150915" w14:textId="77777777" w:rsidTr="4044C3C2">
        <w:tblPrEx>
          <w:tblLook w:val="0620" w:firstRow="1" w:lastRow="0" w:firstColumn="0" w:lastColumn="0" w:noHBand="1" w:noVBand="1"/>
        </w:tblPrEx>
        <w:tc>
          <w:tcPr>
            <w:tcW w:w="3111" w:type="dxa"/>
            <w:gridSpan w:val="4"/>
            <w:tcBorders>
              <w:top w:val="single" w:sz="6" w:space="0" w:color="auto"/>
              <w:left w:val="single" w:sz="6" w:space="0" w:color="auto"/>
              <w:bottom w:val="single" w:sz="6" w:space="0" w:color="auto"/>
            </w:tcBorders>
          </w:tcPr>
          <w:p w14:paraId="279501A4" w14:textId="77777777" w:rsidR="00D506EC" w:rsidRPr="0092046A" w:rsidRDefault="00D506EC" w:rsidP="00D506EC">
            <w:pPr>
              <w:pStyle w:val="Dokinfo"/>
            </w:pPr>
            <w:r w:rsidRPr="0092046A">
              <w:t>Forskningsleder/kvalitetsansvarlig</w:t>
            </w:r>
          </w:p>
        </w:tc>
        <w:tc>
          <w:tcPr>
            <w:tcW w:w="1701" w:type="dxa"/>
            <w:gridSpan w:val="2"/>
            <w:tcBorders>
              <w:top w:val="single" w:sz="6" w:space="0" w:color="auto"/>
              <w:left w:val="single" w:sz="6" w:space="0" w:color="auto"/>
              <w:bottom w:val="single" w:sz="6" w:space="0" w:color="auto"/>
              <w:right w:val="single" w:sz="6" w:space="0" w:color="auto"/>
            </w:tcBorders>
          </w:tcPr>
          <w:sdt>
            <w:sdtPr>
              <w:id w:val="150808524"/>
              <w:placeholder>
                <w:docPart w:val="BBC7B76F3A2C4DD982734817E3AF7B8A"/>
              </w:placeholder>
              <w:temporary/>
              <w:text/>
            </w:sdtPr>
            <w:sdtContent>
              <w:p w14:paraId="1A6CB66A" w14:textId="77777777" w:rsidR="00D506EC" w:rsidRPr="0092046A" w:rsidRDefault="00D506EC" w:rsidP="00D506EC">
                <w:pPr>
                  <w:pStyle w:val="Dokinfo"/>
                </w:pPr>
                <w:r w:rsidRPr="0092046A">
                  <w:t>Sett inn initialer</w:t>
                </w:r>
              </w:p>
            </w:sdtContent>
          </w:sdt>
        </w:tc>
        <w:tc>
          <w:tcPr>
            <w:tcW w:w="4397" w:type="dxa"/>
            <w:gridSpan w:val="5"/>
            <w:tcBorders>
              <w:top w:val="single" w:sz="6" w:space="0" w:color="auto"/>
              <w:left w:val="single" w:sz="6" w:space="0" w:color="auto"/>
              <w:bottom w:val="single" w:sz="6" w:space="0" w:color="auto"/>
              <w:right w:val="single" w:sz="6" w:space="0" w:color="auto"/>
            </w:tcBorders>
          </w:tcPr>
          <w:sdt>
            <w:sdtPr>
              <w:rPr>
                <w:lang w:val="nb-NO"/>
              </w:rPr>
              <w:id w:val="245922740"/>
              <w:placeholder>
                <w:docPart w:val="B8F6BFDF82B04EB4AAC5CF3A209FAFDF"/>
              </w:placeholder>
              <w:temporary/>
              <w:text/>
            </w:sdtPr>
            <w:sdtContent>
              <w:p w14:paraId="579EBF12" w14:textId="77777777" w:rsidR="00D506EC" w:rsidRPr="007B18E4" w:rsidRDefault="00D506EC" w:rsidP="00D506EC">
                <w:pPr>
                  <w:pStyle w:val="Dokinfo"/>
                  <w:rPr>
                    <w:lang w:val="nb-NO"/>
                  </w:rPr>
                </w:pPr>
                <w:r w:rsidRPr="007B18E4">
                  <w:rPr>
                    <w:lang w:val="nb-NO"/>
                  </w:rPr>
                  <w:t>Sett inn dato og fullt navn når kvalitetssikret</w:t>
                </w:r>
              </w:p>
            </w:sdtContent>
          </w:sdt>
        </w:tc>
      </w:tr>
      <w:tr w:rsidR="00D506EC" w:rsidRPr="00620C41" w14:paraId="35E77BEB" w14:textId="77777777" w:rsidTr="4044C3C2">
        <w:tblPrEx>
          <w:tblLook w:val="0620" w:firstRow="1" w:lastRow="0" w:firstColumn="0" w:lastColumn="0" w:noHBand="1" w:noVBand="1"/>
        </w:tblPrEx>
        <w:tc>
          <w:tcPr>
            <w:tcW w:w="3111" w:type="dxa"/>
            <w:gridSpan w:val="4"/>
            <w:tcBorders>
              <w:top w:val="single" w:sz="6" w:space="0" w:color="auto"/>
              <w:left w:val="single" w:sz="6" w:space="0" w:color="auto"/>
              <w:bottom w:val="single" w:sz="6" w:space="0" w:color="auto"/>
            </w:tcBorders>
          </w:tcPr>
          <w:p w14:paraId="420A218D" w14:textId="77777777" w:rsidR="00D506EC" w:rsidRPr="0092046A" w:rsidRDefault="00D506EC" w:rsidP="00D506EC">
            <w:pPr>
              <w:pStyle w:val="Dokinfo"/>
            </w:pPr>
            <w:r w:rsidRPr="0092046A">
              <w:t>Avdelingsleder</w:t>
            </w:r>
          </w:p>
        </w:tc>
        <w:tc>
          <w:tcPr>
            <w:tcW w:w="1701" w:type="dxa"/>
            <w:gridSpan w:val="2"/>
            <w:tcBorders>
              <w:top w:val="single" w:sz="6" w:space="0" w:color="auto"/>
              <w:left w:val="single" w:sz="6" w:space="0" w:color="auto"/>
              <w:bottom w:val="single" w:sz="6" w:space="0" w:color="auto"/>
              <w:right w:val="single" w:sz="6" w:space="0" w:color="auto"/>
            </w:tcBorders>
          </w:tcPr>
          <w:p w14:paraId="19B5FD89" w14:textId="39406AC6" w:rsidR="00D506EC" w:rsidRPr="0092046A" w:rsidRDefault="3A86D3B0" w:rsidP="00D506EC">
            <w:pPr>
              <w:pStyle w:val="Dokinfo"/>
            </w:pPr>
            <w:r>
              <w:t>TMD</w:t>
            </w:r>
          </w:p>
        </w:tc>
        <w:tc>
          <w:tcPr>
            <w:tcW w:w="4397" w:type="dxa"/>
            <w:gridSpan w:val="5"/>
            <w:tcBorders>
              <w:top w:val="single" w:sz="6" w:space="0" w:color="auto"/>
              <w:left w:val="single" w:sz="6" w:space="0" w:color="auto"/>
              <w:bottom w:val="single" w:sz="6" w:space="0" w:color="auto"/>
              <w:right w:val="single" w:sz="6" w:space="0" w:color="auto"/>
            </w:tcBorders>
          </w:tcPr>
          <w:p w14:paraId="75CC33AD" w14:textId="05EEFD02" w:rsidR="00D506EC" w:rsidRPr="007B18E4" w:rsidRDefault="19EF131C" w:rsidP="00D506EC">
            <w:pPr>
              <w:pStyle w:val="Dokinfo"/>
              <w:rPr>
                <w:lang w:val="nb-NO"/>
              </w:rPr>
            </w:pPr>
            <w:r w:rsidRPr="4044C3C2">
              <w:rPr>
                <w:lang w:val="nb-NO"/>
              </w:rPr>
              <w:t>09.11.2024</w:t>
            </w:r>
          </w:p>
        </w:tc>
      </w:tr>
      <w:tr w:rsidR="00D506EC" w:rsidRPr="00082585" w14:paraId="3A139E0E" w14:textId="77777777" w:rsidTr="4044C3C2">
        <w:tblPrEx>
          <w:tblLook w:val="0620" w:firstRow="1" w:lastRow="0" w:firstColumn="0" w:lastColumn="0" w:noHBand="1" w:noVBand="1"/>
        </w:tblPrEx>
        <w:tc>
          <w:tcPr>
            <w:tcW w:w="3111" w:type="dxa"/>
            <w:gridSpan w:val="4"/>
            <w:tcBorders>
              <w:top w:val="single" w:sz="6" w:space="0" w:color="auto"/>
              <w:left w:val="single" w:sz="6" w:space="0" w:color="auto"/>
              <w:bottom w:val="single" w:sz="6" w:space="0" w:color="auto"/>
            </w:tcBorders>
          </w:tcPr>
          <w:p w14:paraId="0C89BAD2" w14:textId="77777777" w:rsidR="00D506EC" w:rsidRPr="0092046A" w:rsidRDefault="00D506EC" w:rsidP="00D506EC">
            <w:pPr>
              <w:pStyle w:val="Dokinfo"/>
            </w:pPr>
            <w:r w:rsidRPr="0092046A">
              <w:t>Lest av oppdragsgiver</w:t>
            </w:r>
          </w:p>
        </w:tc>
        <w:tc>
          <w:tcPr>
            <w:tcW w:w="1701" w:type="dxa"/>
            <w:gridSpan w:val="2"/>
            <w:tcBorders>
              <w:top w:val="single" w:sz="6" w:space="0" w:color="auto"/>
              <w:left w:val="single" w:sz="6" w:space="0" w:color="auto"/>
              <w:bottom w:val="single" w:sz="6" w:space="0" w:color="auto"/>
              <w:right w:val="single" w:sz="6" w:space="0" w:color="auto"/>
            </w:tcBorders>
          </w:tcPr>
          <w:sdt>
            <w:sdtPr>
              <w:id w:val="650945616"/>
              <w:placeholder>
                <w:docPart w:val="1495188663DD4D27A94DC8C2043C8265"/>
              </w:placeholder>
              <w:temporary/>
              <w:text/>
            </w:sdtPr>
            <w:sdtContent>
              <w:p w14:paraId="1AD0B29A" w14:textId="77777777" w:rsidR="00D506EC" w:rsidRPr="0092046A" w:rsidRDefault="00D506EC" w:rsidP="00D506EC">
                <w:pPr>
                  <w:pStyle w:val="Dokinfo"/>
                </w:pPr>
                <w:r w:rsidRPr="0092046A">
                  <w:t>Sett inn initialer</w:t>
                </w:r>
              </w:p>
            </w:sdtContent>
          </w:sdt>
        </w:tc>
        <w:tc>
          <w:tcPr>
            <w:tcW w:w="4397" w:type="dxa"/>
            <w:gridSpan w:val="5"/>
            <w:tcBorders>
              <w:top w:val="single" w:sz="6" w:space="0" w:color="auto"/>
              <w:left w:val="single" w:sz="6" w:space="0" w:color="auto"/>
              <w:bottom w:val="single" w:sz="6" w:space="0" w:color="auto"/>
              <w:right w:val="single" w:sz="6" w:space="0" w:color="auto"/>
            </w:tcBorders>
          </w:tcPr>
          <w:sdt>
            <w:sdtPr>
              <w:rPr>
                <w:lang w:val="nb-NO"/>
              </w:rPr>
              <w:id w:val="-375626417"/>
              <w:placeholder>
                <w:docPart w:val="DB5AFDCDBFA44F939536A63AD610AB7D"/>
              </w:placeholder>
              <w:temporary/>
              <w:text/>
            </w:sdtPr>
            <w:sdtContent>
              <w:p w14:paraId="53608D25" w14:textId="77777777" w:rsidR="00D506EC" w:rsidRPr="007B18E4" w:rsidRDefault="00D506EC" w:rsidP="00D506EC">
                <w:pPr>
                  <w:pStyle w:val="Dokinfo"/>
                  <w:rPr>
                    <w:lang w:val="nb-NO"/>
                  </w:rPr>
                </w:pPr>
                <w:r w:rsidRPr="007B18E4">
                  <w:rPr>
                    <w:lang w:val="nb-NO"/>
                  </w:rPr>
                  <w:t>Sett inn dato og fullt navn når kvalitetssikret</w:t>
                </w:r>
              </w:p>
            </w:sdtContent>
          </w:sdt>
        </w:tc>
      </w:tr>
      <w:tr w:rsidR="00D506EC" w:rsidRPr="00082585" w14:paraId="0824F960" w14:textId="77777777" w:rsidTr="4044C3C2">
        <w:tblPrEx>
          <w:tblLook w:val="0620" w:firstRow="1" w:lastRow="0" w:firstColumn="0" w:lastColumn="0" w:noHBand="1" w:noVBand="1"/>
        </w:tblPrEx>
        <w:tc>
          <w:tcPr>
            <w:tcW w:w="3111" w:type="dxa"/>
            <w:gridSpan w:val="4"/>
            <w:tcBorders>
              <w:top w:val="single" w:sz="6" w:space="0" w:color="auto"/>
              <w:left w:val="single" w:sz="6" w:space="0" w:color="auto"/>
              <w:bottom w:val="single" w:sz="6" w:space="0" w:color="auto"/>
            </w:tcBorders>
          </w:tcPr>
          <w:p w14:paraId="1DA36238" w14:textId="77777777" w:rsidR="00D506EC" w:rsidRPr="0092046A" w:rsidRDefault="00D506EC" w:rsidP="00D506EC">
            <w:pPr>
              <w:pStyle w:val="Dokinfo"/>
            </w:pPr>
            <w:r w:rsidRPr="0092046A">
              <w:t>Administrerende direktør</w:t>
            </w:r>
          </w:p>
        </w:tc>
        <w:tc>
          <w:tcPr>
            <w:tcW w:w="1701" w:type="dxa"/>
            <w:gridSpan w:val="2"/>
            <w:tcBorders>
              <w:top w:val="single" w:sz="6" w:space="0" w:color="auto"/>
              <w:left w:val="single" w:sz="6" w:space="0" w:color="auto"/>
              <w:bottom w:val="single" w:sz="6" w:space="0" w:color="auto"/>
              <w:right w:val="single" w:sz="6" w:space="0" w:color="auto"/>
            </w:tcBorders>
          </w:tcPr>
          <w:p w14:paraId="1FFBBDBC" w14:textId="77777777" w:rsidR="00D506EC" w:rsidRPr="0092046A" w:rsidRDefault="00D506EC" w:rsidP="00D506EC">
            <w:pPr>
              <w:pStyle w:val="Dokinfo"/>
            </w:pPr>
            <w:r w:rsidRPr="0092046A">
              <w:t>BJG</w:t>
            </w:r>
          </w:p>
        </w:tc>
        <w:tc>
          <w:tcPr>
            <w:tcW w:w="4397" w:type="dxa"/>
            <w:gridSpan w:val="5"/>
            <w:tcBorders>
              <w:top w:val="single" w:sz="6" w:space="0" w:color="auto"/>
              <w:left w:val="single" w:sz="6" w:space="0" w:color="auto"/>
              <w:bottom w:val="single" w:sz="6" w:space="0" w:color="auto"/>
              <w:right w:val="single" w:sz="6" w:space="0" w:color="auto"/>
            </w:tcBorders>
          </w:tcPr>
          <w:sdt>
            <w:sdtPr>
              <w:rPr>
                <w:lang w:val="nb-NO"/>
              </w:rPr>
              <w:id w:val="-771465494"/>
              <w:placeholder>
                <w:docPart w:val="A23A6D4B54CA4E9DAD295A343063E2A9"/>
              </w:placeholder>
              <w:temporary/>
              <w:text/>
            </w:sdtPr>
            <w:sdtContent>
              <w:p w14:paraId="17AAA267" w14:textId="77777777" w:rsidR="00D506EC" w:rsidRPr="007B18E4" w:rsidRDefault="00D506EC" w:rsidP="00D506EC">
                <w:pPr>
                  <w:pStyle w:val="Dokinfo"/>
                  <w:rPr>
                    <w:lang w:val="nb-NO"/>
                  </w:rPr>
                </w:pPr>
                <w:r w:rsidRPr="007B18E4">
                  <w:rPr>
                    <w:lang w:val="nb-NO"/>
                  </w:rPr>
                  <w:t>Sett inn dato og fullt navn når kvalitetssikret</w:t>
                </w:r>
              </w:p>
            </w:sdtContent>
          </w:sdt>
        </w:tc>
      </w:tr>
    </w:tbl>
    <w:p w14:paraId="0D7F94F2" w14:textId="77777777" w:rsidR="00190818" w:rsidRPr="007B18E4" w:rsidRDefault="00190818" w:rsidP="00190818">
      <w:pPr>
        <w:spacing w:after="0"/>
        <w:rPr>
          <w:lang w:val="nb-NO"/>
        </w:rPr>
      </w:pPr>
    </w:p>
    <w:p w14:paraId="7281BCD0" w14:textId="77777777" w:rsidR="00190818" w:rsidRPr="007B18E4" w:rsidRDefault="00190818" w:rsidP="00190818">
      <w:pPr>
        <w:spacing w:after="0"/>
        <w:rPr>
          <w:sz w:val="2"/>
          <w:szCs w:val="2"/>
          <w:lang w:val="nb-NO"/>
        </w:rPr>
      </w:pPr>
      <w:r w:rsidRPr="007B18E4">
        <w:rPr>
          <w:b/>
          <w:lang w:val="nb-NO"/>
        </w:rPr>
        <w:br w:type="column"/>
      </w:r>
    </w:p>
    <w:tbl>
      <w:tblPr>
        <w:tblW w:w="4063" w:type="pct"/>
        <w:tblCellMar>
          <w:left w:w="70" w:type="dxa"/>
          <w:right w:w="70" w:type="dxa"/>
        </w:tblCellMar>
        <w:tblLook w:val="0000" w:firstRow="0" w:lastRow="0" w:firstColumn="0" w:lastColumn="0" w:noHBand="0" w:noVBand="0"/>
      </w:tblPr>
      <w:tblGrid>
        <w:gridCol w:w="4677"/>
        <w:gridCol w:w="2693"/>
      </w:tblGrid>
      <w:tr w:rsidR="00190818" w:rsidRPr="0092046A" w14:paraId="4F34D85A" w14:textId="77777777" w:rsidTr="0060583E">
        <w:trPr>
          <w:cantSplit/>
          <w:trHeight w:val="828"/>
        </w:trPr>
        <w:tc>
          <w:tcPr>
            <w:tcW w:w="3173" w:type="pct"/>
          </w:tcPr>
          <w:p w14:paraId="76355A8A" w14:textId="77777777" w:rsidR="00190818" w:rsidRPr="0092046A" w:rsidRDefault="00190818" w:rsidP="00B529EC">
            <w:pPr>
              <w:rPr>
                <w:b/>
                <w:bCs/>
                <w:color w:val="3F868D" w:themeColor="accent1"/>
                <w:sz w:val="32"/>
                <w:szCs w:val="32"/>
              </w:rPr>
            </w:pPr>
            <w:r w:rsidRPr="007B18E4">
              <w:rPr>
                <w:b/>
                <w:bCs/>
                <w:color w:val="3F868D" w:themeColor="accent1"/>
                <w:sz w:val="32"/>
                <w:szCs w:val="32"/>
                <w:lang w:val="nb-NO"/>
              </w:rPr>
              <w:br w:type="column"/>
            </w:r>
            <w:r w:rsidRPr="0092046A">
              <w:rPr>
                <w:b/>
                <w:bCs/>
                <w:color w:val="3F868D" w:themeColor="accent1"/>
                <w:sz w:val="32"/>
                <w:szCs w:val="32"/>
              </w:rPr>
              <w:t>Sjekkliste TØI</w:t>
            </w:r>
            <w:r w:rsidR="00B529EC" w:rsidRPr="0092046A">
              <w:rPr>
                <w:b/>
                <w:bCs/>
                <w:color w:val="3F868D" w:themeColor="accent1"/>
                <w:sz w:val="32"/>
                <w:szCs w:val="32"/>
              </w:rPr>
              <w:t>-</w:t>
            </w:r>
            <w:r w:rsidRPr="0092046A">
              <w:rPr>
                <w:b/>
                <w:bCs/>
                <w:color w:val="3F868D" w:themeColor="accent1"/>
                <w:sz w:val="32"/>
                <w:szCs w:val="32"/>
              </w:rPr>
              <w:t>rapport</w:t>
            </w:r>
          </w:p>
        </w:tc>
        <w:tc>
          <w:tcPr>
            <w:tcW w:w="1827" w:type="pct"/>
          </w:tcPr>
          <w:p w14:paraId="77DF5E62" w14:textId="77777777" w:rsidR="00190818" w:rsidRPr="0092046A" w:rsidRDefault="00190818" w:rsidP="0060583E">
            <w:pPr>
              <w:jc w:val="center"/>
              <w:rPr>
                <w:b/>
                <w:bCs/>
                <w:color w:val="3F868D" w:themeColor="accent1"/>
                <w:sz w:val="32"/>
                <w:szCs w:val="32"/>
              </w:rPr>
            </w:pPr>
            <w:r w:rsidRPr="0092046A">
              <w:rPr>
                <w:b/>
                <w:bCs/>
                <w:color w:val="3F868D" w:themeColor="accent1"/>
                <w:sz w:val="32"/>
                <w:szCs w:val="32"/>
              </w:rPr>
              <w:t>Annen informasjon</w:t>
            </w:r>
          </w:p>
        </w:tc>
      </w:tr>
      <w:tr w:rsidR="00094AD3" w:rsidRPr="0092046A" w14:paraId="61E5A8A0" w14:textId="77777777" w:rsidTr="0060583E">
        <w:trPr>
          <w:cantSplit/>
          <w:trHeight w:val="460"/>
        </w:trPr>
        <w:tc>
          <w:tcPr>
            <w:tcW w:w="3173" w:type="pct"/>
          </w:tcPr>
          <w:p w14:paraId="395CCD30" w14:textId="77777777" w:rsidR="00094AD3" w:rsidRPr="0092046A" w:rsidRDefault="00094AD3" w:rsidP="00F2147B">
            <w:pPr>
              <w:spacing w:after="0" w:line="200" w:lineRule="exact"/>
              <w:rPr>
                <w:b/>
                <w:sz w:val="20"/>
                <w:szCs w:val="20"/>
              </w:rPr>
            </w:pPr>
            <w:r w:rsidRPr="0092046A">
              <w:rPr>
                <w:b/>
                <w:sz w:val="20"/>
                <w:szCs w:val="20"/>
              </w:rPr>
              <w:t>Forside</w:t>
            </w:r>
          </w:p>
        </w:tc>
        <w:tc>
          <w:tcPr>
            <w:tcW w:w="1827" w:type="pct"/>
          </w:tcPr>
          <w:p w14:paraId="383871C5" w14:textId="77777777" w:rsidR="00094AD3" w:rsidRPr="0092046A" w:rsidRDefault="00094AD3" w:rsidP="0060583E">
            <w:pPr>
              <w:spacing w:after="0" w:line="200" w:lineRule="exact"/>
              <w:jc w:val="center"/>
              <w:rPr>
                <w:b/>
                <w:sz w:val="20"/>
                <w:szCs w:val="20"/>
              </w:rPr>
            </w:pPr>
            <w:r w:rsidRPr="0092046A">
              <w:rPr>
                <w:b/>
                <w:sz w:val="20"/>
                <w:szCs w:val="20"/>
              </w:rPr>
              <w:t>Kryss av</w:t>
            </w:r>
          </w:p>
          <w:p w14:paraId="68716968" w14:textId="77777777" w:rsidR="00094AD3" w:rsidRPr="0092046A" w:rsidRDefault="00094AD3" w:rsidP="0060583E">
            <w:pPr>
              <w:spacing w:before="60" w:after="0" w:line="200" w:lineRule="exact"/>
              <w:jc w:val="center"/>
              <w:rPr>
                <w:b/>
                <w:sz w:val="20"/>
                <w:szCs w:val="20"/>
              </w:rPr>
            </w:pPr>
            <w:r w:rsidRPr="0092046A">
              <w:rPr>
                <w:i/>
                <w:sz w:val="20"/>
                <w:szCs w:val="20"/>
              </w:rPr>
              <w:t>Forside</w:t>
            </w:r>
          </w:p>
        </w:tc>
      </w:tr>
      <w:tr w:rsidR="00094AD3" w:rsidRPr="0092046A" w14:paraId="7F6A00D7" w14:textId="77777777" w:rsidTr="0060583E">
        <w:trPr>
          <w:cantSplit/>
          <w:trHeight w:val="80"/>
        </w:trPr>
        <w:tc>
          <w:tcPr>
            <w:tcW w:w="3173" w:type="pct"/>
          </w:tcPr>
          <w:p w14:paraId="4282E6E7" w14:textId="77777777" w:rsidR="00094AD3" w:rsidRPr="0092046A" w:rsidRDefault="00094AD3" w:rsidP="00F2147B">
            <w:pPr>
              <w:spacing w:before="60" w:after="0" w:line="200" w:lineRule="exact"/>
              <w:rPr>
                <w:sz w:val="20"/>
                <w:szCs w:val="20"/>
              </w:rPr>
            </w:pPr>
            <w:r w:rsidRPr="0092046A">
              <w:rPr>
                <w:sz w:val="20"/>
                <w:szCs w:val="20"/>
              </w:rPr>
              <w:t>Rapportnummer</w:t>
            </w:r>
          </w:p>
        </w:tc>
        <w:sdt>
          <w:sdtPr>
            <w:rPr>
              <w:rFonts w:ascii="MS Gothic" w:eastAsia="MS Gothic" w:hAnsi="MS Gothic"/>
              <w:sz w:val="20"/>
              <w:szCs w:val="20"/>
            </w:rPr>
            <w:id w:val="-658688467"/>
            <w14:checkbox>
              <w14:checked w14:val="0"/>
              <w14:checkedState w14:val="2612" w14:font="MS Gothic"/>
              <w14:uncheckedState w14:val="2610" w14:font="MS Gothic"/>
            </w14:checkbox>
          </w:sdtPr>
          <w:sdtContent>
            <w:tc>
              <w:tcPr>
                <w:tcW w:w="1827" w:type="pct"/>
              </w:tcPr>
              <w:p w14:paraId="32E11186" w14:textId="77777777" w:rsidR="00094AD3" w:rsidRPr="0092046A" w:rsidRDefault="00094AD3" w:rsidP="0060583E">
                <w:pPr>
                  <w:spacing w:before="60" w:after="0" w:line="200" w:lineRule="exact"/>
                  <w:jc w:val="center"/>
                  <w:rPr>
                    <w:rFonts w:ascii="MS Gothic" w:eastAsia="MS Gothic" w:hAnsi="MS Gothic"/>
                    <w:sz w:val="20"/>
                    <w:szCs w:val="20"/>
                  </w:rPr>
                </w:pPr>
                <w:r w:rsidRPr="0092046A">
                  <w:rPr>
                    <w:rFonts w:ascii="MS Gothic" w:eastAsia="MS Gothic" w:hAnsi="MS Gothic"/>
                    <w:sz w:val="20"/>
                    <w:szCs w:val="20"/>
                  </w:rPr>
                  <w:t>☐</w:t>
                </w:r>
              </w:p>
            </w:tc>
          </w:sdtContent>
        </w:sdt>
      </w:tr>
      <w:tr w:rsidR="00094AD3" w:rsidRPr="0092046A" w14:paraId="0D44E4C2" w14:textId="77777777" w:rsidTr="0060583E">
        <w:trPr>
          <w:cantSplit/>
          <w:trHeight w:val="102"/>
        </w:trPr>
        <w:tc>
          <w:tcPr>
            <w:tcW w:w="3173" w:type="pct"/>
          </w:tcPr>
          <w:p w14:paraId="20AF3D08" w14:textId="77777777" w:rsidR="00094AD3" w:rsidRPr="0092046A" w:rsidRDefault="00094AD3" w:rsidP="00F2147B">
            <w:pPr>
              <w:spacing w:before="60" w:after="0" w:line="200" w:lineRule="exact"/>
              <w:rPr>
                <w:sz w:val="20"/>
                <w:szCs w:val="20"/>
              </w:rPr>
            </w:pPr>
            <w:r w:rsidRPr="0092046A">
              <w:rPr>
                <w:sz w:val="20"/>
                <w:szCs w:val="20"/>
              </w:rPr>
              <w:t>Årstall</w:t>
            </w:r>
          </w:p>
        </w:tc>
        <w:sdt>
          <w:sdtPr>
            <w:rPr>
              <w:rFonts w:ascii="MS Gothic" w:eastAsia="MS Gothic" w:hAnsi="MS Gothic"/>
              <w:sz w:val="20"/>
              <w:szCs w:val="20"/>
            </w:rPr>
            <w:id w:val="-718121383"/>
            <w14:checkbox>
              <w14:checked w14:val="0"/>
              <w14:checkedState w14:val="2612" w14:font="MS Gothic"/>
              <w14:uncheckedState w14:val="2610" w14:font="MS Gothic"/>
            </w14:checkbox>
          </w:sdtPr>
          <w:sdtContent>
            <w:tc>
              <w:tcPr>
                <w:tcW w:w="1827" w:type="pct"/>
              </w:tcPr>
              <w:p w14:paraId="7DC5185F" w14:textId="77777777" w:rsidR="00094AD3" w:rsidRPr="0092046A" w:rsidRDefault="00094AD3" w:rsidP="0060583E">
                <w:pPr>
                  <w:spacing w:before="60" w:after="0" w:line="200" w:lineRule="exact"/>
                  <w:jc w:val="center"/>
                  <w:rPr>
                    <w:rFonts w:ascii="MS Gothic" w:eastAsia="MS Gothic" w:hAnsi="MS Gothic"/>
                    <w:sz w:val="20"/>
                    <w:szCs w:val="20"/>
                  </w:rPr>
                </w:pPr>
                <w:r w:rsidRPr="0092046A">
                  <w:rPr>
                    <w:rFonts w:ascii="MS Gothic" w:eastAsia="MS Gothic" w:hAnsi="MS Gothic"/>
                    <w:sz w:val="20"/>
                    <w:szCs w:val="20"/>
                  </w:rPr>
                  <w:t>☐</w:t>
                </w:r>
              </w:p>
            </w:tc>
          </w:sdtContent>
        </w:sdt>
      </w:tr>
      <w:tr w:rsidR="00094AD3" w:rsidRPr="0092046A" w14:paraId="5C9813C4" w14:textId="77777777" w:rsidTr="0060583E">
        <w:trPr>
          <w:cantSplit/>
        </w:trPr>
        <w:tc>
          <w:tcPr>
            <w:tcW w:w="3173" w:type="pct"/>
          </w:tcPr>
          <w:p w14:paraId="27089DDA" w14:textId="77777777" w:rsidR="00094AD3" w:rsidRPr="0092046A" w:rsidRDefault="00094AD3" w:rsidP="00F2147B">
            <w:pPr>
              <w:spacing w:before="60" w:after="0" w:line="200" w:lineRule="exact"/>
              <w:rPr>
                <w:sz w:val="20"/>
                <w:szCs w:val="20"/>
              </w:rPr>
            </w:pPr>
            <w:r w:rsidRPr="0092046A">
              <w:rPr>
                <w:sz w:val="20"/>
                <w:szCs w:val="20"/>
              </w:rPr>
              <w:t>Tittel evt. undertittel</w:t>
            </w:r>
          </w:p>
        </w:tc>
        <w:sdt>
          <w:sdtPr>
            <w:rPr>
              <w:rFonts w:ascii="MS Gothic" w:eastAsia="MS Gothic" w:hAnsi="MS Gothic"/>
              <w:sz w:val="20"/>
              <w:szCs w:val="20"/>
            </w:rPr>
            <w:id w:val="1186635581"/>
            <w14:checkbox>
              <w14:checked w14:val="0"/>
              <w14:checkedState w14:val="2612" w14:font="MS Gothic"/>
              <w14:uncheckedState w14:val="2610" w14:font="MS Gothic"/>
            </w14:checkbox>
          </w:sdtPr>
          <w:sdtContent>
            <w:tc>
              <w:tcPr>
                <w:tcW w:w="1827" w:type="pct"/>
              </w:tcPr>
              <w:p w14:paraId="109C7097" w14:textId="77777777" w:rsidR="00094AD3" w:rsidRPr="0092046A" w:rsidRDefault="00094AD3" w:rsidP="0060583E">
                <w:pPr>
                  <w:spacing w:before="60" w:after="0" w:line="200" w:lineRule="exact"/>
                  <w:jc w:val="center"/>
                  <w:rPr>
                    <w:rFonts w:ascii="MS Gothic" w:eastAsia="MS Gothic" w:hAnsi="MS Gothic"/>
                    <w:sz w:val="20"/>
                    <w:szCs w:val="20"/>
                  </w:rPr>
                </w:pPr>
                <w:r w:rsidRPr="0092046A">
                  <w:rPr>
                    <w:rFonts w:ascii="MS Gothic" w:eastAsia="MS Gothic" w:hAnsi="MS Gothic"/>
                    <w:sz w:val="20"/>
                    <w:szCs w:val="20"/>
                  </w:rPr>
                  <w:t>☐</w:t>
                </w:r>
              </w:p>
            </w:tc>
          </w:sdtContent>
        </w:sdt>
      </w:tr>
      <w:tr w:rsidR="00094AD3" w:rsidRPr="0092046A" w14:paraId="1DFF4308" w14:textId="77777777" w:rsidTr="0060583E">
        <w:trPr>
          <w:cantSplit/>
        </w:trPr>
        <w:tc>
          <w:tcPr>
            <w:tcW w:w="3173" w:type="pct"/>
          </w:tcPr>
          <w:p w14:paraId="513B27E9" w14:textId="77777777" w:rsidR="00094AD3" w:rsidRPr="0092046A" w:rsidRDefault="00094AD3" w:rsidP="00F2147B">
            <w:pPr>
              <w:spacing w:before="60" w:after="0" w:line="200" w:lineRule="exact"/>
              <w:rPr>
                <w:sz w:val="20"/>
                <w:szCs w:val="20"/>
              </w:rPr>
            </w:pPr>
            <w:r w:rsidRPr="0092046A">
              <w:rPr>
                <w:sz w:val="20"/>
                <w:szCs w:val="20"/>
              </w:rPr>
              <w:t>Forfattere</w:t>
            </w:r>
          </w:p>
        </w:tc>
        <w:sdt>
          <w:sdtPr>
            <w:rPr>
              <w:rFonts w:ascii="MS Gothic" w:eastAsia="MS Gothic" w:hAnsi="MS Gothic"/>
              <w:sz w:val="20"/>
              <w:szCs w:val="20"/>
            </w:rPr>
            <w:id w:val="1775060044"/>
            <w14:checkbox>
              <w14:checked w14:val="0"/>
              <w14:checkedState w14:val="2612" w14:font="MS Gothic"/>
              <w14:uncheckedState w14:val="2610" w14:font="MS Gothic"/>
            </w14:checkbox>
          </w:sdtPr>
          <w:sdtContent>
            <w:tc>
              <w:tcPr>
                <w:tcW w:w="1827" w:type="pct"/>
              </w:tcPr>
              <w:p w14:paraId="6576EA16" w14:textId="77777777" w:rsidR="00094AD3" w:rsidRPr="0092046A" w:rsidRDefault="00094AD3" w:rsidP="0060583E">
                <w:pPr>
                  <w:spacing w:before="60" w:after="0" w:line="200" w:lineRule="exact"/>
                  <w:jc w:val="center"/>
                  <w:rPr>
                    <w:rFonts w:ascii="MS Gothic" w:eastAsia="MS Gothic" w:hAnsi="MS Gothic"/>
                    <w:sz w:val="20"/>
                    <w:szCs w:val="20"/>
                  </w:rPr>
                </w:pPr>
                <w:r w:rsidRPr="0092046A">
                  <w:rPr>
                    <w:rFonts w:ascii="MS Gothic" w:eastAsia="MS Gothic" w:hAnsi="MS Gothic"/>
                    <w:sz w:val="20"/>
                    <w:szCs w:val="20"/>
                  </w:rPr>
                  <w:t>☐</w:t>
                </w:r>
              </w:p>
            </w:tc>
          </w:sdtContent>
        </w:sdt>
      </w:tr>
      <w:tr w:rsidR="00094AD3" w:rsidRPr="0092046A" w14:paraId="410C245D" w14:textId="77777777" w:rsidTr="0060583E">
        <w:trPr>
          <w:cantSplit/>
        </w:trPr>
        <w:tc>
          <w:tcPr>
            <w:tcW w:w="3173" w:type="pct"/>
            <w:tcBorders>
              <w:bottom w:val="single" w:sz="4" w:space="0" w:color="auto"/>
            </w:tcBorders>
          </w:tcPr>
          <w:p w14:paraId="64BB591B" w14:textId="77777777" w:rsidR="00094AD3" w:rsidRPr="0092046A" w:rsidRDefault="00094AD3" w:rsidP="00094AD3">
            <w:pPr>
              <w:spacing w:before="60" w:after="0" w:line="200" w:lineRule="exact"/>
              <w:rPr>
                <w:sz w:val="20"/>
                <w:szCs w:val="20"/>
              </w:rPr>
            </w:pPr>
            <w:r w:rsidRPr="0092046A">
              <w:rPr>
                <w:sz w:val="20"/>
                <w:szCs w:val="20"/>
              </w:rPr>
              <w:t>Oslo dato og årstall</w:t>
            </w:r>
          </w:p>
        </w:tc>
        <w:sdt>
          <w:sdtPr>
            <w:rPr>
              <w:rFonts w:ascii="MS Gothic" w:eastAsia="MS Gothic" w:hAnsi="MS Gothic"/>
              <w:sz w:val="20"/>
              <w:szCs w:val="20"/>
            </w:rPr>
            <w:id w:val="-853646963"/>
            <w14:checkbox>
              <w14:checked w14:val="0"/>
              <w14:checkedState w14:val="2612" w14:font="MS Gothic"/>
              <w14:uncheckedState w14:val="2610" w14:font="MS Gothic"/>
            </w14:checkbox>
          </w:sdtPr>
          <w:sdtContent>
            <w:tc>
              <w:tcPr>
                <w:tcW w:w="1827" w:type="pct"/>
                <w:tcBorders>
                  <w:bottom w:val="single" w:sz="4" w:space="0" w:color="auto"/>
                </w:tcBorders>
              </w:tcPr>
              <w:p w14:paraId="02563A6D" w14:textId="77777777" w:rsidR="00094AD3" w:rsidRPr="0092046A" w:rsidRDefault="00094AD3" w:rsidP="0060583E">
                <w:pPr>
                  <w:spacing w:before="60" w:after="0" w:line="200" w:lineRule="exact"/>
                  <w:jc w:val="center"/>
                  <w:rPr>
                    <w:rFonts w:ascii="MS Gothic" w:eastAsia="MS Gothic" w:hAnsi="MS Gothic"/>
                    <w:sz w:val="20"/>
                    <w:szCs w:val="20"/>
                  </w:rPr>
                </w:pPr>
                <w:r w:rsidRPr="0092046A">
                  <w:rPr>
                    <w:rFonts w:ascii="MS Gothic" w:eastAsia="MS Gothic" w:hAnsi="MS Gothic"/>
                    <w:sz w:val="20"/>
                    <w:szCs w:val="20"/>
                  </w:rPr>
                  <w:t>☐</w:t>
                </w:r>
              </w:p>
            </w:tc>
          </w:sdtContent>
        </w:sdt>
      </w:tr>
      <w:tr w:rsidR="00094AD3" w:rsidRPr="0092046A" w14:paraId="61A2EC69" w14:textId="77777777" w:rsidTr="0060583E">
        <w:trPr>
          <w:cantSplit/>
          <w:trHeight w:val="427"/>
        </w:trPr>
        <w:tc>
          <w:tcPr>
            <w:tcW w:w="3173" w:type="pct"/>
            <w:vAlign w:val="bottom"/>
          </w:tcPr>
          <w:p w14:paraId="09DBE98B" w14:textId="77777777" w:rsidR="00094AD3" w:rsidRPr="0092046A" w:rsidRDefault="00094AD3" w:rsidP="00094AD3">
            <w:pPr>
              <w:spacing w:after="0" w:line="200" w:lineRule="exact"/>
              <w:rPr>
                <w:b/>
                <w:sz w:val="20"/>
                <w:szCs w:val="20"/>
              </w:rPr>
            </w:pPr>
            <w:r w:rsidRPr="0092046A">
              <w:rPr>
                <w:b/>
                <w:sz w:val="20"/>
                <w:szCs w:val="20"/>
              </w:rPr>
              <w:t>Faktaside + registreres i Rappark</w:t>
            </w:r>
          </w:p>
        </w:tc>
        <w:tc>
          <w:tcPr>
            <w:tcW w:w="1827" w:type="pct"/>
            <w:vAlign w:val="bottom"/>
          </w:tcPr>
          <w:p w14:paraId="549B373C" w14:textId="77777777" w:rsidR="00094AD3" w:rsidRPr="0092046A" w:rsidRDefault="00094AD3" w:rsidP="0060583E">
            <w:pPr>
              <w:spacing w:after="0" w:line="200" w:lineRule="exact"/>
              <w:jc w:val="center"/>
              <w:rPr>
                <w:b/>
                <w:sz w:val="20"/>
                <w:szCs w:val="20"/>
              </w:rPr>
            </w:pPr>
            <w:r w:rsidRPr="0092046A">
              <w:rPr>
                <w:b/>
                <w:sz w:val="20"/>
                <w:szCs w:val="20"/>
              </w:rPr>
              <w:t>Kryss av</w:t>
            </w:r>
          </w:p>
        </w:tc>
      </w:tr>
      <w:tr w:rsidR="00094AD3" w:rsidRPr="0092046A" w14:paraId="21CF768A" w14:textId="77777777" w:rsidTr="0060583E">
        <w:trPr>
          <w:cantSplit/>
        </w:trPr>
        <w:tc>
          <w:tcPr>
            <w:tcW w:w="3173" w:type="pct"/>
            <w:vAlign w:val="bottom"/>
          </w:tcPr>
          <w:p w14:paraId="42545C66" w14:textId="77777777" w:rsidR="00094AD3" w:rsidRPr="0092046A" w:rsidRDefault="00094AD3" w:rsidP="00094AD3">
            <w:pPr>
              <w:spacing w:before="60" w:after="0" w:line="200" w:lineRule="exact"/>
              <w:rPr>
                <w:sz w:val="20"/>
                <w:szCs w:val="20"/>
              </w:rPr>
            </w:pPr>
            <w:r w:rsidRPr="0092046A">
              <w:rPr>
                <w:sz w:val="20"/>
                <w:szCs w:val="20"/>
              </w:rPr>
              <w:t>Tittel</w:t>
            </w:r>
          </w:p>
        </w:tc>
        <w:sdt>
          <w:sdtPr>
            <w:rPr>
              <w:rFonts w:ascii="MS Gothic" w:eastAsia="MS Gothic" w:hAnsi="MS Gothic"/>
              <w:sz w:val="20"/>
              <w:szCs w:val="20"/>
            </w:rPr>
            <w:id w:val="-672729781"/>
            <w14:checkbox>
              <w14:checked w14:val="0"/>
              <w14:checkedState w14:val="2612" w14:font="MS Gothic"/>
              <w14:uncheckedState w14:val="2610" w14:font="MS Gothic"/>
            </w14:checkbox>
          </w:sdtPr>
          <w:sdtContent>
            <w:tc>
              <w:tcPr>
                <w:tcW w:w="1827" w:type="pct"/>
              </w:tcPr>
              <w:p w14:paraId="3969903E" w14:textId="77777777" w:rsidR="00094AD3" w:rsidRPr="0092046A" w:rsidRDefault="00094AD3" w:rsidP="0060583E">
                <w:pPr>
                  <w:spacing w:before="60" w:after="0" w:line="200" w:lineRule="exact"/>
                  <w:jc w:val="center"/>
                  <w:rPr>
                    <w:rFonts w:ascii="MS Gothic" w:eastAsia="MS Gothic" w:hAnsi="MS Gothic"/>
                    <w:sz w:val="20"/>
                    <w:szCs w:val="20"/>
                  </w:rPr>
                </w:pPr>
                <w:r w:rsidRPr="0092046A">
                  <w:rPr>
                    <w:rFonts w:ascii="MS Gothic" w:eastAsia="MS Gothic" w:hAnsi="MS Gothic"/>
                    <w:sz w:val="20"/>
                    <w:szCs w:val="20"/>
                  </w:rPr>
                  <w:t>☐</w:t>
                </w:r>
              </w:p>
            </w:tc>
          </w:sdtContent>
        </w:sdt>
      </w:tr>
      <w:tr w:rsidR="00094AD3" w:rsidRPr="0092046A" w14:paraId="366F3F4C" w14:textId="77777777" w:rsidTr="0060583E">
        <w:trPr>
          <w:cantSplit/>
        </w:trPr>
        <w:tc>
          <w:tcPr>
            <w:tcW w:w="3173" w:type="pct"/>
            <w:vAlign w:val="bottom"/>
          </w:tcPr>
          <w:p w14:paraId="2F0341B5" w14:textId="77777777" w:rsidR="00094AD3" w:rsidRPr="0092046A" w:rsidRDefault="00094AD3" w:rsidP="00094AD3">
            <w:pPr>
              <w:spacing w:before="60" w:after="0" w:line="200" w:lineRule="exact"/>
              <w:rPr>
                <w:sz w:val="20"/>
                <w:szCs w:val="20"/>
              </w:rPr>
            </w:pPr>
            <w:r w:rsidRPr="0092046A">
              <w:rPr>
                <w:sz w:val="20"/>
                <w:szCs w:val="20"/>
              </w:rPr>
              <w:t>Forfatter(e)</w:t>
            </w:r>
          </w:p>
        </w:tc>
        <w:sdt>
          <w:sdtPr>
            <w:rPr>
              <w:rFonts w:ascii="MS Gothic" w:eastAsia="MS Gothic" w:hAnsi="MS Gothic"/>
              <w:sz w:val="20"/>
              <w:szCs w:val="20"/>
            </w:rPr>
            <w:id w:val="-1698456173"/>
            <w14:checkbox>
              <w14:checked w14:val="0"/>
              <w14:checkedState w14:val="2612" w14:font="MS Gothic"/>
              <w14:uncheckedState w14:val="2610" w14:font="MS Gothic"/>
            </w14:checkbox>
          </w:sdtPr>
          <w:sdtContent>
            <w:tc>
              <w:tcPr>
                <w:tcW w:w="1827" w:type="pct"/>
                <w:vAlign w:val="bottom"/>
              </w:tcPr>
              <w:p w14:paraId="2AFC91B9" w14:textId="77777777" w:rsidR="00094AD3" w:rsidRPr="0092046A" w:rsidRDefault="00094AD3" w:rsidP="0060583E">
                <w:pPr>
                  <w:spacing w:before="60" w:after="0" w:line="200" w:lineRule="exact"/>
                  <w:jc w:val="center"/>
                  <w:rPr>
                    <w:rFonts w:ascii="MS Gothic" w:eastAsia="MS Gothic" w:hAnsi="MS Gothic"/>
                    <w:sz w:val="20"/>
                    <w:szCs w:val="20"/>
                  </w:rPr>
                </w:pPr>
                <w:r w:rsidRPr="0092046A">
                  <w:rPr>
                    <w:rFonts w:ascii="MS Gothic" w:eastAsia="MS Gothic" w:hAnsi="MS Gothic"/>
                    <w:sz w:val="20"/>
                    <w:szCs w:val="20"/>
                  </w:rPr>
                  <w:t>☐</w:t>
                </w:r>
              </w:p>
            </w:tc>
          </w:sdtContent>
        </w:sdt>
      </w:tr>
      <w:tr w:rsidR="00094AD3" w:rsidRPr="0092046A" w14:paraId="094BB9CF" w14:textId="77777777" w:rsidTr="0060583E">
        <w:trPr>
          <w:cantSplit/>
        </w:trPr>
        <w:tc>
          <w:tcPr>
            <w:tcW w:w="3173" w:type="pct"/>
            <w:vAlign w:val="bottom"/>
          </w:tcPr>
          <w:p w14:paraId="64DC1F53" w14:textId="77777777" w:rsidR="00094AD3" w:rsidRPr="0092046A" w:rsidRDefault="00094AD3" w:rsidP="00094AD3">
            <w:pPr>
              <w:spacing w:before="60" w:after="0" w:line="200" w:lineRule="exact"/>
              <w:rPr>
                <w:sz w:val="20"/>
                <w:szCs w:val="20"/>
              </w:rPr>
            </w:pPr>
            <w:r w:rsidRPr="0092046A">
              <w:rPr>
                <w:sz w:val="20"/>
                <w:szCs w:val="20"/>
              </w:rPr>
              <w:t>Rapportnummer</w:t>
            </w:r>
          </w:p>
        </w:tc>
        <w:sdt>
          <w:sdtPr>
            <w:rPr>
              <w:rFonts w:ascii="MS Gothic" w:eastAsia="MS Gothic" w:hAnsi="MS Gothic"/>
              <w:sz w:val="20"/>
              <w:szCs w:val="20"/>
            </w:rPr>
            <w:id w:val="1068701123"/>
            <w14:checkbox>
              <w14:checked w14:val="0"/>
              <w14:checkedState w14:val="2612" w14:font="MS Gothic"/>
              <w14:uncheckedState w14:val="2610" w14:font="MS Gothic"/>
            </w14:checkbox>
          </w:sdtPr>
          <w:sdtContent>
            <w:tc>
              <w:tcPr>
                <w:tcW w:w="1827" w:type="pct"/>
                <w:vAlign w:val="bottom"/>
              </w:tcPr>
              <w:p w14:paraId="6BAA8F63" w14:textId="77777777" w:rsidR="00094AD3" w:rsidRPr="0092046A" w:rsidRDefault="00094AD3" w:rsidP="0060583E">
                <w:pPr>
                  <w:spacing w:before="60" w:after="0" w:line="200" w:lineRule="exact"/>
                  <w:jc w:val="center"/>
                  <w:rPr>
                    <w:rFonts w:ascii="MS Gothic" w:eastAsia="MS Gothic" w:hAnsi="MS Gothic"/>
                    <w:sz w:val="20"/>
                    <w:szCs w:val="20"/>
                  </w:rPr>
                </w:pPr>
                <w:r w:rsidRPr="0092046A">
                  <w:rPr>
                    <w:rFonts w:ascii="MS Gothic" w:eastAsia="MS Gothic" w:hAnsi="MS Gothic"/>
                    <w:sz w:val="20"/>
                    <w:szCs w:val="20"/>
                  </w:rPr>
                  <w:t>☐</w:t>
                </w:r>
              </w:p>
            </w:tc>
          </w:sdtContent>
        </w:sdt>
      </w:tr>
      <w:tr w:rsidR="00094AD3" w:rsidRPr="0092046A" w14:paraId="44B35BA7" w14:textId="77777777" w:rsidTr="0060583E">
        <w:trPr>
          <w:cantSplit/>
        </w:trPr>
        <w:tc>
          <w:tcPr>
            <w:tcW w:w="3173" w:type="pct"/>
            <w:vAlign w:val="bottom"/>
          </w:tcPr>
          <w:p w14:paraId="392402F5" w14:textId="77777777" w:rsidR="00094AD3" w:rsidRPr="0092046A" w:rsidRDefault="00094AD3" w:rsidP="00094AD3">
            <w:pPr>
              <w:spacing w:before="60" w:after="0" w:line="200" w:lineRule="exact"/>
              <w:rPr>
                <w:sz w:val="20"/>
                <w:szCs w:val="20"/>
              </w:rPr>
            </w:pPr>
            <w:r w:rsidRPr="0092046A">
              <w:rPr>
                <w:sz w:val="20"/>
                <w:szCs w:val="20"/>
              </w:rPr>
              <w:t>Oslo, dato og årstall</w:t>
            </w:r>
          </w:p>
        </w:tc>
        <w:sdt>
          <w:sdtPr>
            <w:rPr>
              <w:rFonts w:ascii="MS Gothic" w:eastAsia="MS Gothic" w:hAnsi="MS Gothic"/>
              <w:sz w:val="20"/>
              <w:szCs w:val="20"/>
            </w:rPr>
            <w:id w:val="-214898704"/>
            <w14:checkbox>
              <w14:checked w14:val="0"/>
              <w14:checkedState w14:val="2612" w14:font="MS Gothic"/>
              <w14:uncheckedState w14:val="2610" w14:font="MS Gothic"/>
            </w14:checkbox>
          </w:sdtPr>
          <w:sdtContent>
            <w:tc>
              <w:tcPr>
                <w:tcW w:w="1827" w:type="pct"/>
                <w:vAlign w:val="bottom"/>
              </w:tcPr>
              <w:p w14:paraId="359232CB" w14:textId="77777777" w:rsidR="00094AD3" w:rsidRPr="0092046A" w:rsidRDefault="00094AD3" w:rsidP="0060583E">
                <w:pPr>
                  <w:spacing w:before="60" w:after="0" w:line="200" w:lineRule="exact"/>
                  <w:jc w:val="center"/>
                  <w:rPr>
                    <w:rFonts w:ascii="MS Gothic" w:eastAsia="MS Gothic" w:hAnsi="MS Gothic"/>
                    <w:sz w:val="20"/>
                    <w:szCs w:val="20"/>
                  </w:rPr>
                </w:pPr>
                <w:r w:rsidRPr="0092046A">
                  <w:rPr>
                    <w:rFonts w:ascii="MS Gothic" w:eastAsia="MS Gothic" w:hAnsi="MS Gothic"/>
                    <w:sz w:val="20"/>
                    <w:szCs w:val="20"/>
                  </w:rPr>
                  <w:t>☐</w:t>
                </w:r>
              </w:p>
            </w:tc>
          </w:sdtContent>
        </w:sdt>
      </w:tr>
      <w:tr w:rsidR="00094AD3" w:rsidRPr="0092046A" w14:paraId="70324397" w14:textId="77777777" w:rsidTr="0060583E">
        <w:trPr>
          <w:cantSplit/>
        </w:trPr>
        <w:tc>
          <w:tcPr>
            <w:tcW w:w="3173" w:type="pct"/>
            <w:vAlign w:val="bottom"/>
          </w:tcPr>
          <w:p w14:paraId="2FD00191" w14:textId="77777777" w:rsidR="00094AD3" w:rsidRPr="0092046A" w:rsidRDefault="00094AD3" w:rsidP="00094AD3">
            <w:pPr>
              <w:spacing w:before="60" w:after="0" w:line="200" w:lineRule="exact"/>
              <w:rPr>
                <w:sz w:val="20"/>
                <w:szCs w:val="20"/>
              </w:rPr>
            </w:pPr>
            <w:r w:rsidRPr="0092046A">
              <w:rPr>
                <w:sz w:val="20"/>
                <w:szCs w:val="20"/>
              </w:rPr>
              <w:t>Antall sider</w:t>
            </w:r>
          </w:p>
        </w:tc>
        <w:sdt>
          <w:sdtPr>
            <w:rPr>
              <w:rFonts w:ascii="MS Gothic" w:eastAsia="MS Gothic" w:hAnsi="MS Gothic"/>
              <w:sz w:val="20"/>
              <w:szCs w:val="20"/>
            </w:rPr>
            <w:id w:val="1579712644"/>
            <w14:checkbox>
              <w14:checked w14:val="0"/>
              <w14:checkedState w14:val="2612" w14:font="MS Gothic"/>
              <w14:uncheckedState w14:val="2610" w14:font="MS Gothic"/>
            </w14:checkbox>
          </w:sdtPr>
          <w:sdtContent>
            <w:tc>
              <w:tcPr>
                <w:tcW w:w="1827" w:type="pct"/>
                <w:vAlign w:val="bottom"/>
              </w:tcPr>
              <w:p w14:paraId="59D8E0BB" w14:textId="77777777" w:rsidR="00094AD3" w:rsidRPr="0092046A" w:rsidRDefault="00094AD3" w:rsidP="0060583E">
                <w:pPr>
                  <w:spacing w:before="60" w:after="0" w:line="200" w:lineRule="exact"/>
                  <w:jc w:val="center"/>
                  <w:rPr>
                    <w:rFonts w:ascii="MS Gothic" w:eastAsia="MS Gothic" w:hAnsi="MS Gothic"/>
                    <w:sz w:val="20"/>
                    <w:szCs w:val="20"/>
                  </w:rPr>
                </w:pPr>
                <w:r w:rsidRPr="0092046A">
                  <w:rPr>
                    <w:rFonts w:ascii="MS Gothic" w:eastAsia="MS Gothic" w:hAnsi="MS Gothic"/>
                    <w:sz w:val="20"/>
                    <w:szCs w:val="20"/>
                  </w:rPr>
                  <w:t>☐</w:t>
                </w:r>
              </w:p>
            </w:tc>
          </w:sdtContent>
        </w:sdt>
      </w:tr>
      <w:tr w:rsidR="00094AD3" w:rsidRPr="0092046A" w14:paraId="496404AE" w14:textId="77777777" w:rsidTr="0060583E">
        <w:trPr>
          <w:cantSplit/>
        </w:trPr>
        <w:tc>
          <w:tcPr>
            <w:tcW w:w="3173" w:type="pct"/>
            <w:vAlign w:val="bottom"/>
          </w:tcPr>
          <w:p w14:paraId="5357FA01" w14:textId="77777777" w:rsidR="00094AD3" w:rsidRPr="007B18E4" w:rsidRDefault="00094AD3" w:rsidP="00094AD3">
            <w:pPr>
              <w:spacing w:before="60" w:after="0" w:line="200" w:lineRule="exact"/>
              <w:rPr>
                <w:sz w:val="20"/>
                <w:szCs w:val="20"/>
                <w:lang w:val="nb-NO"/>
              </w:rPr>
            </w:pPr>
            <w:r w:rsidRPr="007B18E4">
              <w:rPr>
                <w:sz w:val="20"/>
                <w:szCs w:val="20"/>
                <w:lang w:val="nb-NO"/>
              </w:rPr>
              <w:t>ISBN nummer (elektronisk og evt. trykket)</w:t>
            </w:r>
          </w:p>
        </w:tc>
        <w:sdt>
          <w:sdtPr>
            <w:rPr>
              <w:rFonts w:ascii="MS Gothic" w:eastAsia="MS Gothic" w:hAnsi="MS Gothic"/>
              <w:sz w:val="20"/>
              <w:szCs w:val="20"/>
            </w:rPr>
            <w:id w:val="1398481963"/>
            <w14:checkbox>
              <w14:checked w14:val="0"/>
              <w14:checkedState w14:val="2612" w14:font="MS Gothic"/>
              <w14:uncheckedState w14:val="2610" w14:font="MS Gothic"/>
            </w14:checkbox>
          </w:sdtPr>
          <w:sdtContent>
            <w:tc>
              <w:tcPr>
                <w:tcW w:w="1827" w:type="pct"/>
                <w:vAlign w:val="bottom"/>
              </w:tcPr>
              <w:p w14:paraId="711EE5D5" w14:textId="77777777" w:rsidR="00094AD3" w:rsidRPr="0092046A" w:rsidRDefault="00094AD3" w:rsidP="0060583E">
                <w:pPr>
                  <w:spacing w:before="60" w:after="0" w:line="200" w:lineRule="exact"/>
                  <w:jc w:val="center"/>
                  <w:rPr>
                    <w:rFonts w:ascii="MS Gothic" w:eastAsia="MS Gothic" w:hAnsi="MS Gothic"/>
                    <w:sz w:val="20"/>
                    <w:szCs w:val="20"/>
                  </w:rPr>
                </w:pPr>
                <w:r w:rsidRPr="0092046A">
                  <w:rPr>
                    <w:rFonts w:ascii="MS Gothic" w:eastAsia="MS Gothic" w:hAnsi="MS Gothic"/>
                    <w:sz w:val="20"/>
                    <w:szCs w:val="20"/>
                  </w:rPr>
                  <w:t>☐</w:t>
                </w:r>
              </w:p>
            </w:tc>
          </w:sdtContent>
        </w:sdt>
      </w:tr>
      <w:tr w:rsidR="00094AD3" w:rsidRPr="0092046A" w14:paraId="6A2D41D3" w14:textId="77777777" w:rsidTr="0060583E">
        <w:trPr>
          <w:cantSplit/>
        </w:trPr>
        <w:tc>
          <w:tcPr>
            <w:tcW w:w="3173" w:type="pct"/>
            <w:vAlign w:val="bottom"/>
          </w:tcPr>
          <w:p w14:paraId="1D145B0F" w14:textId="77777777" w:rsidR="00094AD3" w:rsidRPr="007B18E4" w:rsidRDefault="00094AD3" w:rsidP="00094AD3">
            <w:pPr>
              <w:spacing w:before="60" w:after="0" w:line="200" w:lineRule="exact"/>
              <w:rPr>
                <w:sz w:val="20"/>
                <w:szCs w:val="20"/>
                <w:lang w:val="nb-NO"/>
              </w:rPr>
            </w:pPr>
            <w:r w:rsidRPr="007B18E4">
              <w:rPr>
                <w:sz w:val="20"/>
                <w:szCs w:val="20"/>
                <w:lang w:val="nb-NO"/>
              </w:rPr>
              <w:t>ISSN 2535-5104 (elektronisk og evt. trykket)</w:t>
            </w:r>
          </w:p>
        </w:tc>
        <w:sdt>
          <w:sdtPr>
            <w:rPr>
              <w:rFonts w:ascii="MS Gothic" w:eastAsia="MS Gothic" w:hAnsi="MS Gothic"/>
              <w:sz w:val="20"/>
              <w:szCs w:val="20"/>
            </w:rPr>
            <w:id w:val="-1581522063"/>
            <w14:checkbox>
              <w14:checked w14:val="0"/>
              <w14:checkedState w14:val="2612" w14:font="MS Gothic"/>
              <w14:uncheckedState w14:val="2610" w14:font="MS Gothic"/>
            </w14:checkbox>
          </w:sdtPr>
          <w:sdtContent>
            <w:tc>
              <w:tcPr>
                <w:tcW w:w="1827" w:type="pct"/>
                <w:vAlign w:val="bottom"/>
              </w:tcPr>
              <w:p w14:paraId="30F60BBE" w14:textId="77777777" w:rsidR="00094AD3" w:rsidRPr="0092046A" w:rsidRDefault="0060583E" w:rsidP="0060583E">
                <w:pPr>
                  <w:spacing w:before="60" w:after="0" w:line="200" w:lineRule="exact"/>
                  <w:jc w:val="center"/>
                  <w:rPr>
                    <w:rFonts w:ascii="MS Gothic" w:eastAsia="MS Gothic" w:hAnsi="MS Gothic"/>
                    <w:sz w:val="20"/>
                    <w:szCs w:val="20"/>
                  </w:rPr>
                </w:pPr>
                <w:r w:rsidRPr="0092046A">
                  <w:rPr>
                    <w:rFonts w:ascii="MS Gothic" w:eastAsia="MS Gothic" w:hAnsi="MS Gothic" w:hint="eastAsia"/>
                    <w:sz w:val="20"/>
                    <w:szCs w:val="20"/>
                  </w:rPr>
                  <w:t>☐</w:t>
                </w:r>
              </w:p>
            </w:tc>
          </w:sdtContent>
        </w:sdt>
      </w:tr>
      <w:tr w:rsidR="00094AD3" w:rsidRPr="0092046A" w14:paraId="64607186" w14:textId="77777777" w:rsidTr="0060583E">
        <w:trPr>
          <w:cantSplit/>
        </w:trPr>
        <w:tc>
          <w:tcPr>
            <w:tcW w:w="3173" w:type="pct"/>
            <w:vAlign w:val="bottom"/>
          </w:tcPr>
          <w:p w14:paraId="654338A1" w14:textId="77777777" w:rsidR="00094AD3" w:rsidRPr="0092046A" w:rsidRDefault="00094AD3" w:rsidP="00094AD3">
            <w:pPr>
              <w:spacing w:before="60" w:after="0" w:line="200" w:lineRule="exact"/>
              <w:rPr>
                <w:sz w:val="20"/>
                <w:szCs w:val="20"/>
              </w:rPr>
            </w:pPr>
            <w:r w:rsidRPr="0092046A">
              <w:rPr>
                <w:sz w:val="20"/>
                <w:szCs w:val="20"/>
              </w:rPr>
              <w:t>Finansieringskilde(r)</w:t>
            </w:r>
          </w:p>
        </w:tc>
        <w:sdt>
          <w:sdtPr>
            <w:rPr>
              <w:rFonts w:ascii="MS Gothic" w:eastAsia="MS Gothic" w:hAnsi="MS Gothic"/>
              <w:sz w:val="20"/>
              <w:szCs w:val="20"/>
            </w:rPr>
            <w:id w:val="1402711760"/>
            <w14:checkbox>
              <w14:checked w14:val="0"/>
              <w14:checkedState w14:val="2612" w14:font="MS Gothic"/>
              <w14:uncheckedState w14:val="2610" w14:font="MS Gothic"/>
            </w14:checkbox>
          </w:sdtPr>
          <w:sdtContent>
            <w:tc>
              <w:tcPr>
                <w:tcW w:w="1827" w:type="pct"/>
                <w:vAlign w:val="bottom"/>
              </w:tcPr>
              <w:p w14:paraId="5EE077CA" w14:textId="77777777" w:rsidR="00094AD3" w:rsidRPr="0092046A" w:rsidRDefault="00094AD3" w:rsidP="0060583E">
                <w:pPr>
                  <w:spacing w:before="60" w:after="0" w:line="200" w:lineRule="exact"/>
                  <w:jc w:val="center"/>
                  <w:rPr>
                    <w:rFonts w:ascii="MS Gothic" w:eastAsia="MS Gothic" w:hAnsi="MS Gothic"/>
                    <w:sz w:val="20"/>
                    <w:szCs w:val="20"/>
                  </w:rPr>
                </w:pPr>
                <w:r w:rsidRPr="0092046A">
                  <w:rPr>
                    <w:rFonts w:ascii="MS Gothic" w:eastAsia="MS Gothic" w:hAnsi="MS Gothic"/>
                    <w:sz w:val="20"/>
                    <w:szCs w:val="20"/>
                  </w:rPr>
                  <w:t>☐</w:t>
                </w:r>
              </w:p>
            </w:tc>
          </w:sdtContent>
        </w:sdt>
      </w:tr>
      <w:tr w:rsidR="00094AD3" w:rsidRPr="0092046A" w14:paraId="1D3BF5C7" w14:textId="77777777" w:rsidTr="0060583E">
        <w:trPr>
          <w:cantSplit/>
        </w:trPr>
        <w:tc>
          <w:tcPr>
            <w:tcW w:w="3173" w:type="pct"/>
            <w:vAlign w:val="bottom"/>
          </w:tcPr>
          <w:p w14:paraId="62F00628" w14:textId="77777777" w:rsidR="00094AD3" w:rsidRPr="0092046A" w:rsidRDefault="00094AD3" w:rsidP="00094AD3">
            <w:pPr>
              <w:spacing w:before="60" w:after="0" w:line="200" w:lineRule="exact"/>
              <w:rPr>
                <w:sz w:val="20"/>
                <w:szCs w:val="20"/>
              </w:rPr>
            </w:pPr>
            <w:r w:rsidRPr="0092046A">
              <w:rPr>
                <w:sz w:val="20"/>
                <w:szCs w:val="20"/>
              </w:rPr>
              <w:t>Prosjektnr. og navn</w:t>
            </w:r>
          </w:p>
        </w:tc>
        <w:sdt>
          <w:sdtPr>
            <w:rPr>
              <w:rFonts w:ascii="MS Gothic" w:eastAsia="MS Gothic" w:hAnsi="MS Gothic"/>
              <w:sz w:val="20"/>
              <w:szCs w:val="20"/>
            </w:rPr>
            <w:id w:val="-1146344584"/>
            <w14:checkbox>
              <w14:checked w14:val="0"/>
              <w14:checkedState w14:val="2612" w14:font="MS Gothic"/>
              <w14:uncheckedState w14:val="2610" w14:font="MS Gothic"/>
            </w14:checkbox>
          </w:sdtPr>
          <w:sdtContent>
            <w:tc>
              <w:tcPr>
                <w:tcW w:w="1827" w:type="pct"/>
                <w:vAlign w:val="bottom"/>
              </w:tcPr>
              <w:p w14:paraId="2D291CA0" w14:textId="77777777" w:rsidR="00094AD3" w:rsidRPr="0092046A" w:rsidRDefault="00094AD3" w:rsidP="0060583E">
                <w:pPr>
                  <w:spacing w:before="60" w:after="0" w:line="200" w:lineRule="exact"/>
                  <w:jc w:val="center"/>
                  <w:rPr>
                    <w:rFonts w:ascii="MS Gothic" w:eastAsia="MS Gothic" w:hAnsi="MS Gothic"/>
                    <w:sz w:val="20"/>
                    <w:szCs w:val="20"/>
                  </w:rPr>
                </w:pPr>
                <w:r w:rsidRPr="0092046A">
                  <w:rPr>
                    <w:rFonts w:ascii="MS Gothic" w:eastAsia="MS Gothic" w:hAnsi="MS Gothic"/>
                    <w:sz w:val="20"/>
                    <w:szCs w:val="20"/>
                  </w:rPr>
                  <w:t>☐</w:t>
                </w:r>
              </w:p>
            </w:tc>
          </w:sdtContent>
        </w:sdt>
      </w:tr>
      <w:tr w:rsidR="00094AD3" w:rsidRPr="0092046A" w14:paraId="145C97DA" w14:textId="77777777" w:rsidTr="0060583E">
        <w:trPr>
          <w:cantSplit/>
          <w:trHeight w:val="80"/>
        </w:trPr>
        <w:tc>
          <w:tcPr>
            <w:tcW w:w="3173" w:type="pct"/>
            <w:vAlign w:val="bottom"/>
          </w:tcPr>
          <w:p w14:paraId="205089FE" w14:textId="77777777" w:rsidR="00094AD3" w:rsidRPr="0092046A" w:rsidRDefault="00094AD3" w:rsidP="00094AD3">
            <w:pPr>
              <w:spacing w:before="60" w:after="0" w:line="200" w:lineRule="exact"/>
              <w:rPr>
                <w:sz w:val="20"/>
                <w:szCs w:val="20"/>
              </w:rPr>
            </w:pPr>
            <w:r w:rsidRPr="0092046A">
              <w:rPr>
                <w:sz w:val="20"/>
                <w:szCs w:val="20"/>
              </w:rPr>
              <w:t>Prosjektleder</w:t>
            </w:r>
          </w:p>
        </w:tc>
        <w:sdt>
          <w:sdtPr>
            <w:rPr>
              <w:rFonts w:ascii="MS Gothic" w:eastAsia="MS Gothic" w:hAnsi="MS Gothic"/>
              <w:sz w:val="20"/>
              <w:szCs w:val="20"/>
            </w:rPr>
            <w:id w:val="-1803914787"/>
            <w14:checkbox>
              <w14:checked w14:val="0"/>
              <w14:checkedState w14:val="2612" w14:font="MS Gothic"/>
              <w14:uncheckedState w14:val="2610" w14:font="MS Gothic"/>
            </w14:checkbox>
          </w:sdtPr>
          <w:sdtContent>
            <w:tc>
              <w:tcPr>
                <w:tcW w:w="1827" w:type="pct"/>
                <w:vAlign w:val="bottom"/>
              </w:tcPr>
              <w:p w14:paraId="4CCA9FAD" w14:textId="77777777" w:rsidR="00094AD3" w:rsidRPr="0092046A" w:rsidRDefault="00094AD3" w:rsidP="0060583E">
                <w:pPr>
                  <w:spacing w:before="60" w:after="0" w:line="200" w:lineRule="exact"/>
                  <w:jc w:val="center"/>
                  <w:rPr>
                    <w:rFonts w:ascii="MS Gothic" w:eastAsia="MS Gothic" w:hAnsi="MS Gothic"/>
                    <w:sz w:val="20"/>
                    <w:szCs w:val="20"/>
                  </w:rPr>
                </w:pPr>
                <w:r w:rsidRPr="0092046A">
                  <w:rPr>
                    <w:rFonts w:ascii="MS Gothic" w:eastAsia="MS Gothic" w:hAnsi="MS Gothic"/>
                    <w:sz w:val="20"/>
                    <w:szCs w:val="20"/>
                  </w:rPr>
                  <w:t>☐</w:t>
                </w:r>
              </w:p>
            </w:tc>
          </w:sdtContent>
        </w:sdt>
      </w:tr>
      <w:tr w:rsidR="00094AD3" w:rsidRPr="0092046A" w14:paraId="32F4A25D" w14:textId="77777777" w:rsidTr="0060583E">
        <w:trPr>
          <w:cantSplit/>
        </w:trPr>
        <w:tc>
          <w:tcPr>
            <w:tcW w:w="3173" w:type="pct"/>
            <w:vAlign w:val="bottom"/>
          </w:tcPr>
          <w:p w14:paraId="3F3A3E2B" w14:textId="77777777" w:rsidR="00094AD3" w:rsidRPr="0092046A" w:rsidRDefault="00094AD3" w:rsidP="00094AD3">
            <w:pPr>
              <w:spacing w:before="60" w:after="0" w:line="200" w:lineRule="exact"/>
              <w:rPr>
                <w:sz w:val="20"/>
                <w:szCs w:val="20"/>
              </w:rPr>
            </w:pPr>
            <w:r w:rsidRPr="0092046A">
              <w:rPr>
                <w:sz w:val="20"/>
                <w:szCs w:val="20"/>
              </w:rPr>
              <w:t>Emneord (iht. bibl. emneordliste)</w:t>
            </w:r>
          </w:p>
        </w:tc>
        <w:sdt>
          <w:sdtPr>
            <w:rPr>
              <w:rFonts w:ascii="MS Gothic" w:eastAsia="MS Gothic" w:hAnsi="MS Gothic"/>
              <w:sz w:val="20"/>
              <w:szCs w:val="20"/>
            </w:rPr>
            <w:id w:val="-1788112450"/>
            <w14:checkbox>
              <w14:checked w14:val="0"/>
              <w14:checkedState w14:val="2612" w14:font="MS Gothic"/>
              <w14:uncheckedState w14:val="2610" w14:font="MS Gothic"/>
            </w14:checkbox>
          </w:sdtPr>
          <w:sdtContent>
            <w:tc>
              <w:tcPr>
                <w:tcW w:w="1827" w:type="pct"/>
                <w:vAlign w:val="bottom"/>
              </w:tcPr>
              <w:p w14:paraId="386FC566" w14:textId="77777777" w:rsidR="00094AD3" w:rsidRPr="0092046A" w:rsidRDefault="00094AD3" w:rsidP="0060583E">
                <w:pPr>
                  <w:spacing w:before="60" w:after="0" w:line="200" w:lineRule="exact"/>
                  <w:jc w:val="center"/>
                  <w:rPr>
                    <w:rFonts w:ascii="MS Gothic" w:eastAsia="MS Gothic" w:hAnsi="MS Gothic"/>
                    <w:sz w:val="20"/>
                    <w:szCs w:val="20"/>
                  </w:rPr>
                </w:pPr>
                <w:r w:rsidRPr="0092046A">
                  <w:rPr>
                    <w:rFonts w:ascii="MS Gothic" w:eastAsia="MS Gothic" w:hAnsi="MS Gothic"/>
                    <w:sz w:val="20"/>
                    <w:szCs w:val="20"/>
                  </w:rPr>
                  <w:t>☐</w:t>
                </w:r>
              </w:p>
            </w:tc>
          </w:sdtContent>
        </w:sdt>
      </w:tr>
      <w:tr w:rsidR="00094AD3" w:rsidRPr="0092046A" w14:paraId="7F7D57B2" w14:textId="77777777" w:rsidTr="0060583E">
        <w:trPr>
          <w:cantSplit/>
        </w:trPr>
        <w:tc>
          <w:tcPr>
            <w:tcW w:w="3173" w:type="pct"/>
            <w:tcBorders>
              <w:bottom w:val="single" w:sz="4" w:space="0" w:color="auto"/>
            </w:tcBorders>
            <w:vAlign w:val="bottom"/>
          </w:tcPr>
          <w:p w14:paraId="6E05881F" w14:textId="77777777" w:rsidR="00094AD3" w:rsidRPr="0092046A" w:rsidRDefault="00094AD3" w:rsidP="00094AD3">
            <w:pPr>
              <w:spacing w:before="60" w:after="0" w:line="200" w:lineRule="exact"/>
              <w:rPr>
                <w:sz w:val="20"/>
                <w:szCs w:val="20"/>
              </w:rPr>
            </w:pPr>
            <w:r w:rsidRPr="0092046A">
              <w:rPr>
                <w:sz w:val="20"/>
                <w:szCs w:val="20"/>
              </w:rPr>
              <w:t>Language of report</w:t>
            </w:r>
          </w:p>
        </w:tc>
        <w:tc>
          <w:tcPr>
            <w:tcW w:w="1827" w:type="pct"/>
            <w:tcBorders>
              <w:bottom w:val="single" w:sz="4" w:space="0" w:color="auto"/>
            </w:tcBorders>
            <w:vAlign w:val="bottom"/>
          </w:tcPr>
          <w:sdt>
            <w:sdtPr>
              <w:rPr>
                <w:sz w:val="20"/>
                <w:szCs w:val="20"/>
              </w:rPr>
              <w:id w:val="629598006"/>
              <w:placeholder>
                <w:docPart w:val="2B30BECACDCA4434AB50439E91B00C70"/>
              </w:placeholder>
              <w:temporary/>
              <w:text/>
            </w:sdtPr>
            <w:sdtContent>
              <w:p w14:paraId="65441242" w14:textId="77777777" w:rsidR="00094AD3" w:rsidRPr="0092046A" w:rsidRDefault="00746073" w:rsidP="0060583E">
                <w:pPr>
                  <w:spacing w:before="60" w:after="0" w:line="200" w:lineRule="exact"/>
                  <w:jc w:val="center"/>
                  <w:rPr>
                    <w:sz w:val="20"/>
                    <w:szCs w:val="20"/>
                  </w:rPr>
                </w:pPr>
                <w:r w:rsidRPr="0092046A">
                  <w:rPr>
                    <w:sz w:val="20"/>
                    <w:szCs w:val="20"/>
                  </w:rPr>
                  <w:t>Language of report</w:t>
                </w:r>
              </w:p>
            </w:sdtContent>
          </w:sdt>
        </w:tc>
      </w:tr>
      <w:tr w:rsidR="00094AD3" w:rsidRPr="0092046A" w14:paraId="6C361568" w14:textId="77777777" w:rsidTr="0060583E">
        <w:trPr>
          <w:cantSplit/>
          <w:trHeight w:val="436"/>
        </w:trPr>
        <w:tc>
          <w:tcPr>
            <w:tcW w:w="3173" w:type="pct"/>
            <w:vAlign w:val="bottom"/>
          </w:tcPr>
          <w:p w14:paraId="069A532F" w14:textId="77777777" w:rsidR="00094AD3" w:rsidRPr="0092046A" w:rsidRDefault="00094AD3" w:rsidP="00094AD3">
            <w:pPr>
              <w:spacing w:after="0" w:line="200" w:lineRule="exact"/>
              <w:rPr>
                <w:b/>
                <w:sz w:val="20"/>
                <w:szCs w:val="20"/>
              </w:rPr>
            </w:pPr>
            <w:r w:rsidRPr="0092046A">
              <w:rPr>
                <w:b/>
                <w:sz w:val="20"/>
                <w:szCs w:val="20"/>
              </w:rPr>
              <w:t>Forord</w:t>
            </w:r>
          </w:p>
        </w:tc>
        <w:tc>
          <w:tcPr>
            <w:tcW w:w="1827" w:type="pct"/>
            <w:vAlign w:val="bottom"/>
          </w:tcPr>
          <w:p w14:paraId="6975EDF1" w14:textId="77777777" w:rsidR="00094AD3" w:rsidRPr="0092046A" w:rsidRDefault="00094AD3" w:rsidP="0060583E">
            <w:pPr>
              <w:spacing w:after="0" w:line="200" w:lineRule="exact"/>
              <w:jc w:val="center"/>
              <w:rPr>
                <w:b/>
                <w:sz w:val="20"/>
                <w:szCs w:val="20"/>
              </w:rPr>
            </w:pPr>
            <w:r w:rsidRPr="0092046A">
              <w:rPr>
                <w:b/>
                <w:sz w:val="20"/>
                <w:szCs w:val="20"/>
              </w:rPr>
              <w:t>Kryss av</w:t>
            </w:r>
          </w:p>
        </w:tc>
      </w:tr>
      <w:tr w:rsidR="00094AD3" w:rsidRPr="0092046A" w14:paraId="3F718B16" w14:textId="77777777" w:rsidTr="0060583E">
        <w:trPr>
          <w:cantSplit/>
        </w:trPr>
        <w:tc>
          <w:tcPr>
            <w:tcW w:w="3173" w:type="pct"/>
          </w:tcPr>
          <w:p w14:paraId="71E03555" w14:textId="77777777" w:rsidR="00094AD3" w:rsidRPr="0092046A" w:rsidRDefault="00094AD3" w:rsidP="00094AD3">
            <w:pPr>
              <w:spacing w:before="60" w:after="0" w:line="200" w:lineRule="exact"/>
              <w:rPr>
                <w:sz w:val="20"/>
                <w:szCs w:val="20"/>
              </w:rPr>
            </w:pPr>
            <w:r w:rsidRPr="0092046A">
              <w:rPr>
                <w:sz w:val="20"/>
                <w:szCs w:val="20"/>
              </w:rPr>
              <w:t>Oslo dato og årstall</w:t>
            </w:r>
          </w:p>
        </w:tc>
        <w:sdt>
          <w:sdtPr>
            <w:rPr>
              <w:rFonts w:ascii="MS Gothic" w:eastAsia="MS Gothic" w:hAnsi="MS Gothic"/>
              <w:sz w:val="20"/>
              <w:szCs w:val="20"/>
            </w:rPr>
            <w:id w:val="1110623204"/>
            <w14:checkbox>
              <w14:checked w14:val="0"/>
              <w14:checkedState w14:val="2612" w14:font="MS Gothic"/>
              <w14:uncheckedState w14:val="2610" w14:font="MS Gothic"/>
            </w14:checkbox>
          </w:sdtPr>
          <w:sdtContent>
            <w:tc>
              <w:tcPr>
                <w:tcW w:w="1827" w:type="pct"/>
              </w:tcPr>
              <w:p w14:paraId="416AF624" w14:textId="77777777" w:rsidR="00094AD3" w:rsidRPr="0092046A" w:rsidRDefault="00094AD3" w:rsidP="0060583E">
                <w:pPr>
                  <w:spacing w:before="60" w:after="0" w:line="200" w:lineRule="exact"/>
                  <w:jc w:val="center"/>
                  <w:rPr>
                    <w:rFonts w:ascii="MS Gothic" w:eastAsia="MS Gothic" w:hAnsi="MS Gothic"/>
                    <w:sz w:val="20"/>
                    <w:szCs w:val="20"/>
                  </w:rPr>
                </w:pPr>
                <w:r w:rsidRPr="0092046A">
                  <w:rPr>
                    <w:rFonts w:ascii="MS Gothic" w:eastAsia="MS Gothic" w:hAnsi="MS Gothic"/>
                    <w:sz w:val="20"/>
                    <w:szCs w:val="20"/>
                  </w:rPr>
                  <w:t>☐</w:t>
                </w:r>
              </w:p>
            </w:tc>
          </w:sdtContent>
        </w:sdt>
      </w:tr>
      <w:tr w:rsidR="00094AD3" w:rsidRPr="0092046A" w14:paraId="1EBB53F0" w14:textId="77777777" w:rsidTr="0060583E">
        <w:trPr>
          <w:cantSplit/>
        </w:trPr>
        <w:tc>
          <w:tcPr>
            <w:tcW w:w="3173" w:type="pct"/>
          </w:tcPr>
          <w:p w14:paraId="01F193D4" w14:textId="77777777" w:rsidR="00094AD3" w:rsidRPr="0092046A" w:rsidRDefault="00094AD3" w:rsidP="00094AD3">
            <w:pPr>
              <w:spacing w:before="60" w:after="0" w:line="200" w:lineRule="exact"/>
              <w:rPr>
                <w:sz w:val="20"/>
                <w:szCs w:val="20"/>
              </w:rPr>
            </w:pPr>
            <w:r w:rsidRPr="0092046A">
              <w:rPr>
                <w:sz w:val="20"/>
                <w:szCs w:val="20"/>
              </w:rPr>
              <w:t>Administrerende direktør</w:t>
            </w:r>
          </w:p>
        </w:tc>
        <w:sdt>
          <w:sdtPr>
            <w:rPr>
              <w:rFonts w:ascii="MS Gothic" w:eastAsia="MS Gothic" w:hAnsi="MS Gothic"/>
              <w:sz w:val="20"/>
              <w:szCs w:val="20"/>
            </w:rPr>
            <w:id w:val="759414507"/>
            <w14:checkbox>
              <w14:checked w14:val="0"/>
              <w14:checkedState w14:val="2612" w14:font="MS Gothic"/>
              <w14:uncheckedState w14:val="2610" w14:font="MS Gothic"/>
            </w14:checkbox>
          </w:sdtPr>
          <w:sdtContent>
            <w:tc>
              <w:tcPr>
                <w:tcW w:w="1827" w:type="pct"/>
              </w:tcPr>
              <w:p w14:paraId="2BC0CE69" w14:textId="77777777" w:rsidR="00094AD3" w:rsidRPr="0092046A" w:rsidRDefault="00094AD3" w:rsidP="0060583E">
                <w:pPr>
                  <w:spacing w:before="60" w:after="0" w:line="200" w:lineRule="exact"/>
                  <w:jc w:val="center"/>
                  <w:rPr>
                    <w:rFonts w:ascii="MS Gothic" w:eastAsia="MS Gothic" w:hAnsi="MS Gothic"/>
                    <w:sz w:val="20"/>
                    <w:szCs w:val="20"/>
                  </w:rPr>
                </w:pPr>
                <w:r w:rsidRPr="0092046A">
                  <w:rPr>
                    <w:rFonts w:ascii="MS Gothic" w:eastAsia="MS Gothic" w:hAnsi="MS Gothic"/>
                    <w:sz w:val="20"/>
                    <w:szCs w:val="20"/>
                  </w:rPr>
                  <w:t>☐</w:t>
                </w:r>
              </w:p>
            </w:tc>
          </w:sdtContent>
        </w:sdt>
      </w:tr>
      <w:tr w:rsidR="00094AD3" w:rsidRPr="0092046A" w14:paraId="48A7A2DE" w14:textId="77777777" w:rsidTr="0060583E">
        <w:trPr>
          <w:cantSplit/>
        </w:trPr>
        <w:tc>
          <w:tcPr>
            <w:tcW w:w="3173" w:type="pct"/>
            <w:tcBorders>
              <w:bottom w:val="single" w:sz="4" w:space="0" w:color="auto"/>
            </w:tcBorders>
          </w:tcPr>
          <w:p w14:paraId="138FD4BD" w14:textId="77777777" w:rsidR="00094AD3" w:rsidRPr="0092046A" w:rsidRDefault="00094AD3" w:rsidP="00094AD3">
            <w:pPr>
              <w:spacing w:before="60" w:after="0" w:line="200" w:lineRule="exact"/>
              <w:rPr>
                <w:sz w:val="20"/>
                <w:szCs w:val="20"/>
              </w:rPr>
            </w:pPr>
            <w:r w:rsidRPr="0092046A">
              <w:rPr>
                <w:sz w:val="20"/>
                <w:szCs w:val="20"/>
              </w:rPr>
              <w:t>Avdelingsleder/forskningsleder</w:t>
            </w:r>
          </w:p>
        </w:tc>
        <w:sdt>
          <w:sdtPr>
            <w:rPr>
              <w:rFonts w:ascii="MS Gothic" w:eastAsia="MS Gothic" w:hAnsi="MS Gothic"/>
              <w:sz w:val="20"/>
              <w:szCs w:val="20"/>
            </w:rPr>
            <w:id w:val="1795013196"/>
            <w14:checkbox>
              <w14:checked w14:val="0"/>
              <w14:checkedState w14:val="2612" w14:font="MS Gothic"/>
              <w14:uncheckedState w14:val="2610" w14:font="MS Gothic"/>
            </w14:checkbox>
          </w:sdtPr>
          <w:sdtContent>
            <w:tc>
              <w:tcPr>
                <w:tcW w:w="1827" w:type="pct"/>
                <w:tcBorders>
                  <w:bottom w:val="single" w:sz="4" w:space="0" w:color="auto"/>
                </w:tcBorders>
              </w:tcPr>
              <w:p w14:paraId="0FE11321" w14:textId="77777777" w:rsidR="00094AD3" w:rsidRPr="0092046A" w:rsidRDefault="00094AD3" w:rsidP="0060583E">
                <w:pPr>
                  <w:spacing w:before="60" w:after="0" w:line="200" w:lineRule="exact"/>
                  <w:jc w:val="center"/>
                  <w:rPr>
                    <w:rFonts w:ascii="MS Gothic" w:eastAsia="MS Gothic" w:hAnsi="MS Gothic"/>
                    <w:sz w:val="20"/>
                    <w:szCs w:val="20"/>
                  </w:rPr>
                </w:pPr>
                <w:r w:rsidRPr="0092046A">
                  <w:rPr>
                    <w:rFonts w:ascii="MS Gothic" w:eastAsia="MS Gothic" w:hAnsi="MS Gothic"/>
                    <w:sz w:val="20"/>
                    <w:szCs w:val="20"/>
                  </w:rPr>
                  <w:t>☐</w:t>
                </w:r>
              </w:p>
            </w:tc>
          </w:sdtContent>
        </w:sdt>
      </w:tr>
      <w:tr w:rsidR="00094AD3" w:rsidRPr="0092046A" w14:paraId="5B669E8D" w14:textId="77777777" w:rsidTr="0060583E">
        <w:trPr>
          <w:cantSplit/>
          <w:trHeight w:val="353"/>
        </w:trPr>
        <w:tc>
          <w:tcPr>
            <w:tcW w:w="3173" w:type="pct"/>
            <w:tcBorders>
              <w:top w:val="single" w:sz="4" w:space="0" w:color="auto"/>
            </w:tcBorders>
            <w:vAlign w:val="bottom"/>
          </w:tcPr>
          <w:p w14:paraId="621FFC3B" w14:textId="77777777" w:rsidR="00094AD3" w:rsidRPr="0092046A" w:rsidRDefault="00094AD3" w:rsidP="00094AD3">
            <w:pPr>
              <w:spacing w:after="0" w:line="200" w:lineRule="exact"/>
              <w:rPr>
                <w:b/>
                <w:sz w:val="20"/>
                <w:szCs w:val="20"/>
              </w:rPr>
            </w:pPr>
            <w:r w:rsidRPr="0092046A">
              <w:rPr>
                <w:b/>
                <w:sz w:val="20"/>
                <w:szCs w:val="20"/>
              </w:rPr>
              <w:t>Innholdsfortegnelse</w:t>
            </w:r>
          </w:p>
        </w:tc>
        <w:tc>
          <w:tcPr>
            <w:tcW w:w="1827" w:type="pct"/>
            <w:tcBorders>
              <w:top w:val="single" w:sz="4" w:space="0" w:color="auto"/>
            </w:tcBorders>
            <w:vAlign w:val="bottom"/>
          </w:tcPr>
          <w:p w14:paraId="001C5E9F" w14:textId="77777777" w:rsidR="00094AD3" w:rsidRPr="0092046A" w:rsidRDefault="00094AD3" w:rsidP="0060583E">
            <w:pPr>
              <w:spacing w:after="0" w:line="200" w:lineRule="exact"/>
              <w:jc w:val="center"/>
              <w:rPr>
                <w:b/>
                <w:sz w:val="20"/>
                <w:szCs w:val="20"/>
              </w:rPr>
            </w:pPr>
            <w:r w:rsidRPr="0092046A">
              <w:rPr>
                <w:b/>
                <w:sz w:val="20"/>
                <w:szCs w:val="20"/>
              </w:rPr>
              <w:t>Kryss av</w:t>
            </w:r>
          </w:p>
        </w:tc>
      </w:tr>
      <w:tr w:rsidR="00094AD3" w:rsidRPr="0092046A" w14:paraId="7787C537" w14:textId="77777777" w:rsidTr="0060583E">
        <w:trPr>
          <w:cantSplit/>
        </w:trPr>
        <w:tc>
          <w:tcPr>
            <w:tcW w:w="3173" w:type="pct"/>
          </w:tcPr>
          <w:p w14:paraId="0ADD682F" w14:textId="77777777" w:rsidR="00094AD3" w:rsidRPr="0092046A" w:rsidRDefault="00094AD3" w:rsidP="00094AD3">
            <w:pPr>
              <w:spacing w:before="60" w:after="0" w:line="200" w:lineRule="exact"/>
              <w:rPr>
                <w:sz w:val="20"/>
                <w:szCs w:val="20"/>
              </w:rPr>
            </w:pPr>
            <w:r w:rsidRPr="0092046A">
              <w:rPr>
                <w:sz w:val="20"/>
                <w:szCs w:val="20"/>
              </w:rPr>
              <w:t>Sammendrag / summary</w:t>
            </w:r>
          </w:p>
        </w:tc>
        <w:sdt>
          <w:sdtPr>
            <w:rPr>
              <w:rFonts w:ascii="MS Gothic" w:eastAsia="MS Gothic" w:hAnsi="MS Gothic"/>
              <w:sz w:val="20"/>
              <w:szCs w:val="20"/>
            </w:rPr>
            <w:id w:val="-1367606361"/>
            <w14:checkbox>
              <w14:checked w14:val="0"/>
              <w14:checkedState w14:val="2612" w14:font="MS Gothic"/>
              <w14:uncheckedState w14:val="2610" w14:font="MS Gothic"/>
            </w14:checkbox>
          </w:sdtPr>
          <w:sdtContent>
            <w:tc>
              <w:tcPr>
                <w:tcW w:w="1827" w:type="pct"/>
              </w:tcPr>
              <w:p w14:paraId="6AF29695" w14:textId="77777777" w:rsidR="00094AD3" w:rsidRPr="0092046A" w:rsidRDefault="00094AD3" w:rsidP="0060583E">
                <w:pPr>
                  <w:spacing w:before="60" w:after="0" w:line="200" w:lineRule="exact"/>
                  <w:jc w:val="center"/>
                  <w:rPr>
                    <w:rFonts w:ascii="MS Gothic" w:eastAsia="MS Gothic" w:hAnsi="MS Gothic"/>
                    <w:sz w:val="20"/>
                    <w:szCs w:val="20"/>
                  </w:rPr>
                </w:pPr>
                <w:r w:rsidRPr="0092046A">
                  <w:rPr>
                    <w:rFonts w:ascii="MS Gothic" w:eastAsia="MS Gothic" w:hAnsi="MS Gothic"/>
                    <w:sz w:val="20"/>
                    <w:szCs w:val="20"/>
                  </w:rPr>
                  <w:t>☐</w:t>
                </w:r>
              </w:p>
            </w:tc>
          </w:sdtContent>
        </w:sdt>
      </w:tr>
      <w:tr w:rsidR="00094AD3" w:rsidRPr="0092046A" w14:paraId="5F0DCBA5" w14:textId="77777777" w:rsidTr="0060583E">
        <w:trPr>
          <w:cantSplit/>
        </w:trPr>
        <w:tc>
          <w:tcPr>
            <w:tcW w:w="3173" w:type="pct"/>
            <w:tcBorders>
              <w:bottom w:val="single" w:sz="4" w:space="0" w:color="auto"/>
            </w:tcBorders>
          </w:tcPr>
          <w:p w14:paraId="2EA5CF2F" w14:textId="77777777" w:rsidR="00094AD3" w:rsidRPr="0092046A" w:rsidRDefault="00094AD3" w:rsidP="00094AD3">
            <w:pPr>
              <w:spacing w:before="60" w:after="0" w:line="200" w:lineRule="exact"/>
              <w:rPr>
                <w:sz w:val="20"/>
                <w:szCs w:val="20"/>
              </w:rPr>
            </w:pPr>
            <w:r w:rsidRPr="0092046A">
              <w:rPr>
                <w:sz w:val="20"/>
                <w:szCs w:val="20"/>
              </w:rPr>
              <w:t>Kapittelnavn og sidenr.</w:t>
            </w:r>
          </w:p>
        </w:tc>
        <w:sdt>
          <w:sdtPr>
            <w:rPr>
              <w:rFonts w:ascii="MS Gothic" w:eastAsia="MS Gothic" w:hAnsi="MS Gothic"/>
              <w:sz w:val="20"/>
              <w:szCs w:val="20"/>
            </w:rPr>
            <w:id w:val="968620657"/>
            <w14:checkbox>
              <w14:checked w14:val="0"/>
              <w14:checkedState w14:val="2612" w14:font="MS Gothic"/>
              <w14:uncheckedState w14:val="2610" w14:font="MS Gothic"/>
            </w14:checkbox>
          </w:sdtPr>
          <w:sdtContent>
            <w:tc>
              <w:tcPr>
                <w:tcW w:w="1827" w:type="pct"/>
                <w:tcBorders>
                  <w:bottom w:val="single" w:sz="4" w:space="0" w:color="auto"/>
                </w:tcBorders>
              </w:tcPr>
              <w:p w14:paraId="2A0A0FD3" w14:textId="77777777" w:rsidR="00094AD3" w:rsidRPr="0092046A" w:rsidRDefault="00094AD3" w:rsidP="0060583E">
                <w:pPr>
                  <w:spacing w:before="60" w:after="0" w:line="200" w:lineRule="exact"/>
                  <w:jc w:val="center"/>
                  <w:rPr>
                    <w:rFonts w:ascii="MS Gothic" w:eastAsia="MS Gothic" w:hAnsi="MS Gothic"/>
                    <w:sz w:val="20"/>
                    <w:szCs w:val="20"/>
                  </w:rPr>
                </w:pPr>
                <w:r w:rsidRPr="0092046A">
                  <w:rPr>
                    <w:rFonts w:ascii="MS Gothic" w:eastAsia="MS Gothic" w:hAnsi="MS Gothic"/>
                    <w:sz w:val="20"/>
                    <w:szCs w:val="20"/>
                  </w:rPr>
                  <w:t>☐</w:t>
                </w:r>
              </w:p>
            </w:tc>
          </w:sdtContent>
        </w:sdt>
      </w:tr>
      <w:tr w:rsidR="00094AD3" w:rsidRPr="0092046A" w14:paraId="18961EE3" w14:textId="77777777" w:rsidTr="0060583E">
        <w:trPr>
          <w:cantSplit/>
          <w:trHeight w:val="337"/>
        </w:trPr>
        <w:tc>
          <w:tcPr>
            <w:tcW w:w="3173" w:type="pct"/>
            <w:tcBorders>
              <w:top w:val="single" w:sz="4" w:space="0" w:color="auto"/>
            </w:tcBorders>
            <w:vAlign w:val="bottom"/>
          </w:tcPr>
          <w:p w14:paraId="2F4A6969" w14:textId="77777777" w:rsidR="00094AD3" w:rsidRPr="0092046A" w:rsidRDefault="00094AD3" w:rsidP="00094AD3">
            <w:pPr>
              <w:spacing w:after="0" w:line="200" w:lineRule="exact"/>
              <w:rPr>
                <w:b/>
                <w:sz w:val="20"/>
                <w:szCs w:val="20"/>
              </w:rPr>
            </w:pPr>
            <w:r w:rsidRPr="0092046A">
              <w:rPr>
                <w:b/>
                <w:sz w:val="20"/>
                <w:szCs w:val="20"/>
              </w:rPr>
              <w:t>Sammendrag og Summary</w:t>
            </w:r>
          </w:p>
        </w:tc>
        <w:tc>
          <w:tcPr>
            <w:tcW w:w="1827" w:type="pct"/>
            <w:tcBorders>
              <w:top w:val="single" w:sz="4" w:space="0" w:color="auto"/>
            </w:tcBorders>
            <w:vAlign w:val="bottom"/>
          </w:tcPr>
          <w:p w14:paraId="54BAAD45" w14:textId="77777777" w:rsidR="00094AD3" w:rsidRPr="0092046A" w:rsidRDefault="00094AD3" w:rsidP="0060583E">
            <w:pPr>
              <w:spacing w:after="0" w:line="200" w:lineRule="exact"/>
              <w:jc w:val="center"/>
              <w:rPr>
                <w:b/>
                <w:sz w:val="20"/>
                <w:szCs w:val="20"/>
              </w:rPr>
            </w:pPr>
            <w:r w:rsidRPr="0092046A">
              <w:rPr>
                <w:b/>
                <w:sz w:val="20"/>
                <w:szCs w:val="20"/>
              </w:rPr>
              <w:t>Kryss av</w:t>
            </w:r>
          </w:p>
        </w:tc>
      </w:tr>
      <w:tr w:rsidR="00094AD3" w:rsidRPr="0092046A" w14:paraId="2E8865E8" w14:textId="77777777" w:rsidTr="0060583E">
        <w:trPr>
          <w:cantSplit/>
        </w:trPr>
        <w:tc>
          <w:tcPr>
            <w:tcW w:w="3173" w:type="pct"/>
          </w:tcPr>
          <w:p w14:paraId="522BB6BE" w14:textId="77777777" w:rsidR="00094AD3" w:rsidRPr="0092046A" w:rsidRDefault="00094AD3" w:rsidP="00094AD3">
            <w:pPr>
              <w:spacing w:before="60" w:after="0" w:line="200" w:lineRule="exact"/>
              <w:rPr>
                <w:sz w:val="20"/>
                <w:szCs w:val="20"/>
              </w:rPr>
            </w:pPr>
            <w:r w:rsidRPr="0092046A">
              <w:rPr>
                <w:sz w:val="20"/>
                <w:szCs w:val="20"/>
              </w:rPr>
              <w:t>Rapportnr. og årstall</w:t>
            </w:r>
          </w:p>
        </w:tc>
        <w:sdt>
          <w:sdtPr>
            <w:rPr>
              <w:rFonts w:ascii="MS Gothic" w:eastAsia="MS Gothic" w:hAnsi="MS Gothic"/>
              <w:sz w:val="20"/>
              <w:szCs w:val="20"/>
            </w:rPr>
            <w:id w:val="129141724"/>
            <w14:checkbox>
              <w14:checked w14:val="0"/>
              <w14:checkedState w14:val="2612" w14:font="MS Gothic"/>
              <w14:uncheckedState w14:val="2610" w14:font="MS Gothic"/>
            </w14:checkbox>
          </w:sdtPr>
          <w:sdtContent>
            <w:tc>
              <w:tcPr>
                <w:tcW w:w="1827" w:type="pct"/>
              </w:tcPr>
              <w:p w14:paraId="720E6D6A" w14:textId="77777777" w:rsidR="00094AD3" w:rsidRPr="0092046A" w:rsidRDefault="00094AD3" w:rsidP="0060583E">
                <w:pPr>
                  <w:spacing w:before="60" w:after="0" w:line="200" w:lineRule="exact"/>
                  <w:jc w:val="center"/>
                  <w:rPr>
                    <w:rFonts w:ascii="MS Gothic" w:eastAsia="MS Gothic" w:hAnsi="MS Gothic"/>
                    <w:sz w:val="20"/>
                    <w:szCs w:val="20"/>
                  </w:rPr>
                </w:pPr>
                <w:r w:rsidRPr="0092046A">
                  <w:rPr>
                    <w:rFonts w:ascii="MS Gothic" w:eastAsia="MS Gothic" w:hAnsi="MS Gothic"/>
                    <w:sz w:val="20"/>
                    <w:szCs w:val="20"/>
                  </w:rPr>
                  <w:t>☐</w:t>
                </w:r>
              </w:p>
            </w:tc>
          </w:sdtContent>
        </w:sdt>
      </w:tr>
      <w:tr w:rsidR="00094AD3" w:rsidRPr="0092046A" w14:paraId="1EC0AB27" w14:textId="77777777" w:rsidTr="0060583E">
        <w:trPr>
          <w:cantSplit/>
        </w:trPr>
        <w:tc>
          <w:tcPr>
            <w:tcW w:w="3173" w:type="pct"/>
          </w:tcPr>
          <w:p w14:paraId="41BA4C6C" w14:textId="77777777" w:rsidR="00094AD3" w:rsidRPr="0092046A" w:rsidRDefault="00094AD3" w:rsidP="00094AD3">
            <w:pPr>
              <w:spacing w:before="60" w:after="0" w:line="200" w:lineRule="exact"/>
              <w:rPr>
                <w:sz w:val="20"/>
                <w:szCs w:val="20"/>
              </w:rPr>
            </w:pPr>
            <w:r w:rsidRPr="0092046A">
              <w:rPr>
                <w:sz w:val="20"/>
                <w:szCs w:val="20"/>
              </w:rPr>
              <w:t>Forfatter(e)</w:t>
            </w:r>
          </w:p>
        </w:tc>
        <w:sdt>
          <w:sdtPr>
            <w:rPr>
              <w:rFonts w:ascii="MS Gothic" w:eastAsia="MS Gothic" w:hAnsi="MS Gothic"/>
              <w:sz w:val="20"/>
              <w:szCs w:val="20"/>
            </w:rPr>
            <w:id w:val="558447998"/>
            <w14:checkbox>
              <w14:checked w14:val="0"/>
              <w14:checkedState w14:val="2612" w14:font="MS Gothic"/>
              <w14:uncheckedState w14:val="2610" w14:font="MS Gothic"/>
            </w14:checkbox>
          </w:sdtPr>
          <w:sdtContent>
            <w:tc>
              <w:tcPr>
                <w:tcW w:w="1827" w:type="pct"/>
              </w:tcPr>
              <w:p w14:paraId="2312AE97" w14:textId="77777777" w:rsidR="00094AD3" w:rsidRPr="0092046A" w:rsidRDefault="00094AD3" w:rsidP="0060583E">
                <w:pPr>
                  <w:spacing w:before="60" w:after="0" w:line="200" w:lineRule="exact"/>
                  <w:jc w:val="center"/>
                  <w:rPr>
                    <w:rFonts w:ascii="MS Gothic" w:eastAsia="MS Gothic" w:hAnsi="MS Gothic"/>
                    <w:sz w:val="20"/>
                    <w:szCs w:val="20"/>
                  </w:rPr>
                </w:pPr>
                <w:r w:rsidRPr="0092046A">
                  <w:rPr>
                    <w:rFonts w:ascii="MS Gothic" w:eastAsia="MS Gothic" w:hAnsi="MS Gothic"/>
                    <w:sz w:val="20"/>
                    <w:szCs w:val="20"/>
                  </w:rPr>
                  <w:t>☐</w:t>
                </w:r>
              </w:p>
            </w:tc>
          </w:sdtContent>
        </w:sdt>
      </w:tr>
      <w:tr w:rsidR="00094AD3" w:rsidRPr="0092046A" w14:paraId="00A29014" w14:textId="77777777" w:rsidTr="0060583E">
        <w:trPr>
          <w:cantSplit/>
        </w:trPr>
        <w:tc>
          <w:tcPr>
            <w:tcW w:w="3173" w:type="pct"/>
          </w:tcPr>
          <w:p w14:paraId="6072B7E8" w14:textId="77777777" w:rsidR="00094AD3" w:rsidRPr="0092046A" w:rsidRDefault="00094AD3" w:rsidP="00094AD3">
            <w:pPr>
              <w:spacing w:before="60" w:after="0" w:line="200" w:lineRule="exact"/>
              <w:rPr>
                <w:sz w:val="20"/>
                <w:szCs w:val="20"/>
              </w:rPr>
            </w:pPr>
            <w:r w:rsidRPr="0092046A">
              <w:rPr>
                <w:sz w:val="20"/>
                <w:szCs w:val="20"/>
              </w:rPr>
              <w:t>Oslo årstall antall sider</w:t>
            </w:r>
          </w:p>
        </w:tc>
        <w:sdt>
          <w:sdtPr>
            <w:rPr>
              <w:rFonts w:ascii="MS Gothic" w:eastAsia="MS Gothic" w:hAnsi="MS Gothic"/>
              <w:sz w:val="20"/>
              <w:szCs w:val="20"/>
            </w:rPr>
            <w:id w:val="-1603030078"/>
            <w14:checkbox>
              <w14:checked w14:val="0"/>
              <w14:checkedState w14:val="2612" w14:font="MS Gothic"/>
              <w14:uncheckedState w14:val="2610" w14:font="MS Gothic"/>
            </w14:checkbox>
          </w:sdtPr>
          <w:sdtContent>
            <w:tc>
              <w:tcPr>
                <w:tcW w:w="1827" w:type="pct"/>
              </w:tcPr>
              <w:p w14:paraId="2C0616B9" w14:textId="77777777" w:rsidR="00094AD3" w:rsidRPr="0092046A" w:rsidRDefault="00094AD3" w:rsidP="0060583E">
                <w:pPr>
                  <w:spacing w:before="60" w:after="0" w:line="200" w:lineRule="exact"/>
                  <w:jc w:val="center"/>
                  <w:rPr>
                    <w:rFonts w:ascii="MS Gothic" w:eastAsia="MS Gothic" w:hAnsi="MS Gothic"/>
                    <w:sz w:val="20"/>
                    <w:szCs w:val="20"/>
                  </w:rPr>
                </w:pPr>
                <w:r w:rsidRPr="0092046A">
                  <w:rPr>
                    <w:rFonts w:ascii="MS Gothic" w:eastAsia="MS Gothic" w:hAnsi="MS Gothic"/>
                    <w:sz w:val="20"/>
                    <w:szCs w:val="20"/>
                  </w:rPr>
                  <w:t>☐</w:t>
                </w:r>
              </w:p>
            </w:tc>
          </w:sdtContent>
        </w:sdt>
      </w:tr>
      <w:tr w:rsidR="00094AD3" w:rsidRPr="0092046A" w14:paraId="4CAF69BD" w14:textId="77777777" w:rsidTr="006951D3">
        <w:trPr>
          <w:cantSplit/>
          <w:trHeight w:val="63"/>
        </w:trPr>
        <w:tc>
          <w:tcPr>
            <w:tcW w:w="3173" w:type="pct"/>
            <w:tcBorders>
              <w:bottom w:val="single" w:sz="4" w:space="0" w:color="auto"/>
            </w:tcBorders>
          </w:tcPr>
          <w:p w14:paraId="777DECB6" w14:textId="77777777" w:rsidR="00094AD3" w:rsidRPr="0092046A" w:rsidRDefault="00094AD3" w:rsidP="00094AD3">
            <w:pPr>
              <w:spacing w:before="60" w:after="0" w:line="200" w:lineRule="exact"/>
              <w:rPr>
                <w:sz w:val="20"/>
                <w:szCs w:val="20"/>
              </w:rPr>
            </w:pPr>
            <w:r w:rsidRPr="0092046A">
              <w:rPr>
                <w:sz w:val="20"/>
                <w:szCs w:val="20"/>
              </w:rPr>
              <w:t>Bunnteksten med copyright</w:t>
            </w:r>
          </w:p>
        </w:tc>
        <w:sdt>
          <w:sdtPr>
            <w:rPr>
              <w:rFonts w:ascii="MS Gothic" w:eastAsia="MS Gothic" w:hAnsi="MS Gothic"/>
              <w:sz w:val="20"/>
              <w:szCs w:val="20"/>
            </w:rPr>
            <w:id w:val="-1399589291"/>
            <w14:checkbox>
              <w14:checked w14:val="0"/>
              <w14:checkedState w14:val="2612" w14:font="MS Gothic"/>
              <w14:uncheckedState w14:val="2610" w14:font="MS Gothic"/>
            </w14:checkbox>
          </w:sdtPr>
          <w:sdtContent>
            <w:tc>
              <w:tcPr>
                <w:tcW w:w="1827" w:type="pct"/>
                <w:tcBorders>
                  <w:bottom w:val="single" w:sz="4" w:space="0" w:color="auto"/>
                </w:tcBorders>
              </w:tcPr>
              <w:p w14:paraId="34EEEAB8" w14:textId="77777777" w:rsidR="00094AD3" w:rsidRPr="0092046A" w:rsidRDefault="00094AD3" w:rsidP="0060583E">
                <w:pPr>
                  <w:spacing w:before="60" w:after="0" w:line="200" w:lineRule="exact"/>
                  <w:jc w:val="center"/>
                  <w:rPr>
                    <w:rFonts w:ascii="MS Gothic" w:eastAsia="MS Gothic" w:hAnsi="MS Gothic"/>
                    <w:sz w:val="20"/>
                    <w:szCs w:val="20"/>
                  </w:rPr>
                </w:pPr>
                <w:r w:rsidRPr="0092046A">
                  <w:rPr>
                    <w:rFonts w:ascii="MS Gothic" w:eastAsia="MS Gothic" w:hAnsi="MS Gothic" w:hint="eastAsia"/>
                    <w:sz w:val="20"/>
                    <w:szCs w:val="20"/>
                  </w:rPr>
                  <w:t>☐</w:t>
                </w:r>
              </w:p>
            </w:tc>
          </w:sdtContent>
        </w:sdt>
      </w:tr>
      <w:tr w:rsidR="00094AD3" w:rsidRPr="0092046A" w14:paraId="78A36FA2" w14:textId="77777777" w:rsidTr="0060583E">
        <w:trPr>
          <w:cantSplit/>
          <w:trHeight w:val="372"/>
        </w:trPr>
        <w:tc>
          <w:tcPr>
            <w:tcW w:w="3173" w:type="pct"/>
            <w:tcBorders>
              <w:top w:val="single" w:sz="4" w:space="0" w:color="auto"/>
            </w:tcBorders>
            <w:vAlign w:val="bottom"/>
          </w:tcPr>
          <w:p w14:paraId="007849C9" w14:textId="77777777" w:rsidR="00094AD3" w:rsidRPr="0092046A" w:rsidRDefault="00094AD3" w:rsidP="00094AD3">
            <w:pPr>
              <w:spacing w:after="0" w:line="200" w:lineRule="exact"/>
              <w:rPr>
                <w:b/>
                <w:sz w:val="20"/>
                <w:szCs w:val="20"/>
              </w:rPr>
            </w:pPr>
            <w:r w:rsidRPr="0092046A">
              <w:rPr>
                <w:b/>
                <w:sz w:val="20"/>
                <w:szCs w:val="20"/>
              </w:rPr>
              <w:t>Annet</w:t>
            </w:r>
          </w:p>
        </w:tc>
        <w:tc>
          <w:tcPr>
            <w:tcW w:w="1827" w:type="pct"/>
            <w:tcBorders>
              <w:top w:val="single" w:sz="4" w:space="0" w:color="auto"/>
            </w:tcBorders>
            <w:vAlign w:val="bottom"/>
          </w:tcPr>
          <w:p w14:paraId="21B35A7F" w14:textId="77777777" w:rsidR="00094AD3" w:rsidRPr="0092046A" w:rsidRDefault="00094AD3" w:rsidP="0060583E">
            <w:pPr>
              <w:spacing w:after="0" w:line="200" w:lineRule="exact"/>
              <w:jc w:val="center"/>
              <w:rPr>
                <w:b/>
                <w:sz w:val="20"/>
                <w:szCs w:val="20"/>
              </w:rPr>
            </w:pPr>
            <w:r w:rsidRPr="0092046A">
              <w:rPr>
                <w:b/>
                <w:sz w:val="20"/>
                <w:szCs w:val="20"/>
              </w:rPr>
              <w:t>Kryss av</w:t>
            </w:r>
          </w:p>
        </w:tc>
      </w:tr>
      <w:tr w:rsidR="00094AD3" w:rsidRPr="0092046A" w14:paraId="0BB14B2B" w14:textId="77777777" w:rsidTr="0060583E">
        <w:trPr>
          <w:cantSplit/>
        </w:trPr>
        <w:tc>
          <w:tcPr>
            <w:tcW w:w="3173" w:type="pct"/>
          </w:tcPr>
          <w:p w14:paraId="30FE99B8" w14:textId="77777777" w:rsidR="00094AD3" w:rsidRPr="0092046A" w:rsidRDefault="00094AD3" w:rsidP="00094AD3">
            <w:pPr>
              <w:spacing w:before="60" w:after="0" w:line="200" w:lineRule="exact"/>
              <w:rPr>
                <w:sz w:val="20"/>
                <w:szCs w:val="20"/>
              </w:rPr>
            </w:pPr>
            <w:r w:rsidRPr="0092046A">
              <w:rPr>
                <w:sz w:val="20"/>
                <w:szCs w:val="20"/>
              </w:rPr>
              <w:t>Kildehenvisninger tabeller og figurer</w:t>
            </w:r>
          </w:p>
        </w:tc>
        <w:sdt>
          <w:sdtPr>
            <w:rPr>
              <w:rFonts w:ascii="MS Gothic" w:eastAsia="MS Gothic" w:hAnsi="MS Gothic"/>
              <w:sz w:val="20"/>
              <w:szCs w:val="20"/>
            </w:rPr>
            <w:id w:val="1973858243"/>
            <w14:checkbox>
              <w14:checked w14:val="0"/>
              <w14:checkedState w14:val="2612" w14:font="MS Gothic"/>
              <w14:uncheckedState w14:val="2610" w14:font="MS Gothic"/>
            </w14:checkbox>
          </w:sdtPr>
          <w:sdtContent>
            <w:tc>
              <w:tcPr>
                <w:tcW w:w="1827" w:type="pct"/>
              </w:tcPr>
              <w:p w14:paraId="325BED74" w14:textId="77777777" w:rsidR="00094AD3" w:rsidRPr="0092046A" w:rsidRDefault="00094AD3" w:rsidP="0060583E">
                <w:pPr>
                  <w:spacing w:before="60" w:after="0" w:line="200" w:lineRule="exact"/>
                  <w:jc w:val="center"/>
                  <w:rPr>
                    <w:rFonts w:ascii="MS Gothic" w:eastAsia="MS Gothic" w:hAnsi="MS Gothic"/>
                    <w:sz w:val="20"/>
                    <w:szCs w:val="20"/>
                  </w:rPr>
                </w:pPr>
                <w:r w:rsidRPr="0092046A">
                  <w:rPr>
                    <w:rFonts w:ascii="MS Gothic" w:eastAsia="MS Gothic" w:hAnsi="MS Gothic"/>
                    <w:sz w:val="20"/>
                    <w:szCs w:val="20"/>
                  </w:rPr>
                  <w:t>☐</w:t>
                </w:r>
              </w:p>
            </w:tc>
          </w:sdtContent>
        </w:sdt>
      </w:tr>
      <w:tr w:rsidR="00094AD3" w:rsidRPr="0092046A" w14:paraId="39DBF1F1" w14:textId="77777777" w:rsidTr="0060583E">
        <w:trPr>
          <w:cantSplit/>
        </w:trPr>
        <w:tc>
          <w:tcPr>
            <w:tcW w:w="3173" w:type="pct"/>
          </w:tcPr>
          <w:p w14:paraId="2B9D63CC" w14:textId="77777777" w:rsidR="00094AD3" w:rsidRPr="0092046A" w:rsidRDefault="00094AD3" w:rsidP="00094AD3">
            <w:pPr>
              <w:spacing w:before="60" w:after="0" w:line="200" w:lineRule="exact"/>
              <w:rPr>
                <w:sz w:val="20"/>
                <w:szCs w:val="20"/>
              </w:rPr>
            </w:pPr>
            <w:r w:rsidRPr="0092046A">
              <w:rPr>
                <w:sz w:val="20"/>
                <w:szCs w:val="20"/>
              </w:rPr>
              <w:t>Figurer er ikke koblet</w:t>
            </w:r>
          </w:p>
        </w:tc>
        <w:sdt>
          <w:sdtPr>
            <w:rPr>
              <w:rFonts w:ascii="MS Gothic" w:eastAsia="MS Gothic" w:hAnsi="MS Gothic"/>
              <w:sz w:val="20"/>
              <w:szCs w:val="20"/>
            </w:rPr>
            <w:id w:val="-1318797924"/>
            <w14:checkbox>
              <w14:checked w14:val="0"/>
              <w14:checkedState w14:val="2612" w14:font="MS Gothic"/>
              <w14:uncheckedState w14:val="2610" w14:font="MS Gothic"/>
            </w14:checkbox>
          </w:sdtPr>
          <w:sdtContent>
            <w:tc>
              <w:tcPr>
                <w:tcW w:w="1827" w:type="pct"/>
              </w:tcPr>
              <w:p w14:paraId="500A6545" w14:textId="77777777" w:rsidR="00094AD3" w:rsidRPr="0092046A" w:rsidRDefault="00BF227D" w:rsidP="0060583E">
                <w:pPr>
                  <w:spacing w:before="60" w:after="0" w:line="200" w:lineRule="exact"/>
                  <w:jc w:val="center"/>
                  <w:rPr>
                    <w:rFonts w:ascii="MS Gothic" w:eastAsia="MS Gothic" w:hAnsi="MS Gothic"/>
                    <w:sz w:val="20"/>
                    <w:szCs w:val="20"/>
                  </w:rPr>
                </w:pPr>
                <w:r w:rsidRPr="0092046A">
                  <w:rPr>
                    <w:rFonts w:ascii="MS Gothic" w:eastAsia="MS Gothic" w:hAnsi="MS Gothic" w:hint="eastAsia"/>
                    <w:sz w:val="20"/>
                    <w:szCs w:val="20"/>
                  </w:rPr>
                  <w:t>☐</w:t>
                </w:r>
              </w:p>
            </w:tc>
          </w:sdtContent>
        </w:sdt>
      </w:tr>
      <w:tr w:rsidR="00094AD3" w:rsidRPr="0092046A" w14:paraId="13F8F087" w14:textId="77777777" w:rsidTr="0060583E">
        <w:trPr>
          <w:cantSplit/>
        </w:trPr>
        <w:tc>
          <w:tcPr>
            <w:tcW w:w="3173" w:type="pct"/>
          </w:tcPr>
          <w:p w14:paraId="45DD7747" w14:textId="77777777" w:rsidR="00094AD3" w:rsidRPr="007B18E4" w:rsidRDefault="00094AD3" w:rsidP="00094AD3">
            <w:pPr>
              <w:spacing w:before="60" w:after="0" w:line="200" w:lineRule="exact"/>
              <w:rPr>
                <w:sz w:val="20"/>
                <w:szCs w:val="20"/>
                <w:lang w:val="nb-NO"/>
              </w:rPr>
            </w:pPr>
            <w:r w:rsidRPr="007B18E4">
              <w:rPr>
                <w:sz w:val="20"/>
                <w:szCs w:val="20"/>
                <w:lang w:val="nb-NO"/>
              </w:rPr>
              <w:t>Spor endringer viser ikke kommentarer</w:t>
            </w:r>
          </w:p>
        </w:tc>
        <w:sdt>
          <w:sdtPr>
            <w:rPr>
              <w:rFonts w:ascii="MS Gothic" w:eastAsia="MS Gothic" w:hAnsi="MS Gothic"/>
              <w:sz w:val="20"/>
              <w:szCs w:val="20"/>
            </w:rPr>
            <w:id w:val="984275193"/>
            <w14:checkbox>
              <w14:checked w14:val="0"/>
              <w14:checkedState w14:val="2612" w14:font="MS Gothic"/>
              <w14:uncheckedState w14:val="2610" w14:font="MS Gothic"/>
            </w14:checkbox>
          </w:sdtPr>
          <w:sdtContent>
            <w:tc>
              <w:tcPr>
                <w:tcW w:w="1827" w:type="pct"/>
              </w:tcPr>
              <w:p w14:paraId="5C35B8A1" w14:textId="77777777" w:rsidR="00094AD3" w:rsidRPr="0092046A" w:rsidRDefault="00094AD3" w:rsidP="0060583E">
                <w:pPr>
                  <w:spacing w:before="60" w:after="0" w:line="200" w:lineRule="exact"/>
                  <w:jc w:val="center"/>
                  <w:rPr>
                    <w:rFonts w:ascii="MS Gothic" w:eastAsia="MS Gothic" w:hAnsi="MS Gothic"/>
                    <w:sz w:val="20"/>
                    <w:szCs w:val="20"/>
                  </w:rPr>
                </w:pPr>
                <w:r w:rsidRPr="0092046A">
                  <w:rPr>
                    <w:rFonts w:ascii="MS Gothic" w:eastAsia="MS Gothic" w:hAnsi="MS Gothic"/>
                    <w:sz w:val="20"/>
                    <w:szCs w:val="20"/>
                  </w:rPr>
                  <w:t>☐</w:t>
                </w:r>
              </w:p>
            </w:tc>
          </w:sdtContent>
        </w:sdt>
      </w:tr>
      <w:tr w:rsidR="00094AD3" w:rsidRPr="0092046A" w14:paraId="1AB938F5" w14:textId="77777777" w:rsidTr="0060583E">
        <w:trPr>
          <w:cantSplit/>
        </w:trPr>
        <w:tc>
          <w:tcPr>
            <w:tcW w:w="3173" w:type="pct"/>
          </w:tcPr>
          <w:p w14:paraId="50301E12" w14:textId="77777777" w:rsidR="00094AD3" w:rsidRPr="007B18E4" w:rsidRDefault="00094AD3" w:rsidP="00094AD3">
            <w:pPr>
              <w:spacing w:before="60" w:after="0" w:line="200" w:lineRule="exact"/>
              <w:rPr>
                <w:sz w:val="20"/>
                <w:szCs w:val="20"/>
                <w:lang w:val="nb-NO"/>
              </w:rPr>
            </w:pPr>
            <w:r w:rsidRPr="007B18E4">
              <w:rPr>
                <w:sz w:val="20"/>
                <w:szCs w:val="20"/>
                <w:lang w:val="nb-NO"/>
              </w:rPr>
              <w:t>Gule lapper sjekket og evt</w:t>
            </w:r>
            <w:r w:rsidR="0060583E" w:rsidRPr="007B18E4">
              <w:rPr>
                <w:sz w:val="20"/>
                <w:szCs w:val="20"/>
                <w:lang w:val="nb-NO"/>
              </w:rPr>
              <w:t xml:space="preserve">. </w:t>
            </w:r>
            <w:r w:rsidRPr="007B18E4">
              <w:rPr>
                <w:sz w:val="20"/>
                <w:szCs w:val="20"/>
                <w:lang w:val="nb-NO"/>
              </w:rPr>
              <w:t>fjernet</w:t>
            </w:r>
          </w:p>
        </w:tc>
        <w:sdt>
          <w:sdtPr>
            <w:rPr>
              <w:rFonts w:ascii="MS Gothic" w:eastAsia="MS Gothic" w:hAnsi="MS Gothic"/>
              <w:sz w:val="20"/>
              <w:szCs w:val="20"/>
            </w:rPr>
            <w:id w:val="1450203406"/>
            <w14:checkbox>
              <w14:checked w14:val="0"/>
              <w14:checkedState w14:val="2612" w14:font="MS Gothic"/>
              <w14:uncheckedState w14:val="2610" w14:font="MS Gothic"/>
            </w14:checkbox>
          </w:sdtPr>
          <w:sdtContent>
            <w:tc>
              <w:tcPr>
                <w:tcW w:w="1827" w:type="pct"/>
              </w:tcPr>
              <w:p w14:paraId="60FE66C3" w14:textId="77777777" w:rsidR="00094AD3" w:rsidRPr="0092046A" w:rsidRDefault="00094AD3" w:rsidP="0060583E">
                <w:pPr>
                  <w:spacing w:before="60" w:after="0" w:line="200" w:lineRule="exact"/>
                  <w:jc w:val="center"/>
                  <w:rPr>
                    <w:rFonts w:ascii="MS Gothic" w:eastAsia="MS Gothic" w:hAnsi="MS Gothic"/>
                    <w:sz w:val="20"/>
                    <w:szCs w:val="20"/>
                  </w:rPr>
                </w:pPr>
                <w:r w:rsidRPr="0092046A">
                  <w:rPr>
                    <w:rFonts w:ascii="MS Gothic" w:eastAsia="MS Gothic" w:hAnsi="MS Gothic"/>
                    <w:sz w:val="20"/>
                    <w:szCs w:val="20"/>
                  </w:rPr>
                  <w:t>☐</w:t>
                </w:r>
              </w:p>
            </w:tc>
          </w:sdtContent>
        </w:sdt>
      </w:tr>
      <w:tr w:rsidR="00094AD3" w:rsidRPr="0092046A" w14:paraId="415250B2" w14:textId="77777777" w:rsidTr="006951D3">
        <w:trPr>
          <w:cantSplit/>
        </w:trPr>
        <w:tc>
          <w:tcPr>
            <w:tcW w:w="3173" w:type="pct"/>
          </w:tcPr>
          <w:p w14:paraId="4ECADAFB" w14:textId="77777777" w:rsidR="00094AD3" w:rsidRPr="0092046A" w:rsidRDefault="00094AD3" w:rsidP="00094AD3">
            <w:pPr>
              <w:spacing w:before="60" w:after="0" w:line="200" w:lineRule="exact"/>
              <w:rPr>
                <w:sz w:val="20"/>
                <w:szCs w:val="20"/>
              </w:rPr>
            </w:pPr>
            <w:r w:rsidRPr="0092046A">
              <w:rPr>
                <w:sz w:val="20"/>
                <w:szCs w:val="20"/>
              </w:rPr>
              <w:t>Copyright bunntekst rapportsidene</w:t>
            </w:r>
            <w:r w:rsidR="0060583E" w:rsidRPr="0092046A">
              <w:rPr>
                <w:sz w:val="20"/>
                <w:szCs w:val="20"/>
              </w:rPr>
              <w:t xml:space="preserve"> </w:t>
            </w:r>
            <w:r w:rsidRPr="0092046A">
              <w:rPr>
                <w:sz w:val="20"/>
                <w:szCs w:val="20"/>
              </w:rPr>
              <w:t>+</w:t>
            </w:r>
            <w:r w:rsidR="0060583E" w:rsidRPr="0092046A">
              <w:rPr>
                <w:sz w:val="20"/>
                <w:szCs w:val="20"/>
              </w:rPr>
              <w:t xml:space="preserve"> </w:t>
            </w:r>
            <w:r w:rsidRPr="0092046A">
              <w:rPr>
                <w:sz w:val="20"/>
                <w:szCs w:val="20"/>
              </w:rPr>
              <w:t>år</w:t>
            </w:r>
          </w:p>
        </w:tc>
        <w:sdt>
          <w:sdtPr>
            <w:rPr>
              <w:rFonts w:ascii="MS Gothic" w:eastAsia="MS Gothic" w:hAnsi="MS Gothic"/>
              <w:sz w:val="20"/>
              <w:szCs w:val="20"/>
            </w:rPr>
            <w:id w:val="1747219688"/>
            <w14:checkbox>
              <w14:checked w14:val="0"/>
              <w14:checkedState w14:val="2612" w14:font="MS Gothic"/>
              <w14:uncheckedState w14:val="2610" w14:font="MS Gothic"/>
            </w14:checkbox>
          </w:sdtPr>
          <w:sdtContent>
            <w:tc>
              <w:tcPr>
                <w:tcW w:w="1827" w:type="pct"/>
              </w:tcPr>
              <w:p w14:paraId="573FB011" w14:textId="77777777" w:rsidR="00094AD3" w:rsidRPr="0092046A" w:rsidRDefault="002B569D" w:rsidP="0060583E">
                <w:pPr>
                  <w:spacing w:before="60" w:after="0" w:line="200" w:lineRule="exact"/>
                  <w:jc w:val="center"/>
                  <w:rPr>
                    <w:rFonts w:ascii="MS Gothic" w:eastAsia="MS Gothic" w:hAnsi="MS Gothic"/>
                    <w:sz w:val="20"/>
                    <w:szCs w:val="20"/>
                  </w:rPr>
                </w:pPr>
                <w:r w:rsidRPr="0092046A">
                  <w:rPr>
                    <w:rFonts w:ascii="MS Gothic" w:eastAsia="MS Gothic" w:hAnsi="MS Gothic" w:hint="eastAsia"/>
                    <w:sz w:val="20"/>
                    <w:szCs w:val="20"/>
                  </w:rPr>
                  <w:t>☐</w:t>
                </w:r>
              </w:p>
            </w:tc>
          </w:sdtContent>
        </w:sdt>
      </w:tr>
      <w:tr w:rsidR="00094AD3" w:rsidRPr="0092046A" w14:paraId="1B1DCB49" w14:textId="77777777" w:rsidTr="006951D3">
        <w:trPr>
          <w:cantSplit/>
        </w:trPr>
        <w:tc>
          <w:tcPr>
            <w:tcW w:w="3173" w:type="pct"/>
          </w:tcPr>
          <w:p w14:paraId="0DEE924F" w14:textId="77777777" w:rsidR="00094AD3" w:rsidRPr="0092046A" w:rsidRDefault="00094AD3" w:rsidP="00094AD3">
            <w:pPr>
              <w:spacing w:before="60" w:after="0" w:line="200" w:lineRule="exact"/>
              <w:rPr>
                <w:sz w:val="20"/>
                <w:szCs w:val="20"/>
              </w:rPr>
            </w:pPr>
            <w:r w:rsidRPr="0092046A">
              <w:rPr>
                <w:sz w:val="20"/>
                <w:szCs w:val="20"/>
              </w:rPr>
              <w:t>Nummerering av sidene</w:t>
            </w:r>
          </w:p>
        </w:tc>
        <w:sdt>
          <w:sdtPr>
            <w:rPr>
              <w:rFonts w:ascii="MS Gothic" w:eastAsia="MS Gothic" w:hAnsi="MS Gothic"/>
              <w:sz w:val="20"/>
              <w:szCs w:val="20"/>
            </w:rPr>
            <w:id w:val="-808625359"/>
            <w14:checkbox>
              <w14:checked w14:val="0"/>
              <w14:checkedState w14:val="2612" w14:font="MS Gothic"/>
              <w14:uncheckedState w14:val="2610" w14:font="MS Gothic"/>
            </w14:checkbox>
          </w:sdtPr>
          <w:sdtContent>
            <w:tc>
              <w:tcPr>
                <w:tcW w:w="1827" w:type="pct"/>
              </w:tcPr>
              <w:p w14:paraId="146FABC8" w14:textId="77777777" w:rsidR="00094AD3" w:rsidRPr="0092046A" w:rsidRDefault="00094AD3" w:rsidP="0060583E">
                <w:pPr>
                  <w:spacing w:before="60" w:after="0" w:line="200" w:lineRule="exact"/>
                  <w:jc w:val="center"/>
                  <w:rPr>
                    <w:rFonts w:ascii="MS Gothic" w:eastAsia="MS Gothic" w:hAnsi="MS Gothic"/>
                    <w:sz w:val="20"/>
                    <w:szCs w:val="20"/>
                  </w:rPr>
                </w:pPr>
                <w:r w:rsidRPr="0092046A">
                  <w:rPr>
                    <w:rFonts w:ascii="MS Gothic" w:eastAsia="MS Gothic" w:hAnsi="MS Gothic"/>
                    <w:sz w:val="20"/>
                    <w:szCs w:val="20"/>
                  </w:rPr>
                  <w:t>☐</w:t>
                </w:r>
              </w:p>
            </w:tc>
          </w:sdtContent>
        </w:sdt>
      </w:tr>
      <w:tr w:rsidR="006951D3" w:rsidRPr="0092046A" w14:paraId="301363AC" w14:textId="77777777" w:rsidTr="006951D3">
        <w:trPr>
          <w:cantSplit/>
        </w:trPr>
        <w:tc>
          <w:tcPr>
            <w:tcW w:w="3173" w:type="pct"/>
            <w:tcBorders>
              <w:bottom w:val="single" w:sz="4" w:space="0" w:color="auto"/>
            </w:tcBorders>
          </w:tcPr>
          <w:p w14:paraId="610C68C3" w14:textId="77777777" w:rsidR="006951D3" w:rsidRPr="007B18E4" w:rsidRDefault="006951D3">
            <w:pPr>
              <w:spacing w:before="60" w:after="0" w:line="200" w:lineRule="exact"/>
              <w:rPr>
                <w:sz w:val="20"/>
                <w:szCs w:val="20"/>
                <w:lang w:val="nb-NO"/>
              </w:rPr>
            </w:pPr>
            <w:r w:rsidRPr="007B18E4">
              <w:rPr>
                <w:sz w:val="20"/>
                <w:szCs w:val="20"/>
                <w:lang w:val="nb-NO"/>
              </w:rPr>
              <w:t>Gule lapper sjekket og evt fjernet</w:t>
            </w:r>
          </w:p>
        </w:tc>
        <w:sdt>
          <w:sdtPr>
            <w:rPr>
              <w:rFonts w:ascii="MS Gothic" w:eastAsia="MS Gothic" w:hAnsi="MS Gothic"/>
              <w:sz w:val="20"/>
              <w:szCs w:val="20"/>
            </w:rPr>
            <w:id w:val="-375548996"/>
            <w14:checkbox>
              <w14:checked w14:val="0"/>
              <w14:checkedState w14:val="2612" w14:font="MS Gothic"/>
              <w14:uncheckedState w14:val="2610" w14:font="MS Gothic"/>
            </w14:checkbox>
          </w:sdtPr>
          <w:sdtContent>
            <w:tc>
              <w:tcPr>
                <w:tcW w:w="1827" w:type="pct"/>
                <w:tcBorders>
                  <w:bottom w:val="single" w:sz="4" w:space="0" w:color="auto"/>
                </w:tcBorders>
              </w:tcPr>
              <w:p w14:paraId="341BF85A" w14:textId="77777777" w:rsidR="006951D3" w:rsidRPr="0092046A" w:rsidRDefault="006951D3">
                <w:pPr>
                  <w:spacing w:before="60" w:after="0" w:line="200" w:lineRule="exact"/>
                  <w:jc w:val="center"/>
                  <w:rPr>
                    <w:rFonts w:ascii="MS Gothic" w:eastAsia="MS Gothic" w:hAnsi="MS Gothic"/>
                    <w:sz w:val="20"/>
                    <w:szCs w:val="20"/>
                  </w:rPr>
                </w:pPr>
                <w:r w:rsidRPr="0092046A">
                  <w:rPr>
                    <w:rFonts w:ascii="MS Gothic" w:eastAsia="MS Gothic" w:hAnsi="MS Gothic"/>
                    <w:sz w:val="20"/>
                    <w:szCs w:val="20"/>
                  </w:rPr>
                  <w:t>☐</w:t>
                </w:r>
              </w:p>
            </w:tc>
          </w:sdtContent>
        </w:sdt>
      </w:tr>
      <w:tr w:rsidR="00094AD3" w:rsidRPr="0092046A" w14:paraId="1D9AFEE1" w14:textId="77777777" w:rsidTr="0060583E">
        <w:trPr>
          <w:cantSplit/>
        </w:trPr>
        <w:tc>
          <w:tcPr>
            <w:tcW w:w="3173" w:type="pct"/>
            <w:tcBorders>
              <w:top w:val="single" w:sz="4" w:space="0" w:color="auto"/>
            </w:tcBorders>
          </w:tcPr>
          <w:p w14:paraId="72E38231" w14:textId="77777777" w:rsidR="00094AD3" w:rsidRPr="0092046A" w:rsidRDefault="00094AD3" w:rsidP="00094AD3">
            <w:pPr>
              <w:spacing w:before="60" w:after="0" w:line="200" w:lineRule="exact"/>
              <w:rPr>
                <w:sz w:val="20"/>
                <w:szCs w:val="20"/>
              </w:rPr>
            </w:pPr>
            <w:r w:rsidRPr="0092046A">
              <w:rPr>
                <w:sz w:val="20"/>
                <w:szCs w:val="20"/>
              </w:rPr>
              <w:t>Overføre rapporten til TOIARKIV</w:t>
            </w:r>
          </w:p>
        </w:tc>
        <w:sdt>
          <w:sdtPr>
            <w:rPr>
              <w:rFonts w:ascii="MS Gothic" w:eastAsia="MS Gothic" w:hAnsi="MS Gothic"/>
              <w:sz w:val="20"/>
              <w:szCs w:val="20"/>
            </w:rPr>
            <w:id w:val="-1192752182"/>
            <w14:checkbox>
              <w14:checked w14:val="0"/>
              <w14:checkedState w14:val="2612" w14:font="MS Gothic"/>
              <w14:uncheckedState w14:val="2610" w14:font="MS Gothic"/>
            </w14:checkbox>
          </w:sdtPr>
          <w:sdtContent>
            <w:tc>
              <w:tcPr>
                <w:tcW w:w="1827" w:type="pct"/>
                <w:tcBorders>
                  <w:top w:val="single" w:sz="4" w:space="0" w:color="auto"/>
                </w:tcBorders>
              </w:tcPr>
              <w:p w14:paraId="1D06814C" w14:textId="77777777" w:rsidR="00094AD3" w:rsidRPr="0092046A" w:rsidRDefault="00094AD3" w:rsidP="0060583E">
                <w:pPr>
                  <w:spacing w:before="60" w:after="0" w:line="200" w:lineRule="exact"/>
                  <w:jc w:val="center"/>
                  <w:rPr>
                    <w:rFonts w:ascii="MS Gothic" w:eastAsia="MS Gothic" w:hAnsi="MS Gothic"/>
                    <w:sz w:val="20"/>
                    <w:szCs w:val="20"/>
                  </w:rPr>
                </w:pPr>
                <w:r w:rsidRPr="0092046A">
                  <w:rPr>
                    <w:rFonts w:ascii="MS Gothic" w:eastAsia="MS Gothic" w:hAnsi="MS Gothic"/>
                    <w:sz w:val="20"/>
                    <w:szCs w:val="20"/>
                  </w:rPr>
                  <w:t>☐</w:t>
                </w:r>
              </w:p>
            </w:tc>
          </w:sdtContent>
        </w:sdt>
      </w:tr>
      <w:tr w:rsidR="00094AD3" w:rsidRPr="0092046A" w14:paraId="09F44D3B" w14:textId="77777777" w:rsidTr="006951D3">
        <w:trPr>
          <w:cantSplit/>
        </w:trPr>
        <w:tc>
          <w:tcPr>
            <w:tcW w:w="3173" w:type="pct"/>
          </w:tcPr>
          <w:p w14:paraId="5E30AF0A" w14:textId="77777777" w:rsidR="00094AD3" w:rsidRPr="007B18E4" w:rsidRDefault="00094AD3" w:rsidP="00094AD3">
            <w:pPr>
              <w:spacing w:before="60" w:after="0" w:line="200" w:lineRule="exact"/>
              <w:rPr>
                <w:sz w:val="20"/>
                <w:szCs w:val="20"/>
                <w:lang w:val="nb-NO"/>
              </w:rPr>
            </w:pPr>
            <w:r w:rsidRPr="007B18E4">
              <w:rPr>
                <w:sz w:val="20"/>
                <w:szCs w:val="20"/>
                <w:lang w:val="nb-NO"/>
              </w:rPr>
              <w:t>Er evt datafiler overført til datarkiv</w:t>
            </w:r>
          </w:p>
        </w:tc>
        <w:sdt>
          <w:sdtPr>
            <w:rPr>
              <w:rFonts w:ascii="MS Gothic" w:eastAsia="MS Gothic" w:hAnsi="MS Gothic"/>
              <w:sz w:val="20"/>
              <w:szCs w:val="20"/>
            </w:rPr>
            <w:id w:val="-996034878"/>
            <w14:checkbox>
              <w14:checked w14:val="0"/>
              <w14:checkedState w14:val="2612" w14:font="MS Gothic"/>
              <w14:uncheckedState w14:val="2610" w14:font="MS Gothic"/>
            </w14:checkbox>
          </w:sdtPr>
          <w:sdtContent>
            <w:tc>
              <w:tcPr>
                <w:tcW w:w="1827" w:type="pct"/>
              </w:tcPr>
              <w:p w14:paraId="0CB80068" w14:textId="77777777" w:rsidR="00094AD3" w:rsidRPr="0092046A" w:rsidRDefault="00094AD3" w:rsidP="0060583E">
                <w:pPr>
                  <w:spacing w:before="60" w:after="0" w:line="200" w:lineRule="exact"/>
                  <w:jc w:val="center"/>
                  <w:rPr>
                    <w:rFonts w:ascii="MS Gothic" w:eastAsia="MS Gothic" w:hAnsi="MS Gothic"/>
                    <w:sz w:val="20"/>
                    <w:szCs w:val="20"/>
                  </w:rPr>
                </w:pPr>
                <w:r w:rsidRPr="0092046A">
                  <w:rPr>
                    <w:rFonts w:ascii="MS Gothic" w:eastAsia="MS Gothic" w:hAnsi="MS Gothic"/>
                    <w:sz w:val="20"/>
                    <w:szCs w:val="20"/>
                  </w:rPr>
                  <w:t>☐</w:t>
                </w:r>
              </w:p>
            </w:tc>
          </w:sdtContent>
        </w:sdt>
      </w:tr>
      <w:tr w:rsidR="00094AD3" w:rsidRPr="0092046A" w14:paraId="0960D4CA" w14:textId="77777777" w:rsidTr="006951D3">
        <w:trPr>
          <w:cantSplit/>
        </w:trPr>
        <w:tc>
          <w:tcPr>
            <w:tcW w:w="3173" w:type="pct"/>
            <w:tcBorders>
              <w:bottom w:val="single" w:sz="4" w:space="0" w:color="auto"/>
            </w:tcBorders>
          </w:tcPr>
          <w:p w14:paraId="7C4393CA" w14:textId="77777777" w:rsidR="00094AD3" w:rsidRPr="007B18E4" w:rsidRDefault="00094AD3" w:rsidP="00094AD3">
            <w:pPr>
              <w:spacing w:before="60" w:after="0" w:line="200" w:lineRule="exact"/>
              <w:rPr>
                <w:sz w:val="20"/>
                <w:szCs w:val="20"/>
                <w:lang w:val="nb-NO"/>
              </w:rPr>
            </w:pPr>
            <w:r w:rsidRPr="007B18E4">
              <w:rPr>
                <w:sz w:val="20"/>
                <w:szCs w:val="20"/>
                <w:lang w:val="nb-NO"/>
              </w:rPr>
              <w:t>Er lagt ut på TØIs internettside</w:t>
            </w:r>
          </w:p>
        </w:tc>
        <w:sdt>
          <w:sdtPr>
            <w:rPr>
              <w:rFonts w:ascii="MS Gothic" w:eastAsia="MS Gothic" w:hAnsi="MS Gothic"/>
              <w:sz w:val="20"/>
              <w:szCs w:val="20"/>
            </w:rPr>
            <w:id w:val="2133120911"/>
            <w14:checkbox>
              <w14:checked w14:val="0"/>
              <w14:checkedState w14:val="2612" w14:font="MS Gothic"/>
              <w14:uncheckedState w14:val="2610" w14:font="MS Gothic"/>
            </w14:checkbox>
          </w:sdtPr>
          <w:sdtContent>
            <w:tc>
              <w:tcPr>
                <w:tcW w:w="1827" w:type="pct"/>
                <w:tcBorders>
                  <w:bottom w:val="single" w:sz="4" w:space="0" w:color="auto"/>
                </w:tcBorders>
              </w:tcPr>
              <w:p w14:paraId="4789B7E6" w14:textId="77777777" w:rsidR="00094AD3" w:rsidRPr="0092046A" w:rsidRDefault="00A64FE5" w:rsidP="0060583E">
                <w:pPr>
                  <w:spacing w:before="60" w:after="0" w:line="200" w:lineRule="exact"/>
                  <w:jc w:val="center"/>
                  <w:rPr>
                    <w:rFonts w:ascii="MS Gothic" w:eastAsia="MS Gothic" w:hAnsi="MS Gothic"/>
                    <w:sz w:val="20"/>
                    <w:szCs w:val="20"/>
                  </w:rPr>
                </w:pPr>
                <w:r w:rsidRPr="0092046A">
                  <w:rPr>
                    <w:rFonts w:ascii="MS Gothic" w:eastAsia="MS Gothic" w:hAnsi="MS Gothic" w:hint="eastAsia"/>
                    <w:sz w:val="20"/>
                    <w:szCs w:val="20"/>
                  </w:rPr>
                  <w:t>☐</w:t>
                </w:r>
              </w:p>
            </w:tc>
          </w:sdtContent>
        </w:sdt>
      </w:tr>
    </w:tbl>
    <w:p w14:paraId="62D001E0" w14:textId="77777777" w:rsidR="00190818" w:rsidRPr="0092046A" w:rsidRDefault="00190818" w:rsidP="00190818">
      <w:pPr>
        <w:spacing w:after="0"/>
        <w:rPr>
          <w:sz w:val="2"/>
          <w:szCs w:val="2"/>
        </w:rPr>
      </w:pPr>
      <w:r w:rsidRPr="0092046A">
        <w:rPr>
          <w:sz w:val="2"/>
          <w:szCs w:val="2"/>
        </w:rPr>
        <w:t xml:space="preserve"> </w:t>
      </w:r>
    </w:p>
    <w:p w14:paraId="60E4ECED" w14:textId="779C4390" w:rsidR="00190818" w:rsidRPr="0092046A" w:rsidRDefault="00BB007C" w:rsidP="00BB007C">
      <w:pPr>
        <w:spacing w:after="160"/>
      </w:pPr>
      <w:r w:rsidRPr="0092046A">
        <w:rPr>
          <w:rFonts w:eastAsia="Times New Roman" w:cs="Times New Roman"/>
          <w:i/>
          <w:iCs/>
          <w:color w:val="FF0000"/>
          <w:sz w:val="16"/>
          <w:szCs w:val="16"/>
        </w:rPr>
        <w:br/>
      </w:r>
    </w:p>
    <w:p w14:paraId="49623848" w14:textId="77777777" w:rsidR="00190818" w:rsidRPr="0092046A" w:rsidRDefault="00190818" w:rsidP="00190818">
      <w:pPr>
        <w:sectPr w:rsidR="00190818" w:rsidRPr="0092046A" w:rsidSect="00967662">
          <w:headerReference w:type="default" r:id="rId19"/>
          <w:footerReference w:type="even" r:id="rId20"/>
          <w:footerReference w:type="default" r:id="rId21"/>
          <w:pgSz w:w="11906" w:h="16838" w:code="9"/>
          <w:pgMar w:top="1701" w:right="1418" w:bottom="1418" w:left="1418" w:header="851" w:footer="709" w:gutter="0"/>
          <w:cols w:space="708"/>
          <w:docGrid w:linePitch="360"/>
        </w:sectPr>
      </w:pPr>
    </w:p>
    <w:tbl>
      <w:tblPr>
        <w:tblStyle w:val="Tabellrutenett"/>
        <w:tblW w:w="85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80" w:firstRow="0" w:lastRow="0" w:firstColumn="1" w:lastColumn="0" w:noHBand="1" w:noVBand="1"/>
      </w:tblPr>
      <w:tblGrid>
        <w:gridCol w:w="2756"/>
        <w:gridCol w:w="5749"/>
      </w:tblGrid>
      <w:tr w:rsidR="00003B80" w:rsidRPr="0092046A" w14:paraId="41E61F69" w14:textId="77777777" w:rsidTr="00003B80">
        <w:tc>
          <w:tcPr>
            <w:tcW w:w="2756" w:type="dxa"/>
          </w:tcPr>
          <w:p w14:paraId="5816097B" w14:textId="77777777" w:rsidR="00003B80" w:rsidRPr="001D630D" w:rsidRDefault="00003B80" w:rsidP="001C64F8">
            <w:pPr>
              <w:spacing w:before="60" w:after="20" w:line="200" w:lineRule="exact"/>
              <w:rPr>
                <w:rFonts w:cs="Calibri"/>
                <w:b/>
                <w:bCs/>
                <w:sz w:val="20"/>
                <w:szCs w:val="20"/>
              </w:rPr>
            </w:pPr>
            <w:r w:rsidRPr="001D630D">
              <w:rPr>
                <w:rFonts w:cs="Calibri"/>
                <w:b/>
                <w:bCs/>
                <w:sz w:val="20"/>
                <w:szCs w:val="20"/>
              </w:rPr>
              <w:lastRenderedPageBreak/>
              <w:t>Title:</w:t>
            </w:r>
          </w:p>
        </w:tc>
        <w:tc>
          <w:tcPr>
            <w:tcW w:w="5749" w:type="dxa"/>
          </w:tcPr>
          <w:p w14:paraId="6076A007" w14:textId="0CB848D9" w:rsidR="00003B80" w:rsidRPr="0092046A" w:rsidRDefault="00003B80" w:rsidP="001C64F8">
            <w:pPr>
              <w:pStyle w:val="Dokinfo"/>
              <w:spacing w:after="20"/>
            </w:pPr>
            <w:r w:rsidRPr="0092046A">
              <w:fldChar w:fldCharType="begin"/>
            </w:r>
            <w:r w:rsidRPr="0092046A">
              <w:instrText xml:space="preserve"> REF Tittel \h  \* MERGEFORMAT </w:instrText>
            </w:r>
            <w:r w:rsidRPr="0092046A">
              <w:fldChar w:fldCharType="separate"/>
            </w:r>
            <w:r w:rsidR="00C34CCF">
              <w:t>Attitudes towards road pricing and road tolls</w:t>
            </w:r>
            <w:r w:rsidRPr="0092046A">
              <w:fldChar w:fldCharType="end"/>
            </w:r>
            <w:r w:rsidR="00A869CC" w:rsidRPr="0092046A">
              <w:t>.</w:t>
            </w:r>
            <w:r w:rsidRPr="0092046A">
              <w:t xml:space="preserve"> </w:t>
            </w:r>
            <w:fldSimple w:instr="REF Undertittel  \* MERGEFORMAT">
              <w:r w:rsidR="00C34CCF" w:rsidRPr="00C34CCF">
                <w:t>Survey design and data description</w:t>
              </w:r>
            </w:fldSimple>
          </w:p>
        </w:tc>
      </w:tr>
      <w:tr w:rsidR="00003B80" w:rsidRPr="006C0CD3" w14:paraId="7CFE8F3C" w14:textId="77777777" w:rsidTr="00003B80">
        <w:tc>
          <w:tcPr>
            <w:tcW w:w="2756" w:type="dxa"/>
          </w:tcPr>
          <w:p w14:paraId="344FC414" w14:textId="77777777" w:rsidR="00003B80" w:rsidRPr="0092046A" w:rsidRDefault="00003B80" w:rsidP="001C64F8">
            <w:pPr>
              <w:spacing w:before="60" w:after="20" w:line="200" w:lineRule="exact"/>
              <w:rPr>
                <w:rFonts w:cs="Calibri"/>
                <w:b/>
                <w:bCs/>
                <w:sz w:val="20"/>
                <w:szCs w:val="20"/>
              </w:rPr>
            </w:pPr>
            <w:r w:rsidRPr="0092046A">
              <w:rPr>
                <w:rFonts w:cs="Calibri"/>
                <w:b/>
                <w:bCs/>
                <w:sz w:val="20"/>
                <w:szCs w:val="20"/>
              </w:rPr>
              <w:t>Tittel:</w:t>
            </w:r>
          </w:p>
        </w:tc>
        <w:bookmarkStart w:id="41" w:name="Norsk_tittel"/>
        <w:tc>
          <w:tcPr>
            <w:tcW w:w="5749" w:type="dxa"/>
          </w:tcPr>
          <w:p w14:paraId="7322114C" w14:textId="2D7A9A8F" w:rsidR="00003B80" w:rsidRPr="006C0CD3" w:rsidRDefault="00ED2F5C" w:rsidP="001C64F8">
            <w:pPr>
              <w:pStyle w:val="Dokinfo"/>
              <w:spacing w:after="20"/>
              <w:rPr>
                <w:lang w:val="nb-NO"/>
              </w:rPr>
            </w:pPr>
            <w:r w:rsidRPr="0092046A">
              <w:fldChar w:fldCharType="begin"/>
            </w:r>
            <w:r w:rsidRPr="00D10F66">
              <w:rPr>
                <w:lang w:val="nb-NO"/>
              </w:rPr>
              <w:instrText xml:space="preserve"> FILLIN  "Norsk tittel"  \* MERGEFORMAT </w:instrText>
            </w:r>
            <w:r w:rsidRPr="0092046A">
              <w:fldChar w:fldCharType="separate"/>
            </w:r>
            <w:r w:rsidR="00A63DA3">
              <w:rPr>
                <w:lang w:val="nb-NO"/>
              </w:rPr>
              <w:t>Holdninger til veiprising og bompenger</w:t>
            </w:r>
            <w:r w:rsidRPr="0092046A">
              <w:fldChar w:fldCharType="end"/>
            </w:r>
            <w:bookmarkEnd w:id="41"/>
            <w:r w:rsidR="00054254" w:rsidRPr="00054254">
              <w:rPr>
                <w:lang w:val="nb-NO"/>
              </w:rPr>
              <w:t>.</w:t>
            </w:r>
            <w:bookmarkStart w:id="42" w:name="Norsk_undertittel"/>
            <w:r w:rsidR="006C0CD3">
              <w:rPr>
                <w:lang w:val="nb-NO"/>
              </w:rPr>
              <w:t xml:space="preserve"> </w:t>
            </w:r>
            <w:r w:rsidRPr="0092046A">
              <w:fldChar w:fldCharType="begin"/>
            </w:r>
            <w:r w:rsidRPr="00D10F66">
              <w:rPr>
                <w:lang w:val="nb-NO"/>
              </w:rPr>
              <w:instrText xml:space="preserve"> FILLIN  "Norsk undertittel"  \* MERGEFORMAT </w:instrText>
            </w:r>
            <w:r w:rsidRPr="0092046A">
              <w:fldChar w:fldCharType="separate"/>
            </w:r>
            <w:r w:rsidR="006C0CD3">
              <w:rPr>
                <w:lang w:val="nb-NO"/>
              </w:rPr>
              <w:t>Undersøkelsesopplegg og beskrivelse av data</w:t>
            </w:r>
            <w:r w:rsidRPr="0092046A">
              <w:fldChar w:fldCharType="end"/>
            </w:r>
            <w:bookmarkEnd w:id="42"/>
          </w:p>
        </w:tc>
      </w:tr>
      <w:tr w:rsidR="00003B80" w:rsidRPr="00490A0D" w14:paraId="5B05AF0E" w14:textId="77777777" w:rsidTr="00003B80">
        <w:tc>
          <w:tcPr>
            <w:tcW w:w="2756" w:type="dxa"/>
          </w:tcPr>
          <w:p w14:paraId="4CC9F019" w14:textId="77777777" w:rsidR="00003B80" w:rsidRPr="0092046A" w:rsidRDefault="00003B80" w:rsidP="001C64F8">
            <w:pPr>
              <w:spacing w:before="60" w:after="20" w:line="200" w:lineRule="exact"/>
              <w:rPr>
                <w:rFonts w:cs="Calibri"/>
                <w:b/>
                <w:bCs/>
                <w:sz w:val="20"/>
                <w:szCs w:val="20"/>
              </w:rPr>
            </w:pPr>
            <w:r w:rsidRPr="0092046A">
              <w:rPr>
                <w:rFonts w:cs="Calibri"/>
                <w:b/>
                <w:bCs/>
                <w:sz w:val="20"/>
                <w:szCs w:val="20"/>
              </w:rPr>
              <w:t>Author:</w:t>
            </w:r>
          </w:p>
        </w:tc>
        <w:tc>
          <w:tcPr>
            <w:tcW w:w="5749" w:type="dxa"/>
          </w:tcPr>
          <w:p w14:paraId="7A0CE04C" w14:textId="455053F4" w:rsidR="00003B80" w:rsidRPr="00B65E89" w:rsidRDefault="00525878" w:rsidP="001C64F8">
            <w:pPr>
              <w:pStyle w:val="Dokinfo"/>
              <w:spacing w:after="20"/>
              <w:rPr>
                <w:lang w:val="sv-SE"/>
              </w:rPr>
            </w:pPr>
            <w:r w:rsidRPr="0092046A">
              <w:fldChar w:fldCharType="begin"/>
            </w:r>
            <w:r w:rsidRPr="00B65E89">
              <w:rPr>
                <w:lang w:val="sv-SE"/>
              </w:rPr>
              <w:instrText xml:space="preserve"> REF Forfattere \h </w:instrText>
            </w:r>
            <w:r w:rsidRPr="0092046A">
              <w:fldChar w:fldCharType="separate"/>
            </w:r>
            <w:r w:rsidR="00C34CCF">
              <w:rPr>
                <w:lang w:val="en-GB"/>
              </w:rPr>
              <w:t>Askill Harkjerr Halse, Alice Ciccone, Olivia Potash</w:t>
            </w:r>
            <w:r w:rsidR="00C34CCF" w:rsidRPr="00A040D6">
              <w:rPr>
                <w:lang w:val="en-GB"/>
              </w:rPr>
              <w:t xml:space="preserve"> </w:t>
            </w:r>
            <w:r w:rsidRPr="0092046A">
              <w:fldChar w:fldCharType="end"/>
            </w:r>
          </w:p>
        </w:tc>
      </w:tr>
      <w:tr w:rsidR="00003B80" w:rsidRPr="0092046A" w14:paraId="0DAE9A48" w14:textId="77777777" w:rsidTr="00003B80">
        <w:tc>
          <w:tcPr>
            <w:tcW w:w="2756" w:type="dxa"/>
          </w:tcPr>
          <w:p w14:paraId="04199836" w14:textId="77777777" w:rsidR="00003B80" w:rsidRPr="0092046A" w:rsidRDefault="00003B80" w:rsidP="001C64F8">
            <w:pPr>
              <w:spacing w:before="60" w:after="20" w:line="200" w:lineRule="exact"/>
              <w:rPr>
                <w:rFonts w:cs="Calibri"/>
                <w:b/>
                <w:bCs/>
                <w:sz w:val="20"/>
                <w:szCs w:val="20"/>
              </w:rPr>
            </w:pPr>
            <w:r w:rsidRPr="0092046A">
              <w:rPr>
                <w:rFonts w:cs="Calibri"/>
                <w:b/>
                <w:bCs/>
                <w:sz w:val="20"/>
                <w:szCs w:val="20"/>
              </w:rPr>
              <w:t>Date:</w:t>
            </w:r>
          </w:p>
        </w:tc>
        <w:tc>
          <w:tcPr>
            <w:tcW w:w="5749" w:type="dxa"/>
          </w:tcPr>
          <w:p w14:paraId="64F10736" w14:textId="48CEEB5A" w:rsidR="00003B80" w:rsidRPr="0092046A" w:rsidRDefault="00000000" w:rsidP="001C64F8">
            <w:pPr>
              <w:pStyle w:val="Dokinfo"/>
              <w:spacing w:after="20"/>
            </w:pPr>
            <w:sdt>
              <w:sdtPr>
                <w:alias w:val="måned.år"/>
                <w:tag w:val="måned.år"/>
                <w:id w:val="-1591534879"/>
                <w:placeholder>
                  <w:docPart w:val="E8BCB675DB9C41E59B71FCC2442CAD39"/>
                </w:placeholder>
                <w:date w:fullDate="2024-11-22T00:00:00Z">
                  <w:dateFormat w:val="MM.yyyy"/>
                  <w:lid w:val="nb-NO"/>
                  <w:storeMappedDataAs w:val="dateTime"/>
                  <w:calendar w:val="gregorian"/>
                </w:date>
              </w:sdtPr>
              <w:sdtContent>
                <w:r w:rsidR="00433959">
                  <w:rPr>
                    <w:lang w:val="nb-NO"/>
                  </w:rPr>
                  <w:t>11.2024</w:t>
                </w:r>
              </w:sdtContent>
            </w:sdt>
          </w:p>
        </w:tc>
      </w:tr>
      <w:tr w:rsidR="00003B80" w:rsidRPr="0092046A" w14:paraId="1CE4C2AA" w14:textId="77777777" w:rsidTr="00003B80">
        <w:tc>
          <w:tcPr>
            <w:tcW w:w="2756" w:type="dxa"/>
          </w:tcPr>
          <w:p w14:paraId="7E6172B3" w14:textId="77777777" w:rsidR="00003B80" w:rsidRPr="0092046A" w:rsidRDefault="00003B80" w:rsidP="001C64F8">
            <w:pPr>
              <w:spacing w:before="60" w:after="20" w:line="200" w:lineRule="exact"/>
              <w:rPr>
                <w:rFonts w:cs="Calibri"/>
                <w:b/>
                <w:bCs/>
                <w:sz w:val="20"/>
                <w:szCs w:val="20"/>
              </w:rPr>
            </w:pPr>
            <w:r w:rsidRPr="0092046A">
              <w:rPr>
                <w:rFonts w:cs="Calibri"/>
                <w:b/>
                <w:bCs/>
                <w:sz w:val="20"/>
                <w:szCs w:val="20"/>
              </w:rPr>
              <w:t>TØI Report:</w:t>
            </w:r>
          </w:p>
        </w:tc>
        <w:tc>
          <w:tcPr>
            <w:tcW w:w="5749" w:type="dxa"/>
          </w:tcPr>
          <w:p w14:paraId="7B7A4638" w14:textId="5B8BB52A" w:rsidR="00003B80" w:rsidRPr="0092046A" w:rsidRDefault="00003B80" w:rsidP="001C64F8">
            <w:pPr>
              <w:pStyle w:val="Dokinfo"/>
              <w:spacing w:after="20"/>
            </w:pPr>
            <w:r w:rsidRPr="0092046A">
              <w:fldChar w:fldCharType="begin"/>
            </w:r>
            <w:r w:rsidRPr="0092046A">
              <w:instrText xml:space="preserve"> REF Rapportnummer \h  \* MERGEFORMAT </w:instrText>
            </w:r>
            <w:r w:rsidRPr="0092046A">
              <w:fldChar w:fldCharType="separate"/>
            </w:r>
            <w:r w:rsidR="00C34CCF">
              <w:t>2062/2023</w:t>
            </w:r>
            <w:r w:rsidRPr="0092046A">
              <w:fldChar w:fldCharType="end"/>
            </w:r>
          </w:p>
        </w:tc>
      </w:tr>
      <w:tr w:rsidR="00003B80" w:rsidRPr="0092046A" w14:paraId="779AB73C" w14:textId="77777777" w:rsidTr="00003B80">
        <w:tc>
          <w:tcPr>
            <w:tcW w:w="2756" w:type="dxa"/>
          </w:tcPr>
          <w:p w14:paraId="0F0CB207" w14:textId="77777777" w:rsidR="00003B80" w:rsidRPr="0092046A" w:rsidRDefault="00003B80" w:rsidP="001C64F8">
            <w:pPr>
              <w:spacing w:before="60" w:after="20" w:line="200" w:lineRule="exact"/>
              <w:rPr>
                <w:rFonts w:cs="Calibri"/>
                <w:b/>
                <w:bCs/>
                <w:sz w:val="20"/>
                <w:szCs w:val="20"/>
              </w:rPr>
            </w:pPr>
            <w:r w:rsidRPr="0092046A">
              <w:rPr>
                <w:rFonts w:cs="Calibri"/>
                <w:b/>
                <w:bCs/>
                <w:sz w:val="20"/>
                <w:szCs w:val="20"/>
              </w:rPr>
              <w:t>Pages:</w:t>
            </w:r>
          </w:p>
        </w:tc>
        <w:tc>
          <w:tcPr>
            <w:tcW w:w="5749" w:type="dxa"/>
          </w:tcPr>
          <w:p w14:paraId="751667D8" w14:textId="43C4BD68" w:rsidR="00003B80" w:rsidRPr="0092046A" w:rsidRDefault="00143E66" w:rsidP="001C64F8">
            <w:pPr>
              <w:pStyle w:val="Dokinfo"/>
              <w:spacing w:after="20"/>
            </w:pPr>
            <w:r w:rsidRPr="0092046A">
              <w:fldChar w:fldCharType="begin"/>
            </w:r>
            <w:r w:rsidRPr="0092046A">
              <w:instrText xml:space="preserve"> REF Antall_sider \h </w:instrText>
            </w:r>
            <w:r w:rsidRPr="0092046A">
              <w:fldChar w:fldCharType="separate"/>
            </w:r>
            <w:r w:rsidRPr="0092046A">
              <w:fldChar w:fldCharType="end"/>
            </w:r>
          </w:p>
        </w:tc>
      </w:tr>
      <w:tr w:rsidR="00003B80" w:rsidRPr="0092046A" w14:paraId="2579C3D8" w14:textId="77777777" w:rsidTr="00003B80">
        <w:tc>
          <w:tcPr>
            <w:tcW w:w="2756" w:type="dxa"/>
          </w:tcPr>
          <w:p w14:paraId="05747D0D" w14:textId="77777777" w:rsidR="00003B80" w:rsidRPr="0092046A" w:rsidRDefault="00003B80" w:rsidP="001C64F8">
            <w:pPr>
              <w:spacing w:before="60" w:after="20" w:line="200" w:lineRule="exact"/>
              <w:rPr>
                <w:rFonts w:cs="Calibri"/>
                <w:b/>
                <w:bCs/>
                <w:sz w:val="20"/>
                <w:szCs w:val="20"/>
              </w:rPr>
            </w:pPr>
            <w:r w:rsidRPr="0092046A">
              <w:rPr>
                <w:rFonts w:cs="Calibri"/>
                <w:b/>
                <w:bCs/>
                <w:sz w:val="20"/>
                <w:szCs w:val="20"/>
              </w:rPr>
              <w:t>ISSN Electronic:</w:t>
            </w:r>
          </w:p>
        </w:tc>
        <w:tc>
          <w:tcPr>
            <w:tcW w:w="5749" w:type="dxa"/>
          </w:tcPr>
          <w:p w14:paraId="60EDFFC3" w14:textId="77777777" w:rsidR="00003B80" w:rsidRPr="0092046A" w:rsidRDefault="00003B80" w:rsidP="001C64F8">
            <w:pPr>
              <w:pStyle w:val="Dokinfo"/>
              <w:spacing w:after="20"/>
            </w:pPr>
            <w:r w:rsidRPr="0092046A">
              <w:t>2535-5104</w:t>
            </w:r>
          </w:p>
        </w:tc>
      </w:tr>
      <w:tr w:rsidR="00003B80" w:rsidRPr="0092046A" w14:paraId="10544D45" w14:textId="77777777" w:rsidTr="00003B80">
        <w:tc>
          <w:tcPr>
            <w:tcW w:w="2756" w:type="dxa"/>
          </w:tcPr>
          <w:p w14:paraId="7249A491" w14:textId="77777777" w:rsidR="00003B80" w:rsidRPr="0092046A" w:rsidRDefault="00003B80" w:rsidP="001C64F8">
            <w:pPr>
              <w:spacing w:before="60" w:after="20" w:line="200" w:lineRule="exact"/>
              <w:rPr>
                <w:rFonts w:cs="Calibri"/>
                <w:b/>
                <w:bCs/>
                <w:sz w:val="20"/>
                <w:szCs w:val="20"/>
              </w:rPr>
            </w:pPr>
            <w:r w:rsidRPr="0092046A">
              <w:rPr>
                <w:rFonts w:cs="Calibri"/>
                <w:b/>
                <w:bCs/>
                <w:sz w:val="20"/>
                <w:szCs w:val="20"/>
              </w:rPr>
              <w:t>ISBN Electronic:</w:t>
            </w:r>
          </w:p>
        </w:tc>
        <w:tc>
          <w:tcPr>
            <w:tcW w:w="5749" w:type="dxa"/>
          </w:tcPr>
          <w:p w14:paraId="0E3B345B" w14:textId="34CF98CB" w:rsidR="00003B80" w:rsidRPr="0092046A" w:rsidRDefault="00003B80" w:rsidP="001C64F8">
            <w:pPr>
              <w:pStyle w:val="Dokinfo"/>
              <w:spacing w:after="20"/>
            </w:pPr>
            <w:r w:rsidRPr="0092046A">
              <w:t>978-82-480-</w:t>
            </w:r>
            <w:r w:rsidR="00CA679F">
              <w:t>2306</w:t>
            </w:r>
            <w:r w:rsidRPr="0092046A">
              <w:t>-</w:t>
            </w:r>
            <w:r w:rsidR="00CA679F">
              <w:t>7</w:t>
            </w:r>
          </w:p>
        </w:tc>
      </w:tr>
      <w:tr w:rsidR="00003B80" w:rsidRPr="00082585" w14:paraId="7B0CB63C" w14:textId="77777777" w:rsidTr="00003B80">
        <w:tc>
          <w:tcPr>
            <w:tcW w:w="2756" w:type="dxa"/>
          </w:tcPr>
          <w:p w14:paraId="3F5789CB" w14:textId="77777777" w:rsidR="00003B80" w:rsidRPr="0092046A" w:rsidRDefault="00003B80" w:rsidP="001C64F8">
            <w:pPr>
              <w:spacing w:before="60" w:after="20" w:line="200" w:lineRule="exact"/>
              <w:rPr>
                <w:rFonts w:cs="Calibri"/>
                <w:b/>
                <w:bCs/>
                <w:sz w:val="20"/>
                <w:szCs w:val="20"/>
              </w:rPr>
            </w:pPr>
            <w:r w:rsidRPr="0092046A">
              <w:rPr>
                <w:rFonts w:cs="Calibri"/>
                <w:b/>
                <w:bCs/>
                <w:sz w:val="20"/>
                <w:szCs w:val="20"/>
              </w:rPr>
              <w:t>Project Number:</w:t>
            </w:r>
          </w:p>
        </w:tc>
        <w:tc>
          <w:tcPr>
            <w:tcW w:w="5749" w:type="dxa"/>
          </w:tcPr>
          <w:p w14:paraId="1C4E1873" w14:textId="77777777" w:rsidR="00003B80" w:rsidRPr="007B18E4" w:rsidRDefault="00000000" w:rsidP="001C64F8">
            <w:pPr>
              <w:pStyle w:val="Dokinfo"/>
              <w:spacing w:after="20"/>
              <w:rPr>
                <w:lang w:val="nb-NO"/>
              </w:rPr>
            </w:pPr>
            <w:sdt>
              <w:sdtPr>
                <w:rPr>
                  <w:lang w:val="nb-NO"/>
                </w:rPr>
                <w:alias w:val="Prosjektnummer"/>
                <w:tag w:val="Prosjektnummer"/>
                <w:id w:val="-1790966212"/>
                <w:placeholder>
                  <w:docPart w:val="3A818C0C61EB444488CC84E4972C7657"/>
                </w:placeholder>
                <w:temporary/>
                <w:text/>
              </w:sdtPr>
              <w:sdtContent>
                <w:r w:rsidR="00003B80" w:rsidRPr="007B18E4">
                  <w:rPr>
                    <w:lang w:val="nb-NO"/>
                  </w:rPr>
                  <w:t>F. eks. NFR + prosjektnummer, skill med komma</w:t>
                </w:r>
              </w:sdtContent>
            </w:sdt>
          </w:p>
        </w:tc>
      </w:tr>
      <w:tr w:rsidR="00003B80" w:rsidRPr="0092046A" w14:paraId="1A4EB02B" w14:textId="77777777" w:rsidTr="00003B80">
        <w:tc>
          <w:tcPr>
            <w:tcW w:w="2756" w:type="dxa"/>
          </w:tcPr>
          <w:p w14:paraId="31B8206C" w14:textId="77777777" w:rsidR="00003B80" w:rsidRPr="0092046A" w:rsidRDefault="00003B80" w:rsidP="001C64F8">
            <w:pPr>
              <w:spacing w:before="60" w:after="20" w:line="200" w:lineRule="exact"/>
              <w:rPr>
                <w:rFonts w:cs="Calibri"/>
                <w:b/>
                <w:bCs/>
                <w:sz w:val="20"/>
                <w:szCs w:val="20"/>
              </w:rPr>
            </w:pPr>
            <w:r w:rsidRPr="0092046A">
              <w:rPr>
                <w:rFonts w:cs="Calibri"/>
                <w:b/>
                <w:bCs/>
                <w:sz w:val="20"/>
                <w:szCs w:val="20"/>
              </w:rPr>
              <w:t>Funded by:</w:t>
            </w:r>
          </w:p>
        </w:tc>
        <w:tc>
          <w:tcPr>
            <w:tcW w:w="5749" w:type="dxa"/>
          </w:tcPr>
          <w:p w14:paraId="7FC09630" w14:textId="20626369" w:rsidR="00003B80" w:rsidRPr="0092046A" w:rsidRDefault="00003B80" w:rsidP="001C64F8">
            <w:pPr>
              <w:pStyle w:val="Dokinfo"/>
              <w:spacing w:after="20"/>
            </w:pPr>
            <w:r w:rsidRPr="0092046A">
              <w:fldChar w:fldCharType="begin"/>
            </w:r>
            <w:r w:rsidRPr="0092046A">
              <w:instrText xml:space="preserve"> REF Oppdragsgiver \h  \* MERGEFORMAT </w:instrText>
            </w:r>
            <w:r w:rsidRPr="0092046A">
              <w:fldChar w:fldCharType="separate"/>
            </w:r>
            <w:r w:rsidR="00C34CCF">
              <w:t>Norges forskningsråd</w:t>
            </w:r>
            <w:r w:rsidRPr="0092046A">
              <w:fldChar w:fldCharType="end"/>
            </w:r>
          </w:p>
        </w:tc>
      </w:tr>
      <w:tr w:rsidR="00003B80" w:rsidRPr="0092046A" w14:paraId="3ABDCF01" w14:textId="77777777" w:rsidTr="00003B80">
        <w:tc>
          <w:tcPr>
            <w:tcW w:w="2756" w:type="dxa"/>
          </w:tcPr>
          <w:p w14:paraId="57C9177E" w14:textId="77777777" w:rsidR="00003B80" w:rsidRPr="0092046A" w:rsidRDefault="00003B80" w:rsidP="001C64F8">
            <w:pPr>
              <w:spacing w:before="60" w:after="20" w:line="200" w:lineRule="exact"/>
              <w:rPr>
                <w:rFonts w:cs="Calibri"/>
                <w:b/>
                <w:bCs/>
                <w:sz w:val="20"/>
                <w:szCs w:val="20"/>
              </w:rPr>
            </w:pPr>
            <w:r w:rsidRPr="0092046A">
              <w:rPr>
                <w:rFonts w:cs="Calibri"/>
                <w:b/>
                <w:bCs/>
                <w:sz w:val="20"/>
                <w:szCs w:val="20"/>
              </w:rPr>
              <w:t>Project:</w:t>
            </w:r>
          </w:p>
        </w:tc>
        <w:tc>
          <w:tcPr>
            <w:tcW w:w="5749" w:type="dxa"/>
          </w:tcPr>
          <w:p w14:paraId="58972D9D" w14:textId="66742481" w:rsidR="00003B80" w:rsidRPr="0092046A" w:rsidRDefault="00003B80" w:rsidP="001C64F8">
            <w:pPr>
              <w:pStyle w:val="Dokinfo"/>
              <w:spacing w:after="20"/>
            </w:pPr>
            <w:r w:rsidRPr="0092046A">
              <w:fldChar w:fldCharType="begin"/>
            </w:r>
            <w:r w:rsidRPr="0092046A">
              <w:instrText xml:space="preserve"> REF Prosjektnr \h  \* MERGEFORMAT </w:instrText>
            </w:r>
            <w:r w:rsidRPr="0092046A">
              <w:fldChar w:fldCharType="separate"/>
            </w:r>
            <w:r w:rsidR="00C34CCF">
              <w:t>5000</w:t>
            </w:r>
            <w:r w:rsidRPr="0092046A">
              <w:fldChar w:fldCharType="end"/>
            </w:r>
            <w:r w:rsidRPr="0092046A">
              <w:t xml:space="preserve"> – </w:t>
            </w:r>
            <w:sdt>
              <w:sdtPr>
                <w:alias w:val="Prosjekttittel"/>
                <w:tag w:val="Prosjekttittel"/>
                <w:id w:val="-152144810"/>
                <w:placeholder>
                  <w:docPart w:val="789D77613CDA4EBFAE1E5F6F46406D77"/>
                </w:placeholder>
                <w:text/>
              </w:sdtPr>
              <w:sdtContent>
                <w:r w:rsidRPr="0092046A">
                  <w:t>Prosjekttittel</w:t>
                </w:r>
              </w:sdtContent>
            </w:sdt>
          </w:p>
        </w:tc>
      </w:tr>
      <w:tr w:rsidR="00003B80" w:rsidRPr="0092046A" w14:paraId="0AC93629" w14:textId="77777777" w:rsidTr="00003B80">
        <w:tc>
          <w:tcPr>
            <w:tcW w:w="2756" w:type="dxa"/>
          </w:tcPr>
          <w:p w14:paraId="1EBB3394" w14:textId="77777777" w:rsidR="00003B80" w:rsidRPr="0092046A" w:rsidRDefault="00003B80" w:rsidP="001C64F8">
            <w:pPr>
              <w:spacing w:before="60" w:after="20" w:line="200" w:lineRule="exact"/>
              <w:rPr>
                <w:rFonts w:cs="Calibri"/>
                <w:b/>
                <w:bCs/>
                <w:sz w:val="20"/>
                <w:szCs w:val="20"/>
              </w:rPr>
            </w:pPr>
            <w:r w:rsidRPr="0092046A">
              <w:rPr>
                <w:rFonts w:cs="Calibri"/>
                <w:b/>
                <w:bCs/>
                <w:sz w:val="20"/>
                <w:szCs w:val="20"/>
              </w:rPr>
              <w:t>Project Manager:</w:t>
            </w:r>
          </w:p>
        </w:tc>
        <w:tc>
          <w:tcPr>
            <w:tcW w:w="5749" w:type="dxa"/>
          </w:tcPr>
          <w:p w14:paraId="0EB682EB" w14:textId="06639856" w:rsidR="00003B80" w:rsidRPr="0092046A" w:rsidRDefault="00003B80" w:rsidP="001C64F8">
            <w:pPr>
              <w:pStyle w:val="Dokinfo"/>
              <w:spacing w:after="20"/>
            </w:pPr>
            <w:r w:rsidRPr="0092046A">
              <w:fldChar w:fldCharType="begin"/>
            </w:r>
            <w:r w:rsidRPr="0092046A">
              <w:instrText xml:space="preserve"> REF Prosjektleder \h  \* MERGEFORMAT </w:instrText>
            </w:r>
            <w:r w:rsidRPr="0092046A">
              <w:fldChar w:fldCharType="separate"/>
            </w:r>
            <w:r w:rsidR="00C34CCF">
              <w:t>Alice Ciccone</w:t>
            </w:r>
            <w:r w:rsidRPr="0092046A">
              <w:fldChar w:fldCharType="end"/>
            </w:r>
          </w:p>
        </w:tc>
      </w:tr>
      <w:tr w:rsidR="00003B80" w:rsidRPr="0092046A" w14:paraId="359BDAAE" w14:textId="77777777" w:rsidTr="00003B80">
        <w:tc>
          <w:tcPr>
            <w:tcW w:w="2756" w:type="dxa"/>
          </w:tcPr>
          <w:p w14:paraId="642F6CA1" w14:textId="77777777" w:rsidR="00003B80" w:rsidRPr="0092046A" w:rsidRDefault="00003B80" w:rsidP="001C64F8">
            <w:pPr>
              <w:spacing w:before="60" w:after="20" w:line="200" w:lineRule="exact"/>
              <w:rPr>
                <w:rFonts w:cs="Calibri"/>
                <w:b/>
                <w:bCs/>
                <w:sz w:val="20"/>
                <w:szCs w:val="20"/>
              </w:rPr>
            </w:pPr>
            <w:r w:rsidRPr="0092046A">
              <w:rPr>
                <w:rFonts w:cs="Calibri"/>
                <w:b/>
                <w:bCs/>
                <w:sz w:val="20"/>
                <w:szCs w:val="20"/>
              </w:rPr>
              <w:t>Quality Manager:</w:t>
            </w:r>
          </w:p>
        </w:tc>
        <w:tc>
          <w:tcPr>
            <w:tcW w:w="5749" w:type="dxa"/>
          </w:tcPr>
          <w:p w14:paraId="0A673D00" w14:textId="37B7A376" w:rsidR="00003B80" w:rsidRPr="0092046A" w:rsidRDefault="00003B80" w:rsidP="001C64F8">
            <w:pPr>
              <w:pStyle w:val="Dokinfo"/>
              <w:spacing w:after="20"/>
            </w:pPr>
            <w:r w:rsidRPr="0092046A">
              <w:fldChar w:fldCharType="begin"/>
            </w:r>
            <w:r w:rsidRPr="0092046A">
              <w:instrText xml:space="preserve"> REF Kvalitetsansvarlig \h  \* MERGEFORMAT </w:instrText>
            </w:r>
            <w:r w:rsidRPr="0092046A">
              <w:fldChar w:fldCharType="separate"/>
            </w:r>
            <w:r w:rsidR="00C34CCF">
              <w:t>Kvalitetsansvarlig</w:t>
            </w:r>
            <w:r w:rsidRPr="0092046A">
              <w:fldChar w:fldCharType="end"/>
            </w:r>
          </w:p>
        </w:tc>
      </w:tr>
      <w:tr w:rsidR="00003B80" w:rsidRPr="0092046A" w14:paraId="47DE551E" w14:textId="77777777" w:rsidTr="00003B80">
        <w:tc>
          <w:tcPr>
            <w:tcW w:w="2756" w:type="dxa"/>
          </w:tcPr>
          <w:p w14:paraId="37210919" w14:textId="77777777" w:rsidR="00003B80" w:rsidRPr="0092046A" w:rsidRDefault="00003B80" w:rsidP="001C64F8">
            <w:pPr>
              <w:spacing w:before="60" w:after="20" w:line="200" w:lineRule="exact"/>
              <w:rPr>
                <w:rFonts w:cs="Calibri"/>
                <w:b/>
                <w:bCs/>
                <w:sz w:val="20"/>
                <w:szCs w:val="20"/>
              </w:rPr>
            </w:pPr>
            <w:r w:rsidRPr="0092046A">
              <w:rPr>
                <w:rFonts w:cs="Calibri"/>
                <w:b/>
                <w:bCs/>
                <w:sz w:val="20"/>
                <w:szCs w:val="20"/>
              </w:rPr>
              <w:t>Research Area:</w:t>
            </w:r>
          </w:p>
        </w:tc>
        <w:sdt>
          <w:sdtPr>
            <w:id w:val="-507290504"/>
            <w:placeholder>
              <w:docPart w:val="7B8C092A75584263A736CC89CC9B4D80"/>
            </w:placeholder>
            <w:showingPlcHdr/>
            <w:dropDownList>
              <w:listItem w:value="Velg et element."/>
              <w:listItem w:displayText="Economic Analysis" w:value="Economic Analysis"/>
              <w:listItem w:displayText="Industry and Freight" w:value="Industry and Freight"/>
              <w:listItem w:displayText="Intelligent Transport Systems (ITS)" w:value="Intelligent Transport Systems (ITS)"/>
              <w:listItem w:displayText="Logistics and Innovation" w:value="Logistics and Innovation"/>
              <w:listItem w:displayText="Machine Learning and Data Science" w:value="Machine Learning and Data Science"/>
              <w:listItem w:displayText="Markets and Governance" w:value="Markets and Governance"/>
              <w:listItem w:displayText="Regional Development and Tourism" w:value="Regional Development and Tourism"/>
              <w:listItem w:displayText="Safety, Security and Resilience" w:value="Safety, Security and Resilience"/>
              <w:listItem w:displayText="Sustainable Urban Development and Mobility" w:value="Sustainable Urban Development and Mobility"/>
              <w:listItem w:displayText="Transport and Behaviour" w:value="Transport and Behaviour"/>
              <w:listItem w:displayText="Transport Models" w:value="Transport Models"/>
              <w:listItem w:displayText="Transport Technology and Environment" w:value="Transport Technology and Environment"/>
              <w:listItem w:displayText="Travel Behaviour and Mobility" w:value="Travel Behaviour and Mobility"/>
            </w:dropDownList>
          </w:sdtPr>
          <w:sdtContent>
            <w:tc>
              <w:tcPr>
                <w:tcW w:w="5749" w:type="dxa"/>
              </w:tcPr>
              <w:p w14:paraId="0966CD4A" w14:textId="77777777" w:rsidR="00003B80" w:rsidRPr="0092046A" w:rsidRDefault="00E33792" w:rsidP="001C64F8">
                <w:pPr>
                  <w:pStyle w:val="Dokinfo"/>
                  <w:spacing w:after="20"/>
                </w:pPr>
                <w:r w:rsidRPr="0092046A">
                  <w:rPr>
                    <w:rStyle w:val="Plassholdertekst"/>
                  </w:rPr>
                  <w:t>Velg et element.</w:t>
                </w:r>
              </w:p>
            </w:tc>
          </w:sdtContent>
        </w:sdt>
      </w:tr>
      <w:tr w:rsidR="00003B80" w:rsidRPr="00082585" w14:paraId="449EAC74" w14:textId="77777777" w:rsidTr="00003B80">
        <w:tc>
          <w:tcPr>
            <w:tcW w:w="2756" w:type="dxa"/>
          </w:tcPr>
          <w:p w14:paraId="37743372" w14:textId="77777777" w:rsidR="00003B80" w:rsidRPr="0092046A" w:rsidRDefault="00003B80" w:rsidP="001C64F8">
            <w:pPr>
              <w:spacing w:before="60" w:after="20" w:line="200" w:lineRule="exact"/>
              <w:rPr>
                <w:rFonts w:cs="Calibri"/>
                <w:b/>
                <w:bCs/>
                <w:sz w:val="20"/>
                <w:szCs w:val="20"/>
              </w:rPr>
            </w:pPr>
            <w:r w:rsidRPr="0092046A">
              <w:rPr>
                <w:rFonts w:cs="Calibri"/>
                <w:b/>
                <w:bCs/>
                <w:sz w:val="20"/>
                <w:szCs w:val="20"/>
              </w:rPr>
              <w:t>Keywords:</w:t>
            </w:r>
          </w:p>
        </w:tc>
        <w:commentRangeStart w:id="43"/>
        <w:tc>
          <w:tcPr>
            <w:tcW w:w="5749" w:type="dxa"/>
          </w:tcPr>
          <w:p w14:paraId="7FE66431" w14:textId="77777777" w:rsidR="00003B80" w:rsidRPr="007B18E4" w:rsidRDefault="00000000" w:rsidP="001C64F8">
            <w:pPr>
              <w:pStyle w:val="Dokinfo"/>
              <w:spacing w:after="20"/>
              <w:rPr>
                <w:lang w:val="nb-NO"/>
              </w:rPr>
            </w:pPr>
            <w:sdt>
              <w:sdtPr>
                <w:rPr>
                  <w:lang w:val="nb-NO"/>
                </w:rPr>
                <w:alias w:val="Emneord"/>
                <w:tag w:val="Emneord"/>
                <w:id w:val="-1120296361"/>
                <w:placeholder>
                  <w:docPart w:val="E7E4599B146843CF849FBF832A0D1F29"/>
                </w:placeholder>
                <w:temporary/>
                <w:text/>
              </w:sdtPr>
              <w:sdtContent>
                <w:r w:rsidR="00003B80" w:rsidRPr="007B18E4">
                  <w:rPr>
                    <w:lang w:val="nb-NO"/>
                  </w:rPr>
                  <w:t>Hentes fra Rappark, skill med komma</w:t>
                </w:r>
              </w:sdtContent>
            </w:sdt>
            <w:commentRangeEnd w:id="43"/>
            <w:r w:rsidR="00433959">
              <w:rPr>
                <w:rStyle w:val="Merknadsreferanse"/>
                <w:rFonts w:cstheme="minorBidi"/>
                <w:szCs w:val="22"/>
              </w:rPr>
              <w:commentReference w:id="43"/>
            </w:r>
          </w:p>
        </w:tc>
      </w:tr>
    </w:tbl>
    <w:p w14:paraId="164AB356" w14:textId="77777777" w:rsidR="00190818" w:rsidRPr="007B18E4" w:rsidRDefault="00190818" w:rsidP="00190818">
      <w:pPr>
        <w:spacing w:after="820"/>
        <w:rPr>
          <w:sz w:val="20"/>
          <w:szCs w:val="20"/>
          <w:lang w:val="nb-NO"/>
        </w:rPr>
      </w:pPr>
      <w:r w:rsidRPr="0092046A">
        <w:rPr>
          <w:noProof/>
          <w:sz w:val="20"/>
          <w:szCs w:val="20"/>
        </w:rPr>
        <w:drawing>
          <wp:anchor distT="0" distB="0" distL="114300" distR="114300" simplePos="0" relativeHeight="251658242" behindDoc="1" locked="0" layoutInCell="1" allowOverlap="1" wp14:anchorId="40EB5A0C" wp14:editId="1FEA50A2">
            <wp:simplePos x="0" y="0"/>
            <wp:positionH relativeFrom="page">
              <wp:posOffset>0</wp:posOffset>
            </wp:positionH>
            <wp:positionV relativeFrom="page">
              <wp:posOffset>0</wp:posOffset>
            </wp:positionV>
            <wp:extent cx="6740525" cy="4794885"/>
            <wp:effectExtent l="0" t="0" r="3175" b="5715"/>
            <wp:wrapNone/>
            <wp:docPr id="176" name="Grafikk 17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Grafikk 176">
                      <a:extLst>
                        <a:ext uri="{C183D7F6-B498-43B3-948B-1728B52AA6E4}">
                          <adec:decorative xmlns:adec="http://schemas.microsoft.com/office/drawing/2017/decorative" val="1"/>
                        </a:ext>
                      </a:extLst>
                    </pic:cNvPr>
                    <pic:cNvPicPr/>
                  </pic:nvPicPr>
                  <pic:blipFill>
                    <a:blip r:embed="rId26" cstate="print">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6740525" cy="4794885"/>
                    </a:xfrm>
                    <a:prstGeom prst="rect">
                      <a:avLst/>
                    </a:prstGeom>
                  </pic:spPr>
                </pic:pic>
              </a:graphicData>
            </a:graphic>
          </wp:anchor>
        </w:drawing>
      </w:r>
    </w:p>
    <w:tbl>
      <w:tblPr>
        <w:tblStyle w:val="Tabellrutenett"/>
        <w:tblpPr w:leftFromText="142" w:rightFromText="142" w:vertAnchor="page" w:tblpY="8325"/>
        <w:tblOverlap w:val="never"/>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4820"/>
        <w:gridCol w:w="4252"/>
      </w:tblGrid>
      <w:tr w:rsidR="0069654B" w:rsidRPr="0092046A" w14:paraId="40C47EEE" w14:textId="77777777" w:rsidTr="4044C3C2">
        <w:trPr>
          <w:cantSplit/>
          <w:trHeight w:val="397"/>
        </w:trPr>
        <w:tc>
          <w:tcPr>
            <w:tcW w:w="4820" w:type="dxa"/>
          </w:tcPr>
          <w:p w14:paraId="4ACEB1E0" w14:textId="77777777" w:rsidR="0069654B" w:rsidRPr="0092046A" w:rsidRDefault="0069654B" w:rsidP="0069654B">
            <w:pPr>
              <w:spacing w:before="0"/>
            </w:pPr>
            <w:r w:rsidRPr="0092046A">
              <w:rPr>
                <w:b/>
                <w:color w:val="3F868D" w:themeColor="accent1"/>
                <w:sz w:val="32"/>
                <w:szCs w:val="32"/>
              </w:rPr>
              <w:t>Summary</w:t>
            </w:r>
          </w:p>
        </w:tc>
        <w:tc>
          <w:tcPr>
            <w:tcW w:w="4252" w:type="dxa"/>
          </w:tcPr>
          <w:p w14:paraId="768AAAB9" w14:textId="77777777" w:rsidR="0069654B" w:rsidRPr="0092046A" w:rsidRDefault="0069654B">
            <w:pPr>
              <w:spacing w:before="0"/>
              <w:rPr>
                <w:b/>
                <w:color w:val="3F868D" w:themeColor="accent1"/>
                <w:sz w:val="32"/>
                <w:szCs w:val="32"/>
              </w:rPr>
            </w:pPr>
            <w:r w:rsidRPr="0092046A">
              <w:rPr>
                <w:b/>
                <w:color w:val="3F868D" w:themeColor="accent1"/>
                <w:sz w:val="32"/>
                <w:szCs w:val="32"/>
              </w:rPr>
              <w:t xml:space="preserve">Kort sammendrag </w:t>
            </w:r>
          </w:p>
        </w:tc>
      </w:tr>
      <w:tr w:rsidR="0069654B" w:rsidRPr="00082585" w14:paraId="358839F7" w14:textId="77777777" w:rsidTr="4044C3C2">
        <w:trPr>
          <w:cantSplit/>
          <w:trHeight w:hRule="exact" w:val="4591"/>
        </w:trPr>
        <w:tc>
          <w:tcPr>
            <w:tcW w:w="4820" w:type="dxa"/>
            <w:tcMar>
              <w:right w:w="227" w:type="dxa"/>
            </w:tcMar>
          </w:tcPr>
          <w:p w14:paraId="4D4656E3" w14:textId="5194124D" w:rsidR="0069654B" w:rsidRPr="0092046A" w:rsidRDefault="3C2D2D21" w:rsidP="001C64F8">
            <w:pPr>
              <w:pStyle w:val="Dokinfo"/>
              <w:ind w:right="572"/>
            </w:pPr>
            <w:r>
              <w:t xml:space="preserve">In this report, we document the design and data collection and present selected results of a large survey on support for universal distance-based road pricing in Norway. </w:t>
            </w:r>
            <w:commentRangeStart w:id="44"/>
            <w:commentRangeStart w:id="45"/>
            <w:commentRangeStart w:id="46"/>
            <w:del w:id="47" w:author="Askill Harkjerr Halse" w:date="2024-11-17T18:53:00Z">
              <w:r w:rsidDel="002C3EE0">
                <w:delText xml:space="preserve">In the pilot survey, a link to the questionnaire was shared on social media (Facebook). In the main survey, a sample of Norwegian individuals were recruited using the population register. The main survey sample is quite representative of the Norwegian population, but there is a slight over-representation of urban residents, people with high education and income and voters of environmental parties. </w:delText>
              </w:r>
              <w:commentRangeEnd w:id="44"/>
              <w:r w:rsidR="006B281D" w:rsidDel="002C3EE0">
                <w:rPr>
                  <w:rStyle w:val="Merknadsreferanse"/>
                </w:rPr>
                <w:commentReference w:id="44"/>
              </w:r>
              <w:commentRangeEnd w:id="45"/>
              <w:r w:rsidR="006B281D" w:rsidDel="002C3EE0">
                <w:rPr>
                  <w:rStyle w:val="Merknadsreferanse"/>
                </w:rPr>
                <w:commentReference w:id="45"/>
              </w:r>
              <w:commentRangeEnd w:id="46"/>
              <w:r w:rsidR="006B281D" w:rsidDel="002C3EE0">
                <w:rPr>
                  <w:rStyle w:val="Merknadsreferanse"/>
                </w:rPr>
                <w:commentReference w:id="46"/>
              </w:r>
            </w:del>
            <w:r>
              <w:t xml:space="preserve">Many respondents are negative towards universal road pricing and do not expect the policy to have positive effects. Still, slightly more respondents are positive towards road pricing than towards current road tolls. Attitudes vary considerably by gender, education, travel mode and political party. Interestingly, many respondents seem quite uninformed about what they currently pay in road tolls. </w:t>
            </w:r>
            <w:commentRangeStart w:id="48"/>
            <w:ins w:id="49" w:author="Askill Harkjerr Halse" w:date="2024-11-17T18:53:00Z">
              <w:r w:rsidR="00372D62">
                <w:t xml:space="preserve">We also </w:t>
              </w:r>
            </w:ins>
            <w:ins w:id="50" w:author="Askill Harkjerr Halse" w:date="2024-11-17T18:54:00Z">
              <w:r w:rsidR="00372D62">
                <w:t xml:space="preserve">evaluate the representativeness of the survey and discuss </w:t>
              </w:r>
            </w:ins>
            <w:ins w:id="51" w:author="Askill Harkjerr Halse" w:date="2024-11-17T18:55:00Z">
              <w:r w:rsidR="000F22A1">
                <w:t>implications</w:t>
              </w:r>
            </w:ins>
            <w:ins w:id="52" w:author="Askill Harkjerr Halse" w:date="2024-11-17T18:56:00Z">
              <w:r w:rsidR="000D18DF">
                <w:t>.</w:t>
              </w:r>
              <w:commentRangeEnd w:id="48"/>
              <w:r w:rsidR="00F27FD2">
                <w:rPr>
                  <w:rStyle w:val="Merknadsreferanse"/>
                  <w:rFonts w:cstheme="minorBidi"/>
                  <w:szCs w:val="22"/>
                </w:rPr>
                <w:commentReference w:id="48"/>
              </w:r>
            </w:ins>
          </w:p>
        </w:tc>
        <w:tc>
          <w:tcPr>
            <w:tcW w:w="4252" w:type="dxa"/>
          </w:tcPr>
          <w:p w14:paraId="1E8027EC" w14:textId="6EF0EF19" w:rsidR="0069654B" w:rsidRPr="00543957" w:rsidRDefault="7F61AADB" w:rsidP="0069654B">
            <w:pPr>
              <w:pStyle w:val="Dokinfo"/>
              <w:rPr>
                <w:lang w:val="nb-NO"/>
              </w:rPr>
            </w:pPr>
            <w:r w:rsidRPr="4044C3C2">
              <w:rPr>
                <w:lang w:val="nb-NO"/>
              </w:rPr>
              <w:t xml:space="preserve">I denne rapporten dokumenterer vi </w:t>
            </w:r>
            <w:r w:rsidR="12809A6D" w:rsidRPr="4044C3C2">
              <w:rPr>
                <w:lang w:val="nb-NO"/>
              </w:rPr>
              <w:t xml:space="preserve">utformingen og </w:t>
            </w:r>
            <w:r w:rsidRPr="4044C3C2">
              <w:rPr>
                <w:lang w:val="nb-NO"/>
              </w:rPr>
              <w:t>datainnsamling</w:t>
            </w:r>
            <w:r w:rsidR="12809A6D" w:rsidRPr="4044C3C2">
              <w:rPr>
                <w:lang w:val="nb-NO"/>
              </w:rPr>
              <w:t>en</w:t>
            </w:r>
            <w:r w:rsidR="493CA312" w:rsidRPr="4044C3C2">
              <w:rPr>
                <w:lang w:val="nb-NO"/>
              </w:rPr>
              <w:t>,</w:t>
            </w:r>
            <w:r w:rsidR="12809A6D" w:rsidRPr="4044C3C2">
              <w:rPr>
                <w:lang w:val="nb-NO"/>
              </w:rPr>
              <w:t xml:space="preserve"> samt </w:t>
            </w:r>
            <w:r w:rsidRPr="4044C3C2">
              <w:rPr>
                <w:lang w:val="nb-NO"/>
              </w:rPr>
              <w:t xml:space="preserve">presenterer utvalgte resultater fra en stor undersøkelse om </w:t>
            </w:r>
            <w:r w:rsidR="42AF91D0" w:rsidRPr="4044C3C2">
              <w:rPr>
                <w:lang w:val="nb-NO"/>
              </w:rPr>
              <w:t>oppslutningen om</w:t>
            </w:r>
            <w:r w:rsidRPr="4044C3C2">
              <w:rPr>
                <w:lang w:val="nb-NO"/>
              </w:rPr>
              <w:t xml:space="preserve"> </w:t>
            </w:r>
            <w:r w:rsidR="5E8FB42B" w:rsidRPr="4044C3C2">
              <w:rPr>
                <w:lang w:val="nb-NO"/>
              </w:rPr>
              <w:t>allmenn</w:t>
            </w:r>
            <w:r w:rsidRPr="4044C3C2">
              <w:rPr>
                <w:lang w:val="nb-NO"/>
              </w:rPr>
              <w:t xml:space="preserve"> </w:t>
            </w:r>
            <w:r w:rsidR="12809A6D" w:rsidRPr="4044C3C2">
              <w:rPr>
                <w:lang w:val="nb-NO"/>
              </w:rPr>
              <w:t>distanse</w:t>
            </w:r>
            <w:r w:rsidRPr="4044C3C2">
              <w:rPr>
                <w:lang w:val="nb-NO"/>
              </w:rPr>
              <w:t>basert veiprising i Norge. Mange respondenter er negative til universell veiprising og forventer ikke at politikken vil ha positive effekter. Likevel er litt flere positive til veiprising enn til dagens bompenger. Holdningene varierer betydelig etter kjønn, utdanning, reisemåte og politisk parti. Interessant nok virker mange respondenter ganske uinformerte om hva de</w:t>
            </w:r>
            <w:r w:rsidR="0DD1AD6F" w:rsidRPr="4044C3C2">
              <w:rPr>
                <w:lang w:val="nb-NO"/>
              </w:rPr>
              <w:t xml:space="preserve"> i dag</w:t>
            </w:r>
            <w:r w:rsidRPr="4044C3C2">
              <w:rPr>
                <w:lang w:val="nb-NO"/>
              </w:rPr>
              <w:t xml:space="preserve"> betaler i bompenger.</w:t>
            </w:r>
            <w:ins w:id="53" w:author="Askill Harkjerr Halse" w:date="2024-11-17T18:56:00Z">
              <w:r w:rsidR="000D18DF">
                <w:rPr>
                  <w:lang w:val="nb-NO"/>
                </w:rPr>
                <w:t xml:space="preserve"> Vi </w:t>
              </w:r>
              <w:r w:rsidR="00F27FD2">
                <w:rPr>
                  <w:lang w:val="nb-NO"/>
                </w:rPr>
                <w:t xml:space="preserve">vurderer også hvor representativ undersøkelsen er og diskuterer implikasjoner av dette. </w:t>
              </w:r>
            </w:ins>
          </w:p>
        </w:tc>
      </w:tr>
    </w:tbl>
    <w:p w14:paraId="4624792B" w14:textId="77777777" w:rsidR="0069654B" w:rsidRPr="00543957" w:rsidRDefault="0069654B" w:rsidP="001C64F8">
      <w:pPr>
        <w:rPr>
          <w:highlight w:val="yellow"/>
          <w:lang w:val="nb-NO"/>
        </w:rPr>
      </w:pPr>
    </w:p>
    <w:p w14:paraId="0049488E" w14:textId="77777777" w:rsidR="001C64F8" w:rsidRPr="00543957" w:rsidRDefault="001C64F8" w:rsidP="001C64F8">
      <w:pPr>
        <w:rPr>
          <w:highlight w:val="yellow"/>
          <w:lang w:val="nb-NO"/>
        </w:rPr>
      </w:pPr>
    </w:p>
    <w:p w14:paraId="0FADF3B8" w14:textId="77777777" w:rsidR="00190818" w:rsidRPr="00EC0A30" w:rsidRDefault="00190818" w:rsidP="00190818">
      <w:pPr>
        <w:rPr>
          <w:lang w:val="nb-NO"/>
        </w:rPr>
      </w:pPr>
    </w:p>
    <w:p w14:paraId="1F6B922C" w14:textId="77777777" w:rsidR="00190818" w:rsidRPr="00EC0A30" w:rsidRDefault="00190818" w:rsidP="00190818">
      <w:pPr>
        <w:tabs>
          <w:tab w:val="center" w:pos="4251"/>
        </w:tabs>
        <w:rPr>
          <w:lang w:val="nb-NO"/>
        </w:rPr>
        <w:sectPr w:rsidR="00190818" w:rsidRPr="00EC0A30" w:rsidSect="00967662">
          <w:headerReference w:type="even" r:id="rId28"/>
          <w:headerReference w:type="default" r:id="rId29"/>
          <w:footerReference w:type="even" r:id="rId30"/>
          <w:footerReference w:type="default" r:id="rId31"/>
          <w:pgSz w:w="11906" w:h="16838" w:code="9"/>
          <w:pgMar w:top="1701" w:right="1418" w:bottom="2268" w:left="1418" w:header="851" w:footer="709" w:gutter="567"/>
          <w:cols w:space="708"/>
          <w:docGrid w:linePitch="360"/>
        </w:sectPr>
      </w:pPr>
    </w:p>
    <w:p w14:paraId="7CD37415" w14:textId="77777777" w:rsidR="00190818" w:rsidRPr="0092046A" w:rsidRDefault="00847EF3" w:rsidP="001F1A4F">
      <w:pPr>
        <w:pStyle w:val="Overskriftutennummer"/>
      </w:pPr>
      <w:r w:rsidRPr="0092046A">
        <w:lastRenderedPageBreak/>
        <w:t>Preface</w:t>
      </w:r>
    </w:p>
    <w:p w14:paraId="112A6B33" w14:textId="009843DF" w:rsidR="00D17D97" w:rsidRDefault="31AE65A6" w:rsidP="001D4720">
      <w:r>
        <w:t>This study is part of a larger project, Acceptable PoLicies for the optimAl balaNce between driving and activE Transport (A-PLANET), founded by the Norwegian Research Council</w:t>
      </w:r>
      <w:r w:rsidR="57C536CE">
        <w:t xml:space="preserve"> (FRIPRO </w:t>
      </w:r>
      <w:r w:rsidR="57C536CE" w:rsidRPr="4044C3C2">
        <w:rPr>
          <w:lang w:val="en-GB"/>
        </w:rPr>
        <w:t>315490)</w:t>
      </w:r>
      <w:r>
        <w:t>.</w:t>
      </w:r>
      <w:r w:rsidR="691E5E43">
        <w:t xml:space="preserve"> A-PLANET focuses on addressing the tradeoff between policy effectiveness and acceptability in the transport sector, in search</w:t>
      </w:r>
      <w:ins w:id="64" w:author="Askill Harkjerr Halse" w:date="2024-11-17T18:57:00Z">
        <w:r w:rsidR="00F27FD2">
          <w:t xml:space="preserve"> </w:t>
        </w:r>
      </w:ins>
      <w:del w:id="65" w:author="Trine Dale" w:date="2024-11-09T20:09:00Z">
        <w:r w:rsidR="001D4720" w:rsidDel="691E5E43">
          <w:delText xml:space="preserve"> for</w:delText>
        </w:r>
      </w:del>
      <w:ins w:id="66" w:author="Trine Dale" w:date="2024-11-09T20:09:00Z">
        <w:r w:rsidR="2CDB872B">
          <w:t>of</w:t>
        </w:r>
      </w:ins>
      <w:r w:rsidR="691E5E43">
        <w:t xml:space="preserve"> </w:t>
      </w:r>
      <w:del w:id="67" w:author="Askill Harkjerr Halse" w:date="2024-11-17T18:57:00Z">
        <w:r w:rsidR="691E5E43" w:rsidDel="00F27FD2">
          <w:delText xml:space="preserve">the </w:delText>
        </w:r>
      </w:del>
      <w:ins w:id="68" w:author="Askill Harkjerr Halse" w:date="2024-11-17T18:57:00Z">
        <w:r w:rsidR="00F27FD2">
          <w:t xml:space="preserve">an </w:t>
        </w:r>
      </w:ins>
      <w:r w:rsidR="691E5E43">
        <w:t>optimal balance. This is an interdisciplinary project aiming at filling important knowledge gaps within the fields of transport, behavioral, environmental and political economics.</w:t>
      </w:r>
    </w:p>
    <w:p w14:paraId="456C2F92" w14:textId="111EC25F" w:rsidR="00061CA6" w:rsidRPr="00061CA6" w:rsidRDefault="451D7A2B" w:rsidP="00061CA6">
      <w:pPr>
        <w:rPr>
          <w:lang w:val="en-GB"/>
        </w:rPr>
      </w:pPr>
      <w:r>
        <w:t xml:space="preserve">This report is the result of </w:t>
      </w:r>
      <w:r w:rsidR="694E3C92">
        <w:t>work carried out in working pac</w:t>
      </w:r>
      <w:r w:rsidR="3ADB006C">
        <w:t>kage 2</w:t>
      </w:r>
      <w:del w:id="69" w:author="Askill Harkjerr Halse" w:date="2024-11-17T18:58:00Z">
        <w:r w:rsidR="3ADB006C" w:rsidDel="00F27FD2">
          <w:delText xml:space="preserve"> </w:delText>
        </w:r>
      </w:del>
      <w:ins w:id="70" w:author="Trine Dale" w:date="2024-11-09T20:10:00Z">
        <w:r w:rsidR="602879EB">
          <w:t>,</w:t>
        </w:r>
      </w:ins>
      <w:ins w:id="71" w:author="Askill Harkjerr Halse" w:date="2024-11-17T18:58:00Z">
        <w:r w:rsidR="00F27FD2">
          <w:t xml:space="preserve"> </w:t>
        </w:r>
      </w:ins>
      <w:r w:rsidR="3ADB006C">
        <w:t xml:space="preserve">which </w:t>
      </w:r>
      <w:r w:rsidR="3ADB006C" w:rsidRPr="4044C3C2">
        <w:rPr>
          <w:lang w:val="en-GB"/>
        </w:rPr>
        <w:t>focuses on investigating policy acceptability through online choice experiments</w:t>
      </w:r>
      <w:ins w:id="72" w:author="Trine Dale" w:date="2024-11-09T20:10:00Z">
        <w:r w:rsidR="0FDFD7FE" w:rsidRPr="4044C3C2">
          <w:rPr>
            <w:lang w:val="en-GB"/>
          </w:rPr>
          <w:t>,</w:t>
        </w:r>
      </w:ins>
      <w:r w:rsidR="3ADB006C" w:rsidRPr="4044C3C2">
        <w:rPr>
          <w:lang w:val="en-GB"/>
        </w:rPr>
        <w:t xml:space="preserve"> in order to map factors that help improve the likelihood of success of policy implementation.</w:t>
      </w:r>
    </w:p>
    <w:p w14:paraId="6EC09875" w14:textId="2BFF5FEF" w:rsidR="004A5ACE" w:rsidRDefault="6DF53CC7" w:rsidP="004A5ACE">
      <w:pPr>
        <w:rPr>
          <w:rStyle w:val="clearfix"/>
        </w:rPr>
      </w:pPr>
      <w:r w:rsidRPr="4044C3C2">
        <w:rPr>
          <w:rStyle w:val="clearfix"/>
        </w:rPr>
        <w:t xml:space="preserve">Senior research economist </w:t>
      </w:r>
      <w:r w:rsidR="4B31E841" w:rsidRPr="4044C3C2">
        <w:rPr>
          <w:rStyle w:val="clearfix"/>
        </w:rPr>
        <w:t xml:space="preserve">Alice Ciccone (project leader) </w:t>
      </w:r>
      <w:r w:rsidRPr="4044C3C2">
        <w:rPr>
          <w:rStyle w:val="clearfix"/>
        </w:rPr>
        <w:t xml:space="preserve">and </w:t>
      </w:r>
      <w:r w:rsidR="633382C8" w:rsidRPr="4044C3C2">
        <w:rPr>
          <w:rStyle w:val="clearfix"/>
        </w:rPr>
        <w:t xml:space="preserve">Chief research economist </w:t>
      </w:r>
      <w:r w:rsidRPr="4044C3C2">
        <w:rPr>
          <w:rStyle w:val="clearfix"/>
        </w:rPr>
        <w:t>Askill H. Halse (work package leader)</w:t>
      </w:r>
      <w:r w:rsidR="1EA1F801" w:rsidRPr="4044C3C2">
        <w:rPr>
          <w:rStyle w:val="clearfix"/>
        </w:rPr>
        <w:t xml:space="preserve"> and Olivia Potash have</w:t>
      </w:r>
      <w:r w:rsidR="1EA23139" w:rsidRPr="4044C3C2">
        <w:rPr>
          <w:rStyle w:val="clearfix"/>
        </w:rPr>
        <w:t xml:space="preserve"> </w:t>
      </w:r>
      <w:r w:rsidR="7ACC8476" w:rsidRPr="4044C3C2">
        <w:rPr>
          <w:rStyle w:val="clearfix"/>
        </w:rPr>
        <w:t xml:space="preserve">worked </w:t>
      </w:r>
      <w:r w:rsidR="7835D2EB" w:rsidRPr="4044C3C2">
        <w:rPr>
          <w:rStyle w:val="clearfix"/>
        </w:rPr>
        <w:t xml:space="preserve">on this project. Askill and Alice have </w:t>
      </w:r>
      <w:r w:rsidR="4B31E841" w:rsidRPr="4044C3C2">
        <w:rPr>
          <w:rStyle w:val="clearfix"/>
        </w:rPr>
        <w:t xml:space="preserve">designed the survey in collaboration with Alberto Antonioni and Francesca Lipari from University Carlos III in Madrid, collected the data in Norway and contributed to the analysis and writing of this report. </w:t>
      </w:r>
      <w:r w:rsidR="0DA899AC">
        <w:t xml:space="preserve">Olivia S. Potash contributed with </w:t>
      </w:r>
      <w:r w:rsidR="4B31E841">
        <w:t xml:space="preserve">the translation, </w:t>
      </w:r>
      <w:r w:rsidR="0DA899AC">
        <w:t xml:space="preserve">data analysis and writing of this report during her visiting period in Oslo as part of the </w:t>
      </w:r>
      <w:r w:rsidR="0DA899AC" w:rsidRPr="4044C3C2">
        <w:rPr>
          <w:rStyle w:val="clearfix"/>
        </w:rPr>
        <w:t xml:space="preserve">Valle Scholarship and Scandinavian Exchange Program. </w:t>
      </w:r>
      <w:r w:rsidR="7627703D" w:rsidRPr="4044C3C2">
        <w:rPr>
          <w:rStyle w:val="clearfix"/>
        </w:rPr>
        <w:t xml:space="preserve">We wish to thank </w:t>
      </w:r>
      <w:r w:rsidR="45B84677" w:rsidRPr="4044C3C2">
        <w:rPr>
          <w:rStyle w:val="clearfix"/>
        </w:rPr>
        <w:t xml:space="preserve">research economist </w:t>
      </w:r>
      <w:r w:rsidR="778DAF53" w:rsidRPr="4044C3C2">
        <w:rPr>
          <w:rStyle w:val="clearfix"/>
        </w:rPr>
        <w:t xml:space="preserve">Lana Krehic </w:t>
      </w:r>
      <w:r w:rsidR="45B84677" w:rsidRPr="4044C3C2">
        <w:rPr>
          <w:rStyle w:val="clearfix"/>
        </w:rPr>
        <w:t xml:space="preserve">for the good </w:t>
      </w:r>
      <w:del w:id="73" w:author="Trine Dale" w:date="2024-11-09T20:11:00Z">
        <w:r w:rsidR="00A040F1" w:rsidRPr="4044C3C2" w:rsidDel="45B84677">
          <w:rPr>
            <w:rStyle w:val="clearfix"/>
          </w:rPr>
          <w:delText>feedbacks</w:delText>
        </w:r>
      </w:del>
      <w:ins w:id="74" w:author="Trine Dale" w:date="2024-11-09T20:11:00Z">
        <w:r w:rsidR="3B5DBCB9" w:rsidRPr="4044C3C2">
          <w:rPr>
            <w:rStyle w:val="clearfix"/>
          </w:rPr>
          <w:t>feedback</w:t>
        </w:r>
      </w:ins>
      <w:r w:rsidR="45B84677" w:rsidRPr="4044C3C2">
        <w:rPr>
          <w:rStyle w:val="clearfix"/>
        </w:rPr>
        <w:t xml:space="preserve"> and</w:t>
      </w:r>
      <w:r w:rsidR="778DAF53" w:rsidRPr="4044C3C2">
        <w:rPr>
          <w:rStyle w:val="clearfix"/>
        </w:rPr>
        <w:t xml:space="preserve"> </w:t>
      </w:r>
      <w:r w:rsidR="2201F1FA" w:rsidRPr="4044C3C2">
        <w:rPr>
          <w:rStyle w:val="clearfix"/>
        </w:rPr>
        <w:t>quality check</w:t>
      </w:r>
      <w:r w:rsidR="45B84677" w:rsidRPr="4044C3C2">
        <w:rPr>
          <w:rStyle w:val="clearfix"/>
        </w:rPr>
        <w:t>.</w:t>
      </w:r>
    </w:p>
    <w:p w14:paraId="2B42B7C8" w14:textId="77777777" w:rsidR="001D4720" w:rsidRDefault="001D4720" w:rsidP="004A5ACE">
      <w:pPr>
        <w:rPr>
          <w:rStyle w:val="clearfix"/>
        </w:rPr>
      </w:pPr>
    </w:p>
    <w:p w14:paraId="01D30F4D" w14:textId="27275709" w:rsidR="00190818" w:rsidRPr="0092046A" w:rsidRDefault="00190818" w:rsidP="004A5ACE">
      <w:r w:rsidRPr="0092046A">
        <w:t>Oslo,</w:t>
      </w:r>
      <w:r w:rsidR="00847EF3" w:rsidRPr="0092046A">
        <w:t xml:space="preserve"> </w:t>
      </w:r>
      <w:sdt>
        <w:sdtPr>
          <w:alias w:val="Month/Year"/>
          <w:id w:val="-1062024845"/>
          <w:placeholder>
            <w:docPart w:val="D04A4D49F01A4A769CEEC0029B0ED53A"/>
          </w:placeholder>
          <w:date>
            <w:dateFormat w:val="MMMM yyyy"/>
            <w:lid w:val="en-GB"/>
            <w:storeMappedDataAs w:val="dateTime"/>
            <w:calendar w:val="gregorian"/>
          </w:date>
        </w:sdtPr>
        <w:sdtContent>
          <w:r w:rsidR="00847EF3" w:rsidRPr="0092046A">
            <w:t>Month/Year</w:t>
          </w:r>
        </w:sdtContent>
      </w:sdt>
      <w:r w:rsidRPr="0092046A">
        <w:br/>
      </w:r>
      <w:r w:rsidR="00FA27AD" w:rsidRPr="0092046A">
        <w:t>Institute of Transport Economics</w:t>
      </w:r>
    </w:p>
    <w:p w14:paraId="18FEC043" w14:textId="3312AC66" w:rsidR="00BB007C" w:rsidRPr="0092046A" w:rsidRDefault="481EB706" w:rsidP="00190818">
      <w:pPr>
        <w:tabs>
          <w:tab w:val="left" w:pos="4438"/>
        </w:tabs>
        <w:spacing w:before="320" w:after="160"/>
      </w:pPr>
      <w:r>
        <w:t>Bjørne Grimsrud</w:t>
      </w:r>
      <w:r w:rsidR="00190818">
        <w:tab/>
      </w:r>
      <w:sdt>
        <w:sdtPr>
          <w:id w:val="-2108946464"/>
          <w:placeholder>
            <w:docPart w:val="60E8338AE5D1490A9844354FDD20E85E"/>
          </w:placeholder>
          <w:dropDownList>
            <w:listItem w:displayText="Velg navn" w:value="Velg navn"/>
            <w:listItem w:displayText="Kjell W. Johansen" w:value="Kjell W. Johansen"/>
            <w:listItem w:displayText="Silvia J. Olsen" w:value="Silvia J. Olsen"/>
            <w:listItem w:displayText="Trine Dale" w:value="Trine Dale"/>
            <w:listItem w:displayText="Frants Gundersen" w:value="Frants Gundersen"/>
          </w:dropDownList>
        </w:sdtPr>
        <w:sdtContent>
          <w:del w:id="75" w:author="Trine Dale" w:date="2024-11-09T20:08:00Z">
            <w:r w:rsidR="00190818" w:rsidDel="3F62BE39">
              <w:delText>Velg navn</w:delText>
            </w:r>
          </w:del>
          <w:ins w:id="76" w:author="Trine Dale" w:date="2024-11-09T20:08:00Z">
            <w:r w:rsidR="2697D33D">
              <w:t>Trine Dale</w:t>
            </w:r>
          </w:ins>
        </w:sdtContent>
      </w:sdt>
      <w:r w:rsidR="00190818">
        <w:br/>
      </w:r>
      <w:r w:rsidR="00A42CDD">
        <w:t>Managing Director</w:t>
      </w:r>
      <w:r w:rsidR="00190818">
        <w:tab/>
      </w:r>
      <w:r w:rsidR="00A42CDD">
        <w:t>Director of Research</w:t>
      </w:r>
    </w:p>
    <w:p w14:paraId="46E85C19" w14:textId="77777777" w:rsidR="00190818" w:rsidRPr="0092046A" w:rsidRDefault="00190818" w:rsidP="00190818"/>
    <w:p w14:paraId="5B2218ED" w14:textId="77777777" w:rsidR="00190818" w:rsidRPr="0092046A" w:rsidRDefault="00190818" w:rsidP="00190818">
      <w:pPr>
        <w:sectPr w:rsidR="00190818" w:rsidRPr="0092046A" w:rsidSect="00967662">
          <w:headerReference w:type="even" r:id="rId32"/>
          <w:headerReference w:type="default" r:id="rId33"/>
          <w:footerReference w:type="even" r:id="rId34"/>
          <w:footerReference w:type="default" r:id="rId35"/>
          <w:pgSz w:w="11906" w:h="16838" w:code="9"/>
          <w:pgMar w:top="1701" w:right="1418" w:bottom="1418" w:left="1418" w:header="851" w:footer="709" w:gutter="0"/>
          <w:cols w:space="708"/>
          <w:docGrid w:linePitch="360"/>
        </w:sectPr>
      </w:pPr>
    </w:p>
    <w:sdt>
      <w:sdtPr>
        <w:rPr>
          <w:rFonts w:asciiTheme="minorHAnsi" w:eastAsiaTheme="minorEastAsia" w:hAnsiTheme="minorHAnsi" w:cstheme="minorBidi"/>
          <w:b w:val="0"/>
          <w:color w:val="auto"/>
          <w:sz w:val="21"/>
          <w:szCs w:val="21"/>
        </w:rPr>
        <w:id w:val="1156102563"/>
        <w:docPartObj>
          <w:docPartGallery w:val="Table of Contents"/>
          <w:docPartUnique/>
        </w:docPartObj>
      </w:sdtPr>
      <w:sdtEndPr>
        <w:rPr>
          <w:sz w:val="22"/>
          <w:szCs w:val="22"/>
        </w:rPr>
      </w:sdtEndPr>
      <w:sdtContent>
        <w:p w14:paraId="46232F43" w14:textId="77777777" w:rsidR="00FA27AD" w:rsidRPr="0092046A" w:rsidRDefault="00FA27AD" w:rsidP="00FA27AD">
          <w:pPr>
            <w:pStyle w:val="Overskriftutennummer"/>
          </w:pPr>
          <w:r w:rsidRPr="0092046A">
            <w:t>Contents</w:t>
          </w:r>
        </w:p>
        <w:p w14:paraId="4ED8FE26" w14:textId="621FE250" w:rsidR="00FA27AD" w:rsidRPr="0092046A" w:rsidRDefault="00073681" w:rsidP="00FA27AD">
          <w:pPr>
            <w:rPr>
              <w:rStyle w:val="Hyperkobling"/>
              <w:b/>
              <w:bCs/>
              <w:color w:val="auto"/>
              <w:szCs w:val="24"/>
              <w:u w:val="none"/>
            </w:rPr>
          </w:pPr>
          <w:hyperlink w:anchor="_Forskningsfunn/Hovedresultater_1" w:history="1">
            <w:r w:rsidRPr="0092046A">
              <w:rPr>
                <w:rStyle w:val="Hyperkobling"/>
                <w:b/>
                <w:bCs/>
                <w:color w:val="auto"/>
                <w:szCs w:val="24"/>
                <w:u w:val="none"/>
              </w:rPr>
              <w:fldChar w:fldCharType="begin"/>
            </w:r>
            <w:r w:rsidRPr="0092046A">
              <w:rPr>
                <w:b/>
                <w:bCs/>
                <w:szCs w:val="24"/>
              </w:rPr>
              <w:instrText xml:space="preserve"> REF Summary \h </w:instrText>
            </w:r>
            <w:r w:rsidRPr="0092046A">
              <w:rPr>
                <w:rStyle w:val="Hyperkobling"/>
                <w:b/>
                <w:bCs/>
                <w:color w:val="auto"/>
                <w:szCs w:val="24"/>
                <w:u w:val="none"/>
              </w:rPr>
              <w:instrText xml:space="preserve"> \* MERGEFORMAT </w:instrText>
            </w:r>
            <w:r w:rsidRPr="0092046A">
              <w:rPr>
                <w:rStyle w:val="Hyperkobling"/>
                <w:b/>
                <w:bCs/>
                <w:color w:val="auto"/>
                <w:szCs w:val="24"/>
                <w:u w:val="none"/>
              </w:rPr>
            </w:r>
            <w:r w:rsidRPr="0092046A">
              <w:rPr>
                <w:rStyle w:val="Hyperkobling"/>
                <w:b/>
                <w:bCs/>
                <w:color w:val="auto"/>
                <w:szCs w:val="24"/>
                <w:u w:val="none"/>
              </w:rPr>
              <w:fldChar w:fldCharType="separate"/>
            </w:r>
            <w:r w:rsidR="00C34CCF" w:rsidRPr="00C34CCF">
              <w:rPr>
                <w:rFonts w:cs="Calibri"/>
                <w:b/>
                <w:bCs/>
                <w:szCs w:val="24"/>
              </w:rPr>
              <w:t>Summary</w:t>
            </w:r>
            <w:r w:rsidRPr="0092046A">
              <w:rPr>
                <w:rStyle w:val="Hyperkobling"/>
                <w:b/>
                <w:bCs/>
                <w:color w:val="auto"/>
                <w:szCs w:val="24"/>
                <w:u w:val="none"/>
              </w:rPr>
              <w:fldChar w:fldCharType="end"/>
            </w:r>
          </w:hyperlink>
        </w:p>
        <w:p w14:paraId="759AC55A" w14:textId="69EE27DA" w:rsidR="00190818" w:rsidRPr="0092046A" w:rsidRDefault="00073681" w:rsidP="00FA27AD">
          <w:pPr>
            <w:rPr>
              <w:b/>
              <w:bCs/>
              <w:szCs w:val="24"/>
            </w:rPr>
          </w:pPr>
          <w:hyperlink w:anchor="_Forskningsfunn/Hovedresultater" w:history="1">
            <w:r w:rsidRPr="0092046A">
              <w:rPr>
                <w:rStyle w:val="Hyperkobling"/>
                <w:b/>
                <w:bCs/>
                <w:color w:val="auto"/>
                <w:szCs w:val="24"/>
                <w:u w:val="none"/>
              </w:rPr>
              <w:fldChar w:fldCharType="begin"/>
            </w:r>
            <w:r w:rsidRPr="0092046A">
              <w:rPr>
                <w:b/>
                <w:bCs/>
                <w:szCs w:val="24"/>
              </w:rPr>
              <w:instrText xml:space="preserve"> REF Sammendrag \h </w:instrText>
            </w:r>
            <w:r w:rsidRPr="0092046A">
              <w:rPr>
                <w:rStyle w:val="Hyperkobling"/>
                <w:b/>
                <w:bCs/>
                <w:color w:val="auto"/>
                <w:szCs w:val="24"/>
                <w:u w:val="none"/>
              </w:rPr>
              <w:instrText xml:space="preserve"> \* MERGEFORMAT </w:instrText>
            </w:r>
            <w:r w:rsidRPr="0092046A">
              <w:rPr>
                <w:rStyle w:val="Hyperkobling"/>
                <w:b/>
                <w:bCs/>
                <w:color w:val="auto"/>
                <w:szCs w:val="24"/>
                <w:u w:val="none"/>
              </w:rPr>
            </w:r>
            <w:r w:rsidRPr="0092046A">
              <w:rPr>
                <w:rStyle w:val="Hyperkobling"/>
                <w:b/>
                <w:bCs/>
                <w:color w:val="auto"/>
                <w:szCs w:val="24"/>
                <w:u w:val="none"/>
              </w:rPr>
              <w:fldChar w:fldCharType="separate"/>
            </w:r>
            <w:r w:rsidR="00C34CCF" w:rsidRPr="00C34CCF">
              <w:rPr>
                <w:rFonts w:cs="Calibri"/>
                <w:b/>
                <w:bCs/>
                <w:szCs w:val="24"/>
              </w:rPr>
              <w:t>Sammendrag</w:t>
            </w:r>
            <w:r w:rsidRPr="0092046A">
              <w:rPr>
                <w:rStyle w:val="Hyperkobling"/>
                <w:b/>
                <w:bCs/>
                <w:color w:val="auto"/>
                <w:szCs w:val="24"/>
                <w:u w:val="none"/>
              </w:rPr>
              <w:fldChar w:fldCharType="end"/>
            </w:r>
          </w:hyperlink>
        </w:p>
        <w:p w14:paraId="42F3E6F7" w14:textId="56843F44" w:rsidR="009550A3" w:rsidRDefault="00B15395">
          <w:pPr>
            <w:pStyle w:val="INNH1"/>
            <w:rPr>
              <w:rFonts w:asciiTheme="minorHAnsi" w:eastAsiaTheme="minorEastAsia" w:hAnsiTheme="minorHAnsi"/>
              <w:b w:val="0"/>
              <w:noProof/>
              <w:lang w:val="nb-NO"/>
            </w:rPr>
          </w:pPr>
          <w:r w:rsidRPr="0092046A">
            <w:fldChar w:fldCharType="begin"/>
          </w:r>
          <w:r w:rsidRPr="0092046A">
            <w:instrText xml:space="preserve"> TOC \h \z \t "Overskrift 1;1;Overskrift 2;2;Vedlegg;1;Vedlegg 1;2" </w:instrText>
          </w:r>
          <w:r w:rsidRPr="0092046A">
            <w:fldChar w:fldCharType="separate"/>
          </w:r>
          <w:hyperlink w:anchor="_Toc180606468" w:history="1">
            <w:r w:rsidR="009550A3" w:rsidRPr="00BB2A40">
              <w:rPr>
                <w:rStyle w:val="Hyperkobling"/>
                <w:noProof/>
              </w:rPr>
              <w:t>1</w:t>
            </w:r>
            <w:r w:rsidR="009550A3">
              <w:rPr>
                <w:rFonts w:asciiTheme="minorHAnsi" w:eastAsiaTheme="minorEastAsia" w:hAnsiTheme="minorHAnsi"/>
                <w:b w:val="0"/>
                <w:noProof/>
                <w:lang w:val="nb-NO"/>
              </w:rPr>
              <w:tab/>
            </w:r>
            <w:r w:rsidR="009550A3" w:rsidRPr="00BB2A40">
              <w:rPr>
                <w:rStyle w:val="Hyperkobling"/>
                <w:noProof/>
              </w:rPr>
              <w:t>Introduction</w:t>
            </w:r>
            <w:r w:rsidR="009550A3">
              <w:rPr>
                <w:noProof/>
                <w:webHidden/>
              </w:rPr>
              <w:tab/>
            </w:r>
            <w:r w:rsidR="009550A3">
              <w:rPr>
                <w:noProof/>
                <w:webHidden/>
              </w:rPr>
              <w:fldChar w:fldCharType="begin"/>
            </w:r>
            <w:r w:rsidR="009550A3">
              <w:rPr>
                <w:noProof/>
                <w:webHidden/>
              </w:rPr>
              <w:instrText xml:space="preserve"> PAGEREF _Toc180606468 \h </w:instrText>
            </w:r>
            <w:r w:rsidR="009550A3">
              <w:rPr>
                <w:noProof/>
                <w:webHidden/>
              </w:rPr>
            </w:r>
            <w:r w:rsidR="009550A3">
              <w:rPr>
                <w:noProof/>
                <w:webHidden/>
              </w:rPr>
              <w:fldChar w:fldCharType="separate"/>
            </w:r>
            <w:r w:rsidR="00C34CCF">
              <w:rPr>
                <w:noProof/>
                <w:webHidden/>
              </w:rPr>
              <w:t>1</w:t>
            </w:r>
            <w:r w:rsidR="009550A3">
              <w:rPr>
                <w:noProof/>
                <w:webHidden/>
              </w:rPr>
              <w:fldChar w:fldCharType="end"/>
            </w:r>
          </w:hyperlink>
        </w:p>
        <w:p w14:paraId="21F06ABF" w14:textId="6F54BF2A" w:rsidR="009550A3" w:rsidRDefault="009550A3">
          <w:pPr>
            <w:pStyle w:val="INNH2"/>
            <w:rPr>
              <w:rFonts w:asciiTheme="minorHAnsi" w:eastAsiaTheme="minorEastAsia" w:hAnsiTheme="minorHAnsi"/>
              <w:noProof/>
              <w:lang w:val="nb-NO"/>
            </w:rPr>
          </w:pPr>
          <w:hyperlink w:anchor="_Toc180606469" w:history="1">
            <w:r w:rsidRPr="00BB2A40">
              <w:rPr>
                <w:rStyle w:val="Hyperkobling"/>
                <w:noProof/>
              </w:rPr>
              <w:t>1.1</w:t>
            </w:r>
            <w:r>
              <w:rPr>
                <w:rFonts w:asciiTheme="minorHAnsi" w:eastAsiaTheme="minorEastAsia" w:hAnsiTheme="minorHAnsi"/>
                <w:noProof/>
                <w:lang w:val="nb-NO"/>
              </w:rPr>
              <w:tab/>
            </w:r>
            <w:r w:rsidRPr="00BB2A40">
              <w:rPr>
                <w:rStyle w:val="Hyperkobling"/>
                <w:noProof/>
              </w:rPr>
              <w:t>Background</w:t>
            </w:r>
            <w:r>
              <w:rPr>
                <w:noProof/>
                <w:webHidden/>
              </w:rPr>
              <w:tab/>
            </w:r>
            <w:r>
              <w:rPr>
                <w:noProof/>
                <w:webHidden/>
              </w:rPr>
              <w:fldChar w:fldCharType="begin"/>
            </w:r>
            <w:r>
              <w:rPr>
                <w:noProof/>
                <w:webHidden/>
              </w:rPr>
              <w:instrText xml:space="preserve"> PAGEREF _Toc180606469 \h </w:instrText>
            </w:r>
            <w:r>
              <w:rPr>
                <w:noProof/>
                <w:webHidden/>
              </w:rPr>
            </w:r>
            <w:r>
              <w:rPr>
                <w:noProof/>
                <w:webHidden/>
              </w:rPr>
              <w:fldChar w:fldCharType="separate"/>
            </w:r>
            <w:r w:rsidR="00C34CCF">
              <w:rPr>
                <w:noProof/>
                <w:webHidden/>
              </w:rPr>
              <w:t>1</w:t>
            </w:r>
            <w:r>
              <w:rPr>
                <w:noProof/>
                <w:webHidden/>
              </w:rPr>
              <w:fldChar w:fldCharType="end"/>
            </w:r>
          </w:hyperlink>
        </w:p>
        <w:p w14:paraId="1F3BF323" w14:textId="49BE7764" w:rsidR="009550A3" w:rsidRDefault="009550A3">
          <w:pPr>
            <w:pStyle w:val="INNH2"/>
            <w:rPr>
              <w:rFonts w:asciiTheme="minorHAnsi" w:eastAsiaTheme="minorEastAsia" w:hAnsiTheme="minorHAnsi"/>
              <w:noProof/>
              <w:lang w:val="nb-NO"/>
            </w:rPr>
          </w:pPr>
          <w:hyperlink w:anchor="_Toc180606470" w:history="1">
            <w:r w:rsidRPr="00BB2A40">
              <w:rPr>
                <w:rStyle w:val="Hyperkobling"/>
                <w:noProof/>
              </w:rPr>
              <w:t>1.2</w:t>
            </w:r>
            <w:r>
              <w:rPr>
                <w:rFonts w:asciiTheme="minorHAnsi" w:eastAsiaTheme="minorEastAsia" w:hAnsiTheme="minorHAnsi"/>
                <w:noProof/>
                <w:lang w:val="nb-NO"/>
              </w:rPr>
              <w:tab/>
            </w:r>
            <w:r w:rsidRPr="00BB2A40">
              <w:rPr>
                <w:rStyle w:val="Hyperkobling"/>
                <w:noProof/>
              </w:rPr>
              <w:t>Purpose of the report</w:t>
            </w:r>
            <w:r>
              <w:rPr>
                <w:noProof/>
                <w:webHidden/>
              </w:rPr>
              <w:tab/>
            </w:r>
            <w:r>
              <w:rPr>
                <w:noProof/>
                <w:webHidden/>
              </w:rPr>
              <w:fldChar w:fldCharType="begin"/>
            </w:r>
            <w:r>
              <w:rPr>
                <w:noProof/>
                <w:webHidden/>
              </w:rPr>
              <w:instrText xml:space="preserve"> PAGEREF _Toc180606470 \h </w:instrText>
            </w:r>
            <w:r>
              <w:rPr>
                <w:noProof/>
                <w:webHidden/>
              </w:rPr>
            </w:r>
            <w:r>
              <w:rPr>
                <w:noProof/>
                <w:webHidden/>
              </w:rPr>
              <w:fldChar w:fldCharType="separate"/>
            </w:r>
            <w:r w:rsidR="00C34CCF">
              <w:rPr>
                <w:noProof/>
                <w:webHidden/>
              </w:rPr>
              <w:t>1</w:t>
            </w:r>
            <w:r>
              <w:rPr>
                <w:noProof/>
                <w:webHidden/>
              </w:rPr>
              <w:fldChar w:fldCharType="end"/>
            </w:r>
          </w:hyperlink>
        </w:p>
        <w:p w14:paraId="59EB3FB5" w14:textId="62495C94" w:rsidR="009550A3" w:rsidRDefault="009550A3">
          <w:pPr>
            <w:pStyle w:val="INNH2"/>
            <w:rPr>
              <w:rFonts w:asciiTheme="minorHAnsi" w:eastAsiaTheme="minorEastAsia" w:hAnsiTheme="minorHAnsi"/>
              <w:noProof/>
              <w:lang w:val="nb-NO"/>
            </w:rPr>
          </w:pPr>
          <w:hyperlink w:anchor="_Toc180606471" w:history="1">
            <w:r w:rsidRPr="00BB2A40">
              <w:rPr>
                <w:rStyle w:val="Hyperkobling"/>
                <w:noProof/>
              </w:rPr>
              <w:t>1.3</w:t>
            </w:r>
            <w:r>
              <w:rPr>
                <w:rFonts w:asciiTheme="minorHAnsi" w:eastAsiaTheme="minorEastAsia" w:hAnsiTheme="minorHAnsi"/>
                <w:noProof/>
                <w:lang w:val="nb-NO"/>
              </w:rPr>
              <w:tab/>
            </w:r>
            <w:r w:rsidRPr="00BB2A40">
              <w:rPr>
                <w:rStyle w:val="Hyperkobling"/>
                <w:noProof/>
              </w:rPr>
              <w:t>Limitations</w:t>
            </w:r>
            <w:r>
              <w:rPr>
                <w:noProof/>
                <w:webHidden/>
              </w:rPr>
              <w:tab/>
            </w:r>
            <w:r>
              <w:rPr>
                <w:noProof/>
                <w:webHidden/>
              </w:rPr>
              <w:fldChar w:fldCharType="begin"/>
            </w:r>
            <w:r>
              <w:rPr>
                <w:noProof/>
                <w:webHidden/>
              </w:rPr>
              <w:instrText xml:space="preserve"> PAGEREF _Toc180606471 \h </w:instrText>
            </w:r>
            <w:r>
              <w:rPr>
                <w:noProof/>
                <w:webHidden/>
              </w:rPr>
            </w:r>
            <w:r>
              <w:rPr>
                <w:noProof/>
                <w:webHidden/>
              </w:rPr>
              <w:fldChar w:fldCharType="separate"/>
            </w:r>
            <w:r w:rsidR="00C34CCF">
              <w:rPr>
                <w:noProof/>
                <w:webHidden/>
              </w:rPr>
              <w:t>2</w:t>
            </w:r>
            <w:r>
              <w:rPr>
                <w:noProof/>
                <w:webHidden/>
              </w:rPr>
              <w:fldChar w:fldCharType="end"/>
            </w:r>
          </w:hyperlink>
        </w:p>
        <w:p w14:paraId="30F7F339" w14:textId="2389662E" w:rsidR="009550A3" w:rsidRDefault="009550A3">
          <w:pPr>
            <w:pStyle w:val="INNH2"/>
            <w:rPr>
              <w:rFonts w:asciiTheme="minorHAnsi" w:eastAsiaTheme="minorEastAsia" w:hAnsiTheme="minorHAnsi"/>
              <w:noProof/>
              <w:lang w:val="nb-NO"/>
            </w:rPr>
          </w:pPr>
          <w:hyperlink w:anchor="_Toc180606472" w:history="1">
            <w:r w:rsidRPr="00BB2A40">
              <w:rPr>
                <w:rStyle w:val="Hyperkobling"/>
                <w:noProof/>
              </w:rPr>
              <w:t>1.4</w:t>
            </w:r>
            <w:r>
              <w:rPr>
                <w:rFonts w:asciiTheme="minorHAnsi" w:eastAsiaTheme="minorEastAsia" w:hAnsiTheme="minorHAnsi"/>
                <w:noProof/>
                <w:lang w:val="nb-NO"/>
              </w:rPr>
              <w:tab/>
            </w:r>
            <w:r w:rsidRPr="00BB2A40">
              <w:rPr>
                <w:rStyle w:val="Hyperkobling"/>
                <w:noProof/>
              </w:rPr>
              <w:t>Structure of the Report</w:t>
            </w:r>
            <w:r>
              <w:rPr>
                <w:noProof/>
                <w:webHidden/>
              </w:rPr>
              <w:tab/>
            </w:r>
            <w:r>
              <w:rPr>
                <w:noProof/>
                <w:webHidden/>
              </w:rPr>
              <w:fldChar w:fldCharType="begin"/>
            </w:r>
            <w:r>
              <w:rPr>
                <w:noProof/>
                <w:webHidden/>
              </w:rPr>
              <w:instrText xml:space="preserve"> PAGEREF _Toc180606472 \h </w:instrText>
            </w:r>
            <w:r>
              <w:rPr>
                <w:noProof/>
                <w:webHidden/>
              </w:rPr>
            </w:r>
            <w:r>
              <w:rPr>
                <w:noProof/>
                <w:webHidden/>
              </w:rPr>
              <w:fldChar w:fldCharType="separate"/>
            </w:r>
            <w:r w:rsidR="00C34CCF">
              <w:rPr>
                <w:noProof/>
                <w:webHidden/>
              </w:rPr>
              <w:t>2</w:t>
            </w:r>
            <w:r>
              <w:rPr>
                <w:noProof/>
                <w:webHidden/>
              </w:rPr>
              <w:fldChar w:fldCharType="end"/>
            </w:r>
          </w:hyperlink>
        </w:p>
        <w:p w14:paraId="333A9DD6" w14:textId="4CF999B3" w:rsidR="009550A3" w:rsidRDefault="009550A3">
          <w:pPr>
            <w:pStyle w:val="INNH1"/>
            <w:rPr>
              <w:rFonts w:asciiTheme="minorHAnsi" w:eastAsiaTheme="minorEastAsia" w:hAnsiTheme="minorHAnsi"/>
              <w:b w:val="0"/>
              <w:noProof/>
              <w:lang w:val="nb-NO"/>
            </w:rPr>
          </w:pPr>
          <w:hyperlink w:anchor="_Toc180606473" w:history="1">
            <w:r w:rsidRPr="00BB2A40">
              <w:rPr>
                <w:rStyle w:val="Hyperkobling"/>
                <w:noProof/>
              </w:rPr>
              <w:t>2</w:t>
            </w:r>
            <w:r>
              <w:rPr>
                <w:rFonts w:asciiTheme="minorHAnsi" w:eastAsiaTheme="minorEastAsia" w:hAnsiTheme="minorHAnsi"/>
                <w:b w:val="0"/>
                <w:noProof/>
                <w:lang w:val="nb-NO"/>
              </w:rPr>
              <w:tab/>
            </w:r>
            <w:r w:rsidRPr="00BB2A40">
              <w:rPr>
                <w:rStyle w:val="Hyperkobling"/>
                <w:noProof/>
              </w:rPr>
              <w:t>Survey design</w:t>
            </w:r>
            <w:r>
              <w:rPr>
                <w:noProof/>
                <w:webHidden/>
              </w:rPr>
              <w:tab/>
            </w:r>
            <w:r>
              <w:rPr>
                <w:noProof/>
                <w:webHidden/>
              </w:rPr>
              <w:fldChar w:fldCharType="begin"/>
            </w:r>
            <w:r>
              <w:rPr>
                <w:noProof/>
                <w:webHidden/>
              </w:rPr>
              <w:instrText xml:space="preserve"> PAGEREF _Toc180606473 \h </w:instrText>
            </w:r>
            <w:r>
              <w:rPr>
                <w:noProof/>
                <w:webHidden/>
              </w:rPr>
            </w:r>
            <w:r>
              <w:rPr>
                <w:noProof/>
                <w:webHidden/>
              </w:rPr>
              <w:fldChar w:fldCharType="separate"/>
            </w:r>
            <w:r w:rsidR="00C34CCF">
              <w:rPr>
                <w:noProof/>
                <w:webHidden/>
              </w:rPr>
              <w:t>3</w:t>
            </w:r>
            <w:r>
              <w:rPr>
                <w:noProof/>
                <w:webHidden/>
              </w:rPr>
              <w:fldChar w:fldCharType="end"/>
            </w:r>
          </w:hyperlink>
        </w:p>
        <w:p w14:paraId="6AC5E332" w14:textId="3C2FAF3D" w:rsidR="009550A3" w:rsidRDefault="009550A3">
          <w:pPr>
            <w:pStyle w:val="INNH2"/>
            <w:rPr>
              <w:rFonts w:asciiTheme="minorHAnsi" w:eastAsiaTheme="minorEastAsia" w:hAnsiTheme="minorHAnsi"/>
              <w:noProof/>
              <w:lang w:val="nb-NO"/>
            </w:rPr>
          </w:pPr>
          <w:hyperlink w:anchor="_Toc180606474" w:history="1">
            <w:r w:rsidRPr="00BB2A40">
              <w:rPr>
                <w:rStyle w:val="Hyperkobling"/>
                <w:noProof/>
              </w:rPr>
              <w:t>2.1</w:t>
            </w:r>
            <w:r>
              <w:rPr>
                <w:rFonts w:asciiTheme="minorHAnsi" w:eastAsiaTheme="minorEastAsia" w:hAnsiTheme="minorHAnsi"/>
                <w:noProof/>
                <w:lang w:val="nb-NO"/>
              </w:rPr>
              <w:tab/>
            </w:r>
            <w:r w:rsidRPr="00BB2A40">
              <w:rPr>
                <w:rStyle w:val="Hyperkobling"/>
                <w:noProof/>
              </w:rPr>
              <w:t>Structure of the questionnaire</w:t>
            </w:r>
            <w:r>
              <w:rPr>
                <w:noProof/>
                <w:webHidden/>
              </w:rPr>
              <w:tab/>
            </w:r>
            <w:r>
              <w:rPr>
                <w:noProof/>
                <w:webHidden/>
              </w:rPr>
              <w:fldChar w:fldCharType="begin"/>
            </w:r>
            <w:r>
              <w:rPr>
                <w:noProof/>
                <w:webHidden/>
              </w:rPr>
              <w:instrText xml:space="preserve"> PAGEREF _Toc180606474 \h </w:instrText>
            </w:r>
            <w:r>
              <w:rPr>
                <w:noProof/>
                <w:webHidden/>
              </w:rPr>
            </w:r>
            <w:r>
              <w:rPr>
                <w:noProof/>
                <w:webHidden/>
              </w:rPr>
              <w:fldChar w:fldCharType="separate"/>
            </w:r>
            <w:r w:rsidR="00C34CCF">
              <w:rPr>
                <w:noProof/>
                <w:webHidden/>
              </w:rPr>
              <w:t>3</w:t>
            </w:r>
            <w:r>
              <w:rPr>
                <w:noProof/>
                <w:webHidden/>
              </w:rPr>
              <w:fldChar w:fldCharType="end"/>
            </w:r>
          </w:hyperlink>
        </w:p>
        <w:p w14:paraId="44A9E7CE" w14:textId="3C7B5D82" w:rsidR="009550A3" w:rsidRDefault="009550A3">
          <w:pPr>
            <w:pStyle w:val="INNH2"/>
            <w:rPr>
              <w:rFonts w:asciiTheme="minorHAnsi" w:eastAsiaTheme="minorEastAsia" w:hAnsiTheme="minorHAnsi"/>
              <w:noProof/>
              <w:lang w:val="nb-NO"/>
            </w:rPr>
          </w:pPr>
          <w:hyperlink w:anchor="_Toc180606475" w:history="1">
            <w:r w:rsidRPr="00BB2A40">
              <w:rPr>
                <w:rStyle w:val="Hyperkobling"/>
                <w:noProof/>
              </w:rPr>
              <w:t>2.2</w:t>
            </w:r>
            <w:r>
              <w:rPr>
                <w:rFonts w:asciiTheme="minorHAnsi" w:eastAsiaTheme="minorEastAsia" w:hAnsiTheme="minorHAnsi"/>
                <w:noProof/>
                <w:lang w:val="nb-NO"/>
              </w:rPr>
              <w:tab/>
            </w:r>
            <w:r w:rsidRPr="00BB2A40">
              <w:rPr>
                <w:rStyle w:val="Hyperkobling"/>
                <w:noProof/>
              </w:rPr>
              <w:t>Geography and travel behavior</w:t>
            </w:r>
            <w:r>
              <w:rPr>
                <w:noProof/>
                <w:webHidden/>
              </w:rPr>
              <w:tab/>
            </w:r>
            <w:r>
              <w:rPr>
                <w:noProof/>
                <w:webHidden/>
              </w:rPr>
              <w:fldChar w:fldCharType="begin"/>
            </w:r>
            <w:r>
              <w:rPr>
                <w:noProof/>
                <w:webHidden/>
              </w:rPr>
              <w:instrText xml:space="preserve"> PAGEREF _Toc180606475 \h </w:instrText>
            </w:r>
            <w:r>
              <w:rPr>
                <w:noProof/>
                <w:webHidden/>
              </w:rPr>
            </w:r>
            <w:r>
              <w:rPr>
                <w:noProof/>
                <w:webHidden/>
              </w:rPr>
              <w:fldChar w:fldCharType="separate"/>
            </w:r>
            <w:r w:rsidR="00C34CCF">
              <w:rPr>
                <w:noProof/>
                <w:webHidden/>
              </w:rPr>
              <w:t>3</w:t>
            </w:r>
            <w:r>
              <w:rPr>
                <w:noProof/>
                <w:webHidden/>
              </w:rPr>
              <w:fldChar w:fldCharType="end"/>
            </w:r>
          </w:hyperlink>
        </w:p>
        <w:p w14:paraId="452EA061" w14:textId="3610E26D" w:rsidR="009550A3" w:rsidRDefault="009550A3">
          <w:pPr>
            <w:pStyle w:val="INNH2"/>
            <w:rPr>
              <w:rFonts w:asciiTheme="minorHAnsi" w:eastAsiaTheme="minorEastAsia" w:hAnsiTheme="minorHAnsi"/>
              <w:noProof/>
              <w:lang w:val="nb-NO"/>
            </w:rPr>
          </w:pPr>
          <w:hyperlink w:anchor="_Toc180606476" w:history="1">
            <w:r w:rsidRPr="00BB2A40">
              <w:rPr>
                <w:rStyle w:val="Hyperkobling"/>
                <w:noProof/>
              </w:rPr>
              <w:t>2.3</w:t>
            </w:r>
            <w:r>
              <w:rPr>
                <w:rFonts w:asciiTheme="minorHAnsi" w:eastAsiaTheme="minorEastAsia" w:hAnsiTheme="minorHAnsi"/>
                <w:noProof/>
                <w:lang w:val="nb-NO"/>
              </w:rPr>
              <w:tab/>
            </w:r>
            <w:r w:rsidRPr="00BB2A40">
              <w:rPr>
                <w:rStyle w:val="Hyperkobling"/>
                <w:noProof/>
              </w:rPr>
              <w:t>Choice experiment</w:t>
            </w:r>
            <w:r>
              <w:rPr>
                <w:noProof/>
                <w:webHidden/>
              </w:rPr>
              <w:tab/>
            </w:r>
            <w:r>
              <w:rPr>
                <w:noProof/>
                <w:webHidden/>
              </w:rPr>
              <w:fldChar w:fldCharType="begin"/>
            </w:r>
            <w:r>
              <w:rPr>
                <w:noProof/>
                <w:webHidden/>
              </w:rPr>
              <w:instrText xml:space="preserve"> PAGEREF _Toc180606476 \h </w:instrText>
            </w:r>
            <w:r>
              <w:rPr>
                <w:noProof/>
                <w:webHidden/>
              </w:rPr>
            </w:r>
            <w:r>
              <w:rPr>
                <w:noProof/>
                <w:webHidden/>
              </w:rPr>
              <w:fldChar w:fldCharType="separate"/>
            </w:r>
            <w:r w:rsidR="00C34CCF">
              <w:rPr>
                <w:noProof/>
                <w:webHidden/>
              </w:rPr>
              <w:t>3</w:t>
            </w:r>
            <w:r>
              <w:rPr>
                <w:noProof/>
                <w:webHidden/>
              </w:rPr>
              <w:fldChar w:fldCharType="end"/>
            </w:r>
          </w:hyperlink>
        </w:p>
        <w:p w14:paraId="28CB7B36" w14:textId="50B08C29" w:rsidR="009550A3" w:rsidRDefault="009550A3">
          <w:pPr>
            <w:pStyle w:val="INNH2"/>
            <w:rPr>
              <w:rFonts w:asciiTheme="minorHAnsi" w:eastAsiaTheme="minorEastAsia" w:hAnsiTheme="minorHAnsi"/>
              <w:noProof/>
              <w:lang w:val="nb-NO"/>
            </w:rPr>
          </w:pPr>
          <w:hyperlink w:anchor="_Toc180606477" w:history="1">
            <w:r w:rsidRPr="00BB2A40">
              <w:rPr>
                <w:rStyle w:val="Hyperkobling"/>
                <w:noProof/>
              </w:rPr>
              <w:t>2.4</w:t>
            </w:r>
            <w:r>
              <w:rPr>
                <w:rFonts w:asciiTheme="minorHAnsi" w:eastAsiaTheme="minorEastAsia" w:hAnsiTheme="minorHAnsi"/>
                <w:noProof/>
                <w:lang w:val="nb-NO"/>
              </w:rPr>
              <w:tab/>
            </w:r>
            <w:r w:rsidRPr="00BB2A40">
              <w:rPr>
                <w:rStyle w:val="Hyperkobling"/>
                <w:noProof/>
              </w:rPr>
              <w:t>Attitudinal questions</w:t>
            </w:r>
            <w:r>
              <w:rPr>
                <w:noProof/>
                <w:webHidden/>
              </w:rPr>
              <w:tab/>
            </w:r>
            <w:r>
              <w:rPr>
                <w:noProof/>
                <w:webHidden/>
              </w:rPr>
              <w:fldChar w:fldCharType="begin"/>
            </w:r>
            <w:r>
              <w:rPr>
                <w:noProof/>
                <w:webHidden/>
              </w:rPr>
              <w:instrText xml:space="preserve"> PAGEREF _Toc180606477 \h </w:instrText>
            </w:r>
            <w:r>
              <w:rPr>
                <w:noProof/>
                <w:webHidden/>
              </w:rPr>
            </w:r>
            <w:r>
              <w:rPr>
                <w:noProof/>
                <w:webHidden/>
              </w:rPr>
              <w:fldChar w:fldCharType="separate"/>
            </w:r>
            <w:r w:rsidR="00C34CCF">
              <w:rPr>
                <w:noProof/>
                <w:webHidden/>
              </w:rPr>
              <w:t>3</w:t>
            </w:r>
            <w:r>
              <w:rPr>
                <w:noProof/>
                <w:webHidden/>
              </w:rPr>
              <w:fldChar w:fldCharType="end"/>
            </w:r>
          </w:hyperlink>
        </w:p>
        <w:p w14:paraId="21429585" w14:textId="6C5226B6" w:rsidR="009550A3" w:rsidRDefault="009550A3">
          <w:pPr>
            <w:pStyle w:val="INNH2"/>
            <w:rPr>
              <w:rFonts w:asciiTheme="minorHAnsi" w:eastAsiaTheme="minorEastAsia" w:hAnsiTheme="minorHAnsi"/>
              <w:noProof/>
              <w:lang w:val="nb-NO"/>
            </w:rPr>
          </w:pPr>
          <w:hyperlink w:anchor="_Toc180606478" w:history="1">
            <w:r w:rsidRPr="00BB2A40">
              <w:rPr>
                <w:rStyle w:val="Hyperkobling"/>
                <w:noProof/>
              </w:rPr>
              <w:t>2.5</w:t>
            </w:r>
            <w:r>
              <w:rPr>
                <w:rFonts w:asciiTheme="minorHAnsi" w:eastAsiaTheme="minorEastAsia" w:hAnsiTheme="minorHAnsi"/>
                <w:noProof/>
                <w:lang w:val="nb-NO"/>
              </w:rPr>
              <w:tab/>
            </w:r>
            <w:r w:rsidRPr="00BB2A40">
              <w:rPr>
                <w:rStyle w:val="Hyperkobling"/>
                <w:noProof/>
              </w:rPr>
              <w:t>Sociodemographic characteristics</w:t>
            </w:r>
            <w:r>
              <w:rPr>
                <w:noProof/>
                <w:webHidden/>
              </w:rPr>
              <w:tab/>
            </w:r>
            <w:r>
              <w:rPr>
                <w:noProof/>
                <w:webHidden/>
              </w:rPr>
              <w:fldChar w:fldCharType="begin"/>
            </w:r>
            <w:r>
              <w:rPr>
                <w:noProof/>
                <w:webHidden/>
              </w:rPr>
              <w:instrText xml:space="preserve"> PAGEREF _Toc180606478 \h </w:instrText>
            </w:r>
            <w:r>
              <w:rPr>
                <w:noProof/>
                <w:webHidden/>
              </w:rPr>
            </w:r>
            <w:r>
              <w:rPr>
                <w:noProof/>
                <w:webHidden/>
              </w:rPr>
              <w:fldChar w:fldCharType="separate"/>
            </w:r>
            <w:r w:rsidR="00C34CCF">
              <w:rPr>
                <w:noProof/>
                <w:webHidden/>
              </w:rPr>
              <w:t>5</w:t>
            </w:r>
            <w:r>
              <w:rPr>
                <w:noProof/>
                <w:webHidden/>
              </w:rPr>
              <w:fldChar w:fldCharType="end"/>
            </w:r>
          </w:hyperlink>
        </w:p>
        <w:p w14:paraId="126ECD0F" w14:textId="7E1151F3" w:rsidR="009550A3" w:rsidRDefault="009550A3">
          <w:pPr>
            <w:pStyle w:val="INNH1"/>
            <w:rPr>
              <w:rFonts w:asciiTheme="minorHAnsi" w:eastAsiaTheme="minorEastAsia" w:hAnsiTheme="minorHAnsi"/>
              <w:b w:val="0"/>
              <w:noProof/>
              <w:lang w:val="nb-NO"/>
            </w:rPr>
          </w:pPr>
          <w:hyperlink w:anchor="_Toc180606479" w:history="1">
            <w:r w:rsidRPr="00BB2A40">
              <w:rPr>
                <w:rStyle w:val="Hyperkobling"/>
                <w:noProof/>
              </w:rPr>
              <w:t>3</w:t>
            </w:r>
            <w:r>
              <w:rPr>
                <w:rFonts w:asciiTheme="minorHAnsi" w:eastAsiaTheme="minorEastAsia" w:hAnsiTheme="minorHAnsi"/>
                <w:b w:val="0"/>
                <w:noProof/>
                <w:lang w:val="nb-NO"/>
              </w:rPr>
              <w:tab/>
            </w:r>
            <w:r w:rsidRPr="00BB2A40">
              <w:rPr>
                <w:rStyle w:val="Hyperkobling"/>
                <w:noProof/>
              </w:rPr>
              <w:t>Data collection</w:t>
            </w:r>
            <w:r>
              <w:rPr>
                <w:noProof/>
                <w:webHidden/>
              </w:rPr>
              <w:tab/>
            </w:r>
            <w:r>
              <w:rPr>
                <w:noProof/>
                <w:webHidden/>
              </w:rPr>
              <w:fldChar w:fldCharType="begin"/>
            </w:r>
            <w:r>
              <w:rPr>
                <w:noProof/>
                <w:webHidden/>
              </w:rPr>
              <w:instrText xml:space="preserve"> PAGEREF _Toc180606479 \h </w:instrText>
            </w:r>
            <w:r>
              <w:rPr>
                <w:noProof/>
                <w:webHidden/>
              </w:rPr>
            </w:r>
            <w:r>
              <w:rPr>
                <w:noProof/>
                <w:webHidden/>
              </w:rPr>
              <w:fldChar w:fldCharType="separate"/>
            </w:r>
            <w:r w:rsidR="00C34CCF">
              <w:rPr>
                <w:noProof/>
                <w:webHidden/>
              </w:rPr>
              <w:t>6</w:t>
            </w:r>
            <w:r>
              <w:rPr>
                <w:noProof/>
                <w:webHidden/>
              </w:rPr>
              <w:fldChar w:fldCharType="end"/>
            </w:r>
          </w:hyperlink>
        </w:p>
        <w:p w14:paraId="3FBD85B3" w14:textId="0736E45C" w:rsidR="009550A3" w:rsidRDefault="009550A3">
          <w:pPr>
            <w:pStyle w:val="INNH2"/>
            <w:rPr>
              <w:rFonts w:asciiTheme="minorHAnsi" w:eastAsiaTheme="minorEastAsia" w:hAnsiTheme="minorHAnsi"/>
              <w:noProof/>
              <w:lang w:val="nb-NO"/>
            </w:rPr>
          </w:pPr>
          <w:hyperlink w:anchor="_Toc180606480" w:history="1">
            <w:r w:rsidRPr="00BB2A40">
              <w:rPr>
                <w:rStyle w:val="Hyperkobling"/>
                <w:noProof/>
              </w:rPr>
              <w:t>3.1</w:t>
            </w:r>
            <w:r>
              <w:rPr>
                <w:rFonts w:asciiTheme="minorHAnsi" w:eastAsiaTheme="minorEastAsia" w:hAnsiTheme="minorHAnsi"/>
                <w:noProof/>
                <w:lang w:val="nb-NO"/>
              </w:rPr>
              <w:tab/>
            </w:r>
            <w:r w:rsidRPr="00BB2A40">
              <w:rPr>
                <w:rStyle w:val="Hyperkobling"/>
                <w:noProof/>
              </w:rPr>
              <w:t>Pilot survey in Norway</w:t>
            </w:r>
            <w:r>
              <w:rPr>
                <w:noProof/>
                <w:webHidden/>
              </w:rPr>
              <w:tab/>
            </w:r>
            <w:r>
              <w:rPr>
                <w:noProof/>
                <w:webHidden/>
              </w:rPr>
              <w:fldChar w:fldCharType="begin"/>
            </w:r>
            <w:r>
              <w:rPr>
                <w:noProof/>
                <w:webHidden/>
              </w:rPr>
              <w:instrText xml:space="preserve"> PAGEREF _Toc180606480 \h </w:instrText>
            </w:r>
            <w:r>
              <w:rPr>
                <w:noProof/>
                <w:webHidden/>
              </w:rPr>
            </w:r>
            <w:r>
              <w:rPr>
                <w:noProof/>
                <w:webHidden/>
              </w:rPr>
              <w:fldChar w:fldCharType="separate"/>
            </w:r>
            <w:r w:rsidR="00C34CCF">
              <w:rPr>
                <w:noProof/>
                <w:webHidden/>
              </w:rPr>
              <w:t>6</w:t>
            </w:r>
            <w:r>
              <w:rPr>
                <w:noProof/>
                <w:webHidden/>
              </w:rPr>
              <w:fldChar w:fldCharType="end"/>
            </w:r>
          </w:hyperlink>
        </w:p>
        <w:p w14:paraId="64BF0848" w14:textId="2F5B50F3" w:rsidR="009550A3" w:rsidRDefault="009550A3">
          <w:pPr>
            <w:pStyle w:val="INNH2"/>
            <w:rPr>
              <w:rFonts w:asciiTheme="minorHAnsi" w:eastAsiaTheme="minorEastAsia" w:hAnsiTheme="minorHAnsi"/>
              <w:noProof/>
              <w:lang w:val="nb-NO"/>
            </w:rPr>
          </w:pPr>
          <w:hyperlink w:anchor="_Toc180606481" w:history="1">
            <w:r w:rsidRPr="00BB2A40">
              <w:rPr>
                <w:rStyle w:val="Hyperkobling"/>
                <w:noProof/>
              </w:rPr>
              <w:t>3.2</w:t>
            </w:r>
            <w:r>
              <w:rPr>
                <w:rFonts w:asciiTheme="minorHAnsi" w:eastAsiaTheme="minorEastAsia" w:hAnsiTheme="minorHAnsi"/>
                <w:noProof/>
                <w:lang w:val="nb-NO"/>
              </w:rPr>
              <w:tab/>
            </w:r>
            <w:r w:rsidRPr="00BB2A40">
              <w:rPr>
                <w:rStyle w:val="Hyperkobling"/>
                <w:noProof/>
              </w:rPr>
              <w:t>Main survey in Norway</w:t>
            </w:r>
            <w:r>
              <w:rPr>
                <w:noProof/>
                <w:webHidden/>
              </w:rPr>
              <w:tab/>
            </w:r>
            <w:r>
              <w:rPr>
                <w:noProof/>
                <w:webHidden/>
              </w:rPr>
              <w:fldChar w:fldCharType="begin"/>
            </w:r>
            <w:r>
              <w:rPr>
                <w:noProof/>
                <w:webHidden/>
              </w:rPr>
              <w:instrText xml:space="preserve"> PAGEREF _Toc180606481 \h </w:instrText>
            </w:r>
            <w:r>
              <w:rPr>
                <w:noProof/>
                <w:webHidden/>
              </w:rPr>
            </w:r>
            <w:r>
              <w:rPr>
                <w:noProof/>
                <w:webHidden/>
              </w:rPr>
              <w:fldChar w:fldCharType="separate"/>
            </w:r>
            <w:r w:rsidR="00C34CCF">
              <w:rPr>
                <w:noProof/>
                <w:webHidden/>
              </w:rPr>
              <w:t>7</w:t>
            </w:r>
            <w:r>
              <w:rPr>
                <w:noProof/>
                <w:webHidden/>
              </w:rPr>
              <w:fldChar w:fldCharType="end"/>
            </w:r>
          </w:hyperlink>
        </w:p>
        <w:p w14:paraId="0FAD8D59" w14:textId="15778D13" w:rsidR="009550A3" w:rsidRDefault="009550A3">
          <w:pPr>
            <w:pStyle w:val="INNH2"/>
            <w:rPr>
              <w:rFonts w:asciiTheme="minorHAnsi" w:eastAsiaTheme="minorEastAsia" w:hAnsiTheme="minorHAnsi"/>
              <w:noProof/>
              <w:lang w:val="nb-NO"/>
            </w:rPr>
          </w:pPr>
          <w:hyperlink w:anchor="_Toc180606482" w:history="1">
            <w:r w:rsidRPr="00BB2A40">
              <w:rPr>
                <w:rStyle w:val="Hyperkobling"/>
                <w:noProof/>
              </w:rPr>
              <w:t>3.3</w:t>
            </w:r>
            <w:r>
              <w:rPr>
                <w:rFonts w:asciiTheme="minorHAnsi" w:eastAsiaTheme="minorEastAsia" w:hAnsiTheme="minorHAnsi"/>
                <w:noProof/>
                <w:lang w:val="nb-NO"/>
              </w:rPr>
              <w:tab/>
            </w:r>
            <w:r w:rsidRPr="00BB2A40">
              <w:rPr>
                <w:rStyle w:val="Hyperkobling"/>
                <w:noProof/>
              </w:rPr>
              <w:t>Data cleaning and filtering</w:t>
            </w:r>
            <w:r>
              <w:rPr>
                <w:noProof/>
                <w:webHidden/>
              </w:rPr>
              <w:tab/>
            </w:r>
            <w:r>
              <w:rPr>
                <w:noProof/>
                <w:webHidden/>
              </w:rPr>
              <w:fldChar w:fldCharType="begin"/>
            </w:r>
            <w:r>
              <w:rPr>
                <w:noProof/>
                <w:webHidden/>
              </w:rPr>
              <w:instrText xml:space="preserve"> PAGEREF _Toc180606482 \h </w:instrText>
            </w:r>
            <w:r>
              <w:rPr>
                <w:noProof/>
                <w:webHidden/>
              </w:rPr>
            </w:r>
            <w:r>
              <w:rPr>
                <w:noProof/>
                <w:webHidden/>
              </w:rPr>
              <w:fldChar w:fldCharType="separate"/>
            </w:r>
            <w:r w:rsidR="00C34CCF">
              <w:rPr>
                <w:noProof/>
                <w:webHidden/>
              </w:rPr>
              <w:t>8</w:t>
            </w:r>
            <w:r>
              <w:rPr>
                <w:noProof/>
                <w:webHidden/>
              </w:rPr>
              <w:fldChar w:fldCharType="end"/>
            </w:r>
          </w:hyperlink>
        </w:p>
        <w:p w14:paraId="101444FC" w14:textId="0E1B7BF3" w:rsidR="009550A3" w:rsidRDefault="009550A3">
          <w:pPr>
            <w:pStyle w:val="INNH1"/>
            <w:rPr>
              <w:rFonts w:asciiTheme="minorHAnsi" w:eastAsiaTheme="minorEastAsia" w:hAnsiTheme="minorHAnsi"/>
              <w:b w:val="0"/>
              <w:noProof/>
              <w:lang w:val="nb-NO"/>
            </w:rPr>
          </w:pPr>
          <w:hyperlink w:anchor="_Toc180606483" w:history="1">
            <w:r w:rsidRPr="00BB2A40">
              <w:rPr>
                <w:rStyle w:val="Hyperkobling"/>
                <w:noProof/>
              </w:rPr>
              <w:t>4</w:t>
            </w:r>
            <w:r>
              <w:rPr>
                <w:rFonts w:asciiTheme="minorHAnsi" w:eastAsiaTheme="minorEastAsia" w:hAnsiTheme="minorHAnsi"/>
                <w:b w:val="0"/>
                <w:noProof/>
                <w:lang w:val="nb-NO"/>
              </w:rPr>
              <w:tab/>
            </w:r>
            <w:r w:rsidRPr="00BB2A40">
              <w:rPr>
                <w:rStyle w:val="Hyperkobling"/>
                <w:noProof/>
              </w:rPr>
              <w:t>Results</w:t>
            </w:r>
            <w:r>
              <w:rPr>
                <w:noProof/>
                <w:webHidden/>
              </w:rPr>
              <w:tab/>
            </w:r>
            <w:r>
              <w:rPr>
                <w:noProof/>
                <w:webHidden/>
              </w:rPr>
              <w:fldChar w:fldCharType="begin"/>
            </w:r>
            <w:r>
              <w:rPr>
                <w:noProof/>
                <w:webHidden/>
              </w:rPr>
              <w:instrText xml:space="preserve"> PAGEREF _Toc180606483 \h </w:instrText>
            </w:r>
            <w:r>
              <w:rPr>
                <w:noProof/>
                <w:webHidden/>
              </w:rPr>
            </w:r>
            <w:r>
              <w:rPr>
                <w:noProof/>
                <w:webHidden/>
              </w:rPr>
              <w:fldChar w:fldCharType="separate"/>
            </w:r>
            <w:r w:rsidR="00C34CCF">
              <w:rPr>
                <w:noProof/>
                <w:webHidden/>
              </w:rPr>
              <w:t>9</w:t>
            </w:r>
            <w:r>
              <w:rPr>
                <w:noProof/>
                <w:webHidden/>
              </w:rPr>
              <w:fldChar w:fldCharType="end"/>
            </w:r>
          </w:hyperlink>
        </w:p>
        <w:p w14:paraId="74A72D1E" w14:textId="6A780559" w:rsidR="009550A3" w:rsidRDefault="009550A3">
          <w:pPr>
            <w:pStyle w:val="INNH2"/>
            <w:rPr>
              <w:rFonts w:asciiTheme="minorHAnsi" w:eastAsiaTheme="minorEastAsia" w:hAnsiTheme="minorHAnsi"/>
              <w:noProof/>
              <w:lang w:val="nb-NO"/>
            </w:rPr>
          </w:pPr>
          <w:hyperlink w:anchor="_Toc180606484" w:history="1">
            <w:r w:rsidRPr="00BB2A40">
              <w:rPr>
                <w:rStyle w:val="Hyperkobling"/>
                <w:noProof/>
              </w:rPr>
              <w:t>4.1</w:t>
            </w:r>
            <w:r>
              <w:rPr>
                <w:rFonts w:asciiTheme="minorHAnsi" w:eastAsiaTheme="minorEastAsia" w:hAnsiTheme="minorHAnsi"/>
                <w:noProof/>
                <w:lang w:val="nb-NO"/>
              </w:rPr>
              <w:tab/>
            </w:r>
            <w:r w:rsidRPr="00BB2A40">
              <w:rPr>
                <w:rStyle w:val="Hyperkobling"/>
                <w:noProof/>
              </w:rPr>
              <w:t>Basic sample characteristics</w:t>
            </w:r>
            <w:r>
              <w:rPr>
                <w:noProof/>
                <w:webHidden/>
              </w:rPr>
              <w:tab/>
            </w:r>
            <w:r>
              <w:rPr>
                <w:noProof/>
                <w:webHidden/>
              </w:rPr>
              <w:fldChar w:fldCharType="begin"/>
            </w:r>
            <w:r>
              <w:rPr>
                <w:noProof/>
                <w:webHidden/>
              </w:rPr>
              <w:instrText xml:space="preserve"> PAGEREF _Toc180606484 \h </w:instrText>
            </w:r>
            <w:r>
              <w:rPr>
                <w:noProof/>
                <w:webHidden/>
              </w:rPr>
            </w:r>
            <w:r>
              <w:rPr>
                <w:noProof/>
                <w:webHidden/>
              </w:rPr>
              <w:fldChar w:fldCharType="separate"/>
            </w:r>
            <w:r w:rsidR="00C34CCF">
              <w:rPr>
                <w:noProof/>
                <w:webHidden/>
              </w:rPr>
              <w:t>9</w:t>
            </w:r>
            <w:r>
              <w:rPr>
                <w:noProof/>
                <w:webHidden/>
              </w:rPr>
              <w:fldChar w:fldCharType="end"/>
            </w:r>
          </w:hyperlink>
        </w:p>
        <w:p w14:paraId="4C7AD33B" w14:textId="4B7A8368" w:rsidR="009550A3" w:rsidRDefault="009550A3">
          <w:pPr>
            <w:pStyle w:val="INNH2"/>
            <w:rPr>
              <w:rFonts w:asciiTheme="minorHAnsi" w:eastAsiaTheme="minorEastAsia" w:hAnsiTheme="minorHAnsi"/>
              <w:noProof/>
              <w:lang w:val="nb-NO"/>
            </w:rPr>
          </w:pPr>
          <w:hyperlink w:anchor="_Toc180606485" w:history="1">
            <w:r w:rsidRPr="00BB2A40">
              <w:rPr>
                <w:rStyle w:val="Hyperkobling"/>
                <w:noProof/>
              </w:rPr>
              <w:t>4.2</w:t>
            </w:r>
            <w:r>
              <w:rPr>
                <w:rFonts w:asciiTheme="minorHAnsi" w:eastAsiaTheme="minorEastAsia" w:hAnsiTheme="minorHAnsi"/>
                <w:noProof/>
                <w:lang w:val="nb-NO"/>
              </w:rPr>
              <w:tab/>
            </w:r>
            <w:r w:rsidRPr="00BB2A40">
              <w:rPr>
                <w:rStyle w:val="Hyperkobling"/>
                <w:noProof/>
              </w:rPr>
              <w:t>Geography and travel behavior</w:t>
            </w:r>
            <w:r>
              <w:rPr>
                <w:noProof/>
                <w:webHidden/>
              </w:rPr>
              <w:tab/>
            </w:r>
            <w:r>
              <w:rPr>
                <w:noProof/>
                <w:webHidden/>
              </w:rPr>
              <w:fldChar w:fldCharType="begin"/>
            </w:r>
            <w:r>
              <w:rPr>
                <w:noProof/>
                <w:webHidden/>
              </w:rPr>
              <w:instrText xml:space="preserve"> PAGEREF _Toc180606485 \h </w:instrText>
            </w:r>
            <w:r>
              <w:rPr>
                <w:noProof/>
                <w:webHidden/>
              </w:rPr>
            </w:r>
            <w:r>
              <w:rPr>
                <w:noProof/>
                <w:webHidden/>
              </w:rPr>
              <w:fldChar w:fldCharType="separate"/>
            </w:r>
            <w:r w:rsidR="00C34CCF">
              <w:rPr>
                <w:noProof/>
                <w:webHidden/>
              </w:rPr>
              <w:t>13</w:t>
            </w:r>
            <w:r>
              <w:rPr>
                <w:noProof/>
                <w:webHidden/>
              </w:rPr>
              <w:fldChar w:fldCharType="end"/>
            </w:r>
          </w:hyperlink>
        </w:p>
        <w:p w14:paraId="1F0657AD" w14:textId="20988AE6" w:rsidR="009550A3" w:rsidRDefault="009550A3">
          <w:pPr>
            <w:pStyle w:val="INNH2"/>
            <w:rPr>
              <w:rFonts w:asciiTheme="minorHAnsi" w:eastAsiaTheme="minorEastAsia" w:hAnsiTheme="minorHAnsi"/>
              <w:noProof/>
              <w:lang w:val="nb-NO"/>
            </w:rPr>
          </w:pPr>
          <w:hyperlink w:anchor="_Toc180606486" w:history="1">
            <w:r w:rsidRPr="00BB2A40">
              <w:rPr>
                <w:rStyle w:val="Hyperkobling"/>
                <w:noProof/>
              </w:rPr>
              <w:t>4.3</w:t>
            </w:r>
            <w:r>
              <w:rPr>
                <w:rFonts w:asciiTheme="minorHAnsi" w:eastAsiaTheme="minorEastAsia" w:hAnsiTheme="minorHAnsi"/>
                <w:noProof/>
                <w:lang w:val="nb-NO"/>
              </w:rPr>
              <w:tab/>
            </w:r>
            <w:r w:rsidRPr="00BB2A40">
              <w:rPr>
                <w:rStyle w:val="Hyperkobling"/>
                <w:noProof/>
              </w:rPr>
              <w:t>Attitudinal questions</w:t>
            </w:r>
            <w:r>
              <w:rPr>
                <w:noProof/>
                <w:webHidden/>
              </w:rPr>
              <w:tab/>
            </w:r>
            <w:r>
              <w:rPr>
                <w:noProof/>
                <w:webHidden/>
              </w:rPr>
              <w:fldChar w:fldCharType="begin"/>
            </w:r>
            <w:r>
              <w:rPr>
                <w:noProof/>
                <w:webHidden/>
              </w:rPr>
              <w:instrText xml:space="preserve"> PAGEREF _Toc180606486 \h </w:instrText>
            </w:r>
            <w:r>
              <w:rPr>
                <w:noProof/>
                <w:webHidden/>
              </w:rPr>
            </w:r>
            <w:r>
              <w:rPr>
                <w:noProof/>
                <w:webHidden/>
              </w:rPr>
              <w:fldChar w:fldCharType="separate"/>
            </w:r>
            <w:r w:rsidR="00C34CCF">
              <w:rPr>
                <w:noProof/>
                <w:webHidden/>
              </w:rPr>
              <w:t>24</w:t>
            </w:r>
            <w:r>
              <w:rPr>
                <w:noProof/>
                <w:webHidden/>
              </w:rPr>
              <w:fldChar w:fldCharType="end"/>
            </w:r>
          </w:hyperlink>
        </w:p>
        <w:p w14:paraId="515E4823" w14:textId="2C634217" w:rsidR="009550A3" w:rsidRDefault="009550A3">
          <w:pPr>
            <w:pStyle w:val="INNH1"/>
            <w:rPr>
              <w:rFonts w:asciiTheme="minorHAnsi" w:eastAsiaTheme="minorEastAsia" w:hAnsiTheme="minorHAnsi"/>
              <w:b w:val="0"/>
              <w:noProof/>
              <w:lang w:val="nb-NO"/>
            </w:rPr>
          </w:pPr>
          <w:hyperlink w:anchor="_Toc180606487" w:history="1">
            <w:r w:rsidRPr="00BB2A40">
              <w:rPr>
                <w:rStyle w:val="Hyperkobling"/>
                <w:noProof/>
              </w:rPr>
              <w:t>5</w:t>
            </w:r>
            <w:r>
              <w:rPr>
                <w:rFonts w:asciiTheme="minorHAnsi" w:eastAsiaTheme="minorEastAsia" w:hAnsiTheme="minorHAnsi"/>
                <w:b w:val="0"/>
                <w:noProof/>
                <w:lang w:val="nb-NO"/>
              </w:rPr>
              <w:tab/>
            </w:r>
            <w:r w:rsidRPr="00BB2A40">
              <w:rPr>
                <w:rStyle w:val="Hyperkobling"/>
                <w:noProof/>
              </w:rPr>
              <w:t>Conclusion and discussion</w:t>
            </w:r>
            <w:r>
              <w:rPr>
                <w:noProof/>
                <w:webHidden/>
              </w:rPr>
              <w:tab/>
            </w:r>
            <w:r>
              <w:rPr>
                <w:noProof/>
                <w:webHidden/>
              </w:rPr>
              <w:fldChar w:fldCharType="begin"/>
            </w:r>
            <w:r>
              <w:rPr>
                <w:noProof/>
                <w:webHidden/>
              </w:rPr>
              <w:instrText xml:space="preserve"> PAGEREF _Toc180606487 \h </w:instrText>
            </w:r>
            <w:r>
              <w:rPr>
                <w:noProof/>
                <w:webHidden/>
              </w:rPr>
            </w:r>
            <w:r>
              <w:rPr>
                <w:noProof/>
                <w:webHidden/>
              </w:rPr>
              <w:fldChar w:fldCharType="separate"/>
            </w:r>
            <w:r w:rsidR="00C34CCF">
              <w:rPr>
                <w:noProof/>
                <w:webHidden/>
              </w:rPr>
              <w:t>38</w:t>
            </w:r>
            <w:r>
              <w:rPr>
                <w:noProof/>
                <w:webHidden/>
              </w:rPr>
              <w:fldChar w:fldCharType="end"/>
            </w:r>
          </w:hyperlink>
        </w:p>
        <w:p w14:paraId="29023AB6" w14:textId="387E1A08" w:rsidR="009550A3" w:rsidRDefault="009550A3">
          <w:pPr>
            <w:pStyle w:val="INNH2"/>
            <w:rPr>
              <w:rFonts w:asciiTheme="minorHAnsi" w:eastAsiaTheme="minorEastAsia" w:hAnsiTheme="minorHAnsi"/>
              <w:noProof/>
              <w:lang w:val="nb-NO"/>
            </w:rPr>
          </w:pPr>
          <w:hyperlink w:anchor="_Toc180606488" w:history="1">
            <w:r w:rsidRPr="00BB2A40">
              <w:rPr>
                <w:rStyle w:val="Hyperkobling"/>
                <w:noProof/>
              </w:rPr>
              <w:t>5.1</w:t>
            </w:r>
            <w:r>
              <w:rPr>
                <w:rFonts w:asciiTheme="minorHAnsi" w:eastAsiaTheme="minorEastAsia" w:hAnsiTheme="minorHAnsi"/>
                <w:noProof/>
                <w:lang w:val="nb-NO"/>
              </w:rPr>
              <w:tab/>
            </w:r>
            <w:r w:rsidRPr="00BB2A40">
              <w:rPr>
                <w:rStyle w:val="Hyperkobling"/>
                <w:noProof/>
              </w:rPr>
              <w:t>Summary of results</w:t>
            </w:r>
            <w:r>
              <w:rPr>
                <w:noProof/>
                <w:webHidden/>
              </w:rPr>
              <w:tab/>
            </w:r>
            <w:r>
              <w:rPr>
                <w:noProof/>
                <w:webHidden/>
              </w:rPr>
              <w:fldChar w:fldCharType="begin"/>
            </w:r>
            <w:r>
              <w:rPr>
                <w:noProof/>
                <w:webHidden/>
              </w:rPr>
              <w:instrText xml:space="preserve"> PAGEREF _Toc180606488 \h </w:instrText>
            </w:r>
            <w:r>
              <w:rPr>
                <w:noProof/>
                <w:webHidden/>
              </w:rPr>
            </w:r>
            <w:r>
              <w:rPr>
                <w:noProof/>
                <w:webHidden/>
              </w:rPr>
              <w:fldChar w:fldCharType="separate"/>
            </w:r>
            <w:r w:rsidR="00C34CCF">
              <w:rPr>
                <w:noProof/>
                <w:webHidden/>
              </w:rPr>
              <w:t>38</w:t>
            </w:r>
            <w:r>
              <w:rPr>
                <w:noProof/>
                <w:webHidden/>
              </w:rPr>
              <w:fldChar w:fldCharType="end"/>
            </w:r>
          </w:hyperlink>
        </w:p>
        <w:p w14:paraId="55932358" w14:textId="5BD65E5F" w:rsidR="009550A3" w:rsidRDefault="009550A3">
          <w:pPr>
            <w:pStyle w:val="INNH2"/>
            <w:rPr>
              <w:rFonts w:asciiTheme="minorHAnsi" w:eastAsiaTheme="minorEastAsia" w:hAnsiTheme="minorHAnsi"/>
              <w:noProof/>
              <w:lang w:val="nb-NO"/>
            </w:rPr>
          </w:pPr>
          <w:hyperlink w:anchor="_Toc180606489" w:history="1">
            <w:r w:rsidRPr="00BB2A40">
              <w:rPr>
                <w:rStyle w:val="Hyperkobling"/>
                <w:noProof/>
              </w:rPr>
              <w:t>5.2</w:t>
            </w:r>
            <w:r>
              <w:rPr>
                <w:rFonts w:asciiTheme="minorHAnsi" w:eastAsiaTheme="minorEastAsia" w:hAnsiTheme="minorHAnsi"/>
                <w:noProof/>
                <w:lang w:val="nb-NO"/>
              </w:rPr>
              <w:tab/>
            </w:r>
            <w:r w:rsidRPr="00BB2A40">
              <w:rPr>
                <w:rStyle w:val="Hyperkobling"/>
                <w:noProof/>
              </w:rPr>
              <w:t>Discussion</w:t>
            </w:r>
            <w:r>
              <w:rPr>
                <w:noProof/>
                <w:webHidden/>
              </w:rPr>
              <w:tab/>
            </w:r>
            <w:r>
              <w:rPr>
                <w:noProof/>
                <w:webHidden/>
              </w:rPr>
              <w:fldChar w:fldCharType="begin"/>
            </w:r>
            <w:r>
              <w:rPr>
                <w:noProof/>
                <w:webHidden/>
              </w:rPr>
              <w:instrText xml:space="preserve"> PAGEREF _Toc180606489 \h </w:instrText>
            </w:r>
            <w:r>
              <w:rPr>
                <w:noProof/>
                <w:webHidden/>
              </w:rPr>
            </w:r>
            <w:r>
              <w:rPr>
                <w:noProof/>
                <w:webHidden/>
              </w:rPr>
              <w:fldChar w:fldCharType="separate"/>
            </w:r>
            <w:r w:rsidR="00C34CCF">
              <w:rPr>
                <w:noProof/>
                <w:webHidden/>
              </w:rPr>
              <w:t>39</w:t>
            </w:r>
            <w:r>
              <w:rPr>
                <w:noProof/>
                <w:webHidden/>
              </w:rPr>
              <w:fldChar w:fldCharType="end"/>
            </w:r>
          </w:hyperlink>
        </w:p>
        <w:p w14:paraId="08BFCEE6" w14:textId="7D9FAFB0" w:rsidR="009550A3" w:rsidRDefault="009550A3">
          <w:pPr>
            <w:pStyle w:val="INNH2"/>
            <w:rPr>
              <w:rFonts w:asciiTheme="minorHAnsi" w:eastAsiaTheme="minorEastAsia" w:hAnsiTheme="minorHAnsi"/>
              <w:noProof/>
              <w:lang w:val="nb-NO"/>
            </w:rPr>
          </w:pPr>
          <w:hyperlink w:anchor="_Toc180606490" w:history="1">
            <w:r w:rsidRPr="00BB2A40">
              <w:rPr>
                <w:rStyle w:val="Hyperkobling"/>
                <w:noProof/>
              </w:rPr>
              <w:t>5.3</w:t>
            </w:r>
            <w:r>
              <w:rPr>
                <w:rFonts w:asciiTheme="minorHAnsi" w:eastAsiaTheme="minorEastAsia" w:hAnsiTheme="minorHAnsi"/>
                <w:noProof/>
                <w:lang w:val="nb-NO"/>
              </w:rPr>
              <w:tab/>
            </w:r>
            <w:r w:rsidRPr="00BB2A40">
              <w:rPr>
                <w:rStyle w:val="Hyperkobling"/>
                <w:noProof/>
              </w:rPr>
              <w:t>Further Research</w:t>
            </w:r>
            <w:r>
              <w:rPr>
                <w:noProof/>
                <w:webHidden/>
              </w:rPr>
              <w:tab/>
            </w:r>
            <w:r>
              <w:rPr>
                <w:noProof/>
                <w:webHidden/>
              </w:rPr>
              <w:fldChar w:fldCharType="begin"/>
            </w:r>
            <w:r>
              <w:rPr>
                <w:noProof/>
                <w:webHidden/>
              </w:rPr>
              <w:instrText xml:space="preserve"> PAGEREF _Toc180606490 \h </w:instrText>
            </w:r>
            <w:r>
              <w:rPr>
                <w:noProof/>
                <w:webHidden/>
              </w:rPr>
            </w:r>
            <w:r>
              <w:rPr>
                <w:noProof/>
                <w:webHidden/>
              </w:rPr>
              <w:fldChar w:fldCharType="separate"/>
            </w:r>
            <w:r w:rsidR="00C34CCF">
              <w:rPr>
                <w:noProof/>
                <w:webHidden/>
              </w:rPr>
              <w:t>40</w:t>
            </w:r>
            <w:r>
              <w:rPr>
                <w:noProof/>
                <w:webHidden/>
              </w:rPr>
              <w:fldChar w:fldCharType="end"/>
            </w:r>
          </w:hyperlink>
        </w:p>
        <w:p w14:paraId="4170FE8F" w14:textId="658D1C58" w:rsidR="009550A3" w:rsidRDefault="009550A3">
          <w:pPr>
            <w:pStyle w:val="INNH1"/>
            <w:rPr>
              <w:rFonts w:asciiTheme="minorHAnsi" w:eastAsiaTheme="minorEastAsia" w:hAnsiTheme="minorHAnsi"/>
              <w:b w:val="0"/>
              <w:noProof/>
              <w:lang w:val="nb-NO"/>
            </w:rPr>
          </w:pPr>
          <w:hyperlink w:anchor="_Toc180606491" w:history="1">
            <w:r w:rsidRPr="00BB2A40">
              <w:rPr>
                <w:rStyle w:val="Hyperkobling"/>
                <w:noProof/>
                <w:lang w:val="it-IT"/>
              </w:rPr>
              <w:t>References</w:t>
            </w:r>
            <w:r>
              <w:rPr>
                <w:noProof/>
                <w:webHidden/>
              </w:rPr>
              <w:tab/>
            </w:r>
            <w:r>
              <w:rPr>
                <w:noProof/>
                <w:webHidden/>
              </w:rPr>
              <w:fldChar w:fldCharType="begin"/>
            </w:r>
            <w:r>
              <w:rPr>
                <w:noProof/>
                <w:webHidden/>
              </w:rPr>
              <w:instrText xml:space="preserve"> PAGEREF _Toc180606491 \h </w:instrText>
            </w:r>
            <w:r>
              <w:rPr>
                <w:noProof/>
                <w:webHidden/>
              </w:rPr>
            </w:r>
            <w:r>
              <w:rPr>
                <w:noProof/>
                <w:webHidden/>
              </w:rPr>
              <w:fldChar w:fldCharType="separate"/>
            </w:r>
            <w:r w:rsidR="00C34CCF">
              <w:rPr>
                <w:noProof/>
                <w:webHidden/>
              </w:rPr>
              <w:t>41</w:t>
            </w:r>
            <w:r>
              <w:rPr>
                <w:noProof/>
                <w:webHidden/>
              </w:rPr>
              <w:fldChar w:fldCharType="end"/>
            </w:r>
          </w:hyperlink>
        </w:p>
        <w:p w14:paraId="26E285D9" w14:textId="21707537" w:rsidR="009550A3" w:rsidRDefault="009550A3">
          <w:pPr>
            <w:pStyle w:val="INNH1"/>
            <w:rPr>
              <w:rFonts w:asciiTheme="minorHAnsi" w:eastAsiaTheme="minorEastAsia" w:hAnsiTheme="minorHAnsi"/>
              <w:b w:val="0"/>
              <w:noProof/>
              <w:lang w:val="nb-NO"/>
            </w:rPr>
          </w:pPr>
          <w:hyperlink w:anchor="_Toc180606492" w:history="1">
            <w:r w:rsidRPr="00BB2A40">
              <w:rPr>
                <w:rStyle w:val="Hyperkobling"/>
                <w:noProof/>
              </w:rPr>
              <w:t>Appendix</w:t>
            </w:r>
            <w:r>
              <w:rPr>
                <w:noProof/>
                <w:webHidden/>
              </w:rPr>
              <w:tab/>
            </w:r>
            <w:r>
              <w:rPr>
                <w:noProof/>
                <w:webHidden/>
              </w:rPr>
              <w:fldChar w:fldCharType="begin"/>
            </w:r>
            <w:r>
              <w:rPr>
                <w:noProof/>
                <w:webHidden/>
              </w:rPr>
              <w:instrText xml:space="preserve"> PAGEREF _Toc180606492 \h </w:instrText>
            </w:r>
            <w:r>
              <w:rPr>
                <w:noProof/>
                <w:webHidden/>
              </w:rPr>
            </w:r>
            <w:r>
              <w:rPr>
                <w:noProof/>
                <w:webHidden/>
              </w:rPr>
              <w:fldChar w:fldCharType="separate"/>
            </w:r>
            <w:r w:rsidR="00C34CCF">
              <w:rPr>
                <w:noProof/>
                <w:webHidden/>
              </w:rPr>
              <w:t>42</w:t>
            </w:r>
            <w:r>
              <w:rPr>
                <w:noProof/>
                <w:webHidden/>
              </w:rPr>
              <w:fldChar w:fldCharType="end"/>
            </w:r>
          </w:hyperlink>
        </w:p>
        <w:p w14:paraId="5B359DC3" w14:textId="2157B6BA" w:rsidR="009550A3" w:rsidRDefault="009550A3">
          <w:pPr>
            <w:pStyle w:val="INNH2"/>
            <w:tabs>
              <w:tab w:val="left" w:pos="1701"/>
            </w:tabs>
            <w:rPr>
              <w:rFonts w:asciiTheme="minorHAnsi" w:eastAsiaTheme="minorEastAsia" w:hAnsiTheme="minorHAnsi"/>
              <w:noProof/>
              <w:lang w:val="nb-NO"/>
            </w:rPr>
          </w:pPr>
          <w:hyperlink w:anchor="_Toc180606493" w:history="1">
            <w:r w:rsidRPr="00BB2A40">
              <w:rPr>
                <w:rStyle w:val="Hyperkobling"/>
                <w:noProof/>
                <w14:scene3d>
                  <w14:camera w14:prst="orthographicFront"/>
                  <w14:lightRig w14:rig="threePt" w14:dir="t">
                    <w14:rot w14:lat="0" w14:lon="0" w14:rev="0"/>
                  </w14:lightRig>
                </w14:scene3d>
              </w:rPr>
              <w:t>Exhibit 1.</w:t>
            </w:r>
            <w:r>
              <w:rPr>
                <w:rFonts w:asciiTheme="minorHAnsi" w:eastAsiaTheme="minorEastAsia" w:hAnsiTheme="minorHAnsi"/>
                <w:noProof/>
                <w:lang w:val="nb-NO"/>
              </w:rPr>
              <w:tab/>
            </w:r>
            <w:r w:rsidRPr="00BB2A40">
              <w:rPr>
                <w:rStyle w:val="Hyperkobling"/>
                <w:noProof/>
              </w:rPr>
              <w:t>Questionnaire</w:t>
            </w:r>
            <w:r>
              <w:rPr>
                <w:noProof/>
                <w:webHidden/>
              </w:rPr>
              <w:tab/>
            </w:r>
            <w:r>
              <w:rPr>
                <w:noProof/>
                <w:webHidden/>
              </w:rPr>
              <w:fldChar w:fldCharType="begin"/>
            </w:r>
            <w:r>
              <w:rPr>
                <w:noProof/>
                <w:webHidden/>
              </w:rPr>
              <w:instrText xml:space="preserve"> PAGEREF _Toc180606493 \h </w:instrText>
            </w:r>
            <w:r>
              <w:rPr>
                <w:noProof/>
                <w:webHidden/>
              </w:rPr>
            </w:r>
            <w:r>
              <w:rPr>
                <w:noProof/>
                <w:webHidden/>
              </w:rPr>
              <w:fldChar w:fldCharType="separate"/>
            </w:r>
            <w:r w:rsidR="00C34CCF">
              <w:rPr>
                <w:noProof/>
                <w:webHidden/>
              </w:rPr>
              <w:t>42</w:t>
            </w:r>
            <w:r>
              <w:rPr>
                <w:noProof/>
                <w:webHidden/>
              </w:rPr>
              <w:fldChar w:fldCharType="end"/>
            </w:r>
          </w:hyperlink>
        </w:p>
        <w:p w14:paraId="32F22A11" w14:textId="3C9134B7" w:rsidR="009550A3" w:rsidRDefault="009550A3">
          <w:pPr>
            <w:pStyle w:val="INNH2"/>
            <w:tabs>
              <w:tab w:val="left" w:pos="1701"/>
            </w:tabs>
            <w:rPr>
              <w:rFonts w:asciiTheme="minorHAnsi" w:eastAsiaTheme="minorEastAsia" w:hAnsiTheme="minorHAnsi"/>
              <w:noProof/>
              <w:lang w:val="nb-NO"/>
            </w:rPr>
          </w:pPr>
          <w:hyperlink w:anchor="_Toc180606494" w:history="1">
            <w:r w:rsidRPr="00BB2A40">
              <w:rPr>
                <w:rStyle w:val="Hyperkobling"/>
                <w:noProof/>
                <w14:scene3d>
                  <w14:camera w14:prst="orthographicFront"/>
                  <w14:lightRig w14:rig="threePt" w14:dir="t">
                    <w14:rot w14:lat="0" w14:lon="0" w14:rev="0"/>
                  </w14:lightRig>
                </w14:scene3d>
              </w:rPr>
              <w:t>Exhibit 2.</w:t>
            </w:r>
            <w:r>
              <w:rPr>
                <w:rFonts w:asciiTheme="minorHAnsi" w:eastAsiaTheme="minorEastAsia" w:hAnsiTheme="minorHAnsi"/>
                <w:noProof/>
                <w:lang w:val="nb-NO"/>
              </w:rPr>
              <w:tab/>
            </w:r>
            <w:r w:rsidRPr="00BB2A40">
              <w:rPr>
                <w:rStyle w:val="Hyperkobling"/>
                <w:noProof/>
              </w:rPr>
              <w:t>Official statistics</w:t>
            </w:r>
            <w:r>
              <w:rPr>
                <w:noProof/>
                <w:webHidden/>
              </w:rPr>
              <w:tab/>
            </w:r>
            <w:r>
              <w:rPr>
                <w:noProof/>
                <w:webHidden/>
              </w:rPr>
              <w:fldChar w:fldCharType="begin"/>
            </w:r>
            <w:r>
              <w:rPr>
                <w:noProof/>
                <w:webHidden/>
              </w:rPr>
              <w:instrText xml:space="preserve"> PAGEREF _Toc180606494 \h </w:instrText>
            </w:r>
            <w:r>
              <w:rPr>
                <w:noProof/>
                <w:webHidden/>
              </w:rPr>
            </w:r>
            <w:r>
              <w:rPr>
                <w:noProof/>
                <w:webHidden/>
              </w:rPr>
              <w:fldChar w:fldCharType="separate"/>
            </w:r>
            <w:r w:rsidR="00C34CCF">
              <w:rPr>
                <w:noProof/>
                <w:webHidden/>
              </w:rPr>
              <w:t>53</w:t>
            </w:r>
            <w:r>
              <w:rPr>
                <w:noProof/>
                <w:webHidden/>
              </w:rPr>
              <w:fldChar w:fldCharType="end"/>
            </w:r>
          </w:hyperlink>
        </w:p>
        <w:p w14:paraId="0F449B0E" w14:textId="7FC6A5FE" w:rsidR="009550A3" w:rsidRDefault="009550A3">
          <w:pPr>
            <w:pStyle w:val="INNH2"/>
            <w:tabs>
              <w:tab w:val="left" w:pos="1701"/>
            </w:tabs>
            <w:rPr>
              <w:rFonts w:asciiTheme="minorHAnsi" w:eastAsiaTheme="minorEastAsia" w:hAnsiTheme="minorHAnsi"/>
              <w:noProof/>
              <w:lang w:val="nb-NO"/>
            </w:rPr>
          </w:pPr>
          <w:hyperlink w:anchor="_Toc180606495" w:history="1">
            <w:r w:rsidRPr="00BB2A40">
              <w:rPr>
                <w:rStyle w:val="Hyperkobling"/>
                <w:noProof/>
                <w14:scene3d>
                  <w14:camera w14:prst="orthographicFront"/>
                  <w14:lightRig w14:rig="threePt" w14:dir="t">
                    <w14:rot w14:lat="0" w14:lon="0" w14:rev="0"/>
                  </w14:lightRig>
                </w14:scene3d>
              </w:rPr>
              <w:t>Exhibit 3.</w:t>
            </w:r>
            <w:r>
              <w:rPr>
                <w:rFonts w:asciiTheme="minorHAnsi" w:eastAsiaTheme="minorEastAsia" w:hAnsiTheme="minorHAnsi"/>
                <w:noProof/>
                <w:lang w:val="nb-NO"/>
              </w:rPr>
              <w:tab/>
            </w:r>
            <w:r w:rsidRPr="00BB2A40">
              <w:rPr>
                <w:rStyle w:val="Hyperkobling"/>
                <w:noProof/>
              </w:rPr>
              <w:t>Supplemental Figures</w:t>
            </w:r>
            <w:r>
              <w:rPr>
                <w:noProof/>
                <w:webHidden/>
              </w:rPr>
              <w:tab/>
            </w:r>
            <w:r>
              <w:rPr>
                <w:noProof/>
                <w:webHidden/>
              </w:rPr>
              <w:fldChar w:fldCharType="begin"/>
            </w:r>
            <w:r>
              <w:rPr>
                <w:noProof/>
                <w:webHidden/>
              </w:rPr>
              <w:instrText xml:space="preserve"> PAGEREF _Toc180606495 \h </w:instrText>
            </w:r>
            <w:r>
              <w:rPr>
                <w:noProof/>
                <w:webHidden/>
              </w:rPr>
            </w:r>
            <w:r>
              <w:rPr>
                <w:noProof/>
                <w:webHidden/>
              </w:rPr>
              <w:fldChar w:fldCharType="separate"/>
            </w:r>
            <w:r w:rsidR="00C34CCF">
              <w:rPr>
                <w:noProof/>
                <w:webHidden/>
              </w:rPr>
              <w:t>54</w:t>
            </w:r>
            <w:r>
              <w:rPr>
                <w:noProof/>
                <w:webHidden/>
              </w:rPr>
              <w:fldChar w:fldCharType="end"/>
            </w:r>
          </w:hyperlink>
        </w:p>
        <w:p w14:paraId="7219E032" w14:textId="55FD297F" w:rsidR="00190818" w:rsidRPr="0092046A" w:rsidRDefault="00B15395" w:rsidP="00190818">
          <w:r w:rsidRPr="0092046A">
            <w:rPr>
              <w:b/>
            </w:rPr>
            <w:fldChar w:fldCharType="end"/>
          </w:r>
        </w:p>
      </w:sdtContent>
    </w:sdt>
    <w:p w14:paraId="499334B1" w14:textId="77777777" w:rsidR="00190818" w:rsidRPr="0092046A" w:rsidRDefault="00190818" w:rsidP="00190818"/>
    <w:p w14:paraId="2F59535A" w14:textId="77777777" w:rsidR="00190818" w:rsidRPr="0092046A" w:rsidRDefault="00190818" w:rsidP="00190818">
      <w:pPr>
        <w:spacing w:after="160"/>
        <w:sectPr w:rsidR="00190818" w:rsidRPr="0092046A" w:rsidSect="00967662">
          <w:headerReference w:type="even" r:id="rId36"/>
          <w:footerReference w:type="even" r:id="rId37"/>
          <w:pgSz w:w="11906" w:h="16838" w:code="9"/>
          <w:pgMar w:top="1701" w:right="1418" w:bottom="1418" w:left="1418" w:header="851" w:footer="709" w:gutter="0"/>
          <w:cols w:space="708"/>
          <w:docGrid w:linePitch="360"/>
        </w:sectPr>
      </w:pPr>
    </w:p>
    <w:p w14:paraId="10DF7080" w14:textId="77777777" w:rsidR="00190818" w:rsidRPr="0092046A" w:rsidRDefault="00C3269F" w:rsidP="00190818">
      <w:pPr>
        <w:spacing w:after="380"/>
        <w:ind w:left="-1247"/>
      </w:pPr>
      <w:r w:rsidRPr="0092046A">
        <w:rPr>
          <w:b/>
          <w:bCs/>
          <w:noProof/>
          <w:color w:val="3F868D" w:themeColor="accent1"/>
          <w:sz w:val="44"/>
          <w:szCs w:val="44"/>
          <w:lang w:eastAsia="en-US"/>
        </w:rPr>
        <w:lastRenderedPageBreak/>
        <w:drawing>
          <wp:inline distT="0" distB="0" distL="0" distR="0" wp14:anchorId="7B241B42" wp14:editId="3336ACF6">
            <wp:extent cx="2856230" cy="350520"/>
            <wp:effectExtent l="0" t="0" r="1270" b="0"/>
            <wp:docPr id="3" name="Bilde 3" descr="Et bilde som inneholder tekst&#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ilde 3" descr="Et bilde som inneholder tekst&#10;&#10;Automatisk generert beskrivelse"/>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856230" cy="350520"/>
                    </a:xfrm>
                    <a:prstGeom prst="rect">
                      <a:avLst/>
                    </a:prstGeom>
                    <a:noFill/>
                    <a:ln>
                      <a:noFill/>
                    </a:ln>
                  </pic:spPr>
                </pic:pic>
              </a:graphicData>
            </a:graphic>
          </wp:inline>
        </w:drawing>
      </w:r>
    </w:p>
    <w:p w14:paraId="66EB98F1" w14:textId="77777777" w:rsidR="00190818" w:rsidRPr="0092046A" w:rsidRDefault="00190818" w:rsidP="00190818">
      <w:pPr>
        <w:tabs>
          <w:tab w:val="left" w:pos="0"/>
        </w:tabs>
        <w:spacing w:after="0"/>
        <w:ind w:left="-1247"/>
        <w:rPr>
          <w:color w:val="5C1863"/>
        </w:rPr>
      </w:pPr>
      <w:r w:rsidRPr="0092046A">
        <w:rPr>
          <w:color w:val="5C1863"/>
        </w:rPr>
        <w:t>ENGLISH</w:t>
      </w:r>
      <w:r w:rsidRPr="0092046A">
        <w:rPr>
          <w:color w:val="5C1863"/>
        </w:rPr>
        <w:tab/>
      </w:r>
      <w:bookmarkStart w:id="80" w:name="Summary"/>
      <w:r w:rsidRPr="0092046A">
        <w:rPr>
          <w:rFonts w:cs="Calibri"/>
          <w:color w:val="5C1863"/>
          <w:sz w:val="36"/>
          <w:szCs w:val="36"/>
        </w:rPr>
        <w:t>Summary</w:t>
      </w:r>
      <w:bookmarkEnd w:id="80"/>
    </w:p>
    <w:p w14:paraId="77574976" w14:textId="77777777" w:rsidR="00190818" w:rsidRPr="0092046A" w:rsidRDefault="00190818" w:rsidP="00190818">
      <w:pPr>
        <w:spacing w:after="480" w:line="120" w:lineRule="exact"/>
        <w:ind w:left="-1247"/>
        <w:rPr>
          <w:sz w:val="12"/>
          <w:szCs w:val="12"/>
        </w:rPr>
      </w:pPr>
      <w:r w:rsidRPr="0092046A">
        <w:rPr>
          <w:noProof/>
        </w:rPr>
        <mc:AlternateContent>
          <mc:Choice Requires="wps">
            <w:drawing>
              <wp:inline distT="0" distB="0" distL="0" distR="0" wp14:anchorId="5396281E" wp14:editId="428DDD11">
                <wp:extent cx="6196270" cy="0"/>
                <wp:effectExtent l="0" t="0" r="0" b="0"/>
                <wp:docPr id="184" name="Rett linje 184">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6196270" cy="0"/>
                        </a:xfrm>
                        <a:prstGeom prst="line">
                          <a:avLst/>
                        </a:prstGeom>
                        <a:ln w="15875" cap="rnd">
                          <a:prstDash val="sysDot"/>
                          <a:round/>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xmlns:arto="http://schemas.microsoft.com/office/word/2006/arto" xmlns:a16="http://schemas.microsoft.com/office/drawing/2014/main" xmlns:asvg="http://schemas.microsoft.com/office/drawing/2016/SVG/main" xmlns:adec="http://schemas.microsoft.com/office/drawing/2017/decorative" xmlns:a14="http://schemas.microsoft.com/office/drawing/2010/main" xmlns:pic="http://schemas.openxmlformats.org/drawingml/2006/picture" xmlns:a="http://schemas.openxmlformats.org/drawingml/2006/main">
            <w:pict w14:anchorId="1AD1BAD2">
              <v:line id="Rett linje 184" style="visibility:visible;mso-wrap-style:square;mso-left-percent:-10001;mso-top-percent:-10001;mso-position-horizontal:absolute;mso-position-horizontal-relative:char;mso-position-vertical:absolute;mso-position-vertical-relative:line;mso-left-percent:-10001;mso-top-percent:-10001" alt="&quot;&quot;" o:spid="_x0000_s1026" strokecolor="#3b7e85 [3044]" strokeweight="1.25pt" from="0,0" to="487.9pt,0" w14:anchorId="069DE3A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">
                <v:stroke endcap="round" dashstyle="1 1"/>
                <w10:anchorlock/>
              </v:line>
            </w:pict>
          </mc:Fallback>
        </mc:AlternateContent>
      </w:r>
    </w:p>
    <w:tbl>
      <w:tblPr>
        <w:tblStyle w:val="Tabellrutenett"/>
        <w:tblpPr w:leftFromText="142" w:rightFromText="142" w:vertAnchor="text"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6A0" w:firstRow="1" w:lastRow="0" w:firstColumn="1" w:lastColumn="0" w:noHBand="1" w:noVBand="1"/>
      </w:tblPr>
      <w:tblGrid>
        <w:gridCol w:w="8503"/>
      </w:tblGrid>
      <w:tr w:rsidR="0064752B" w:rsidRPr="0092046A" w14:paraId="1E99887E" w14:textId="77777777" w:rsidTr="00D72085">
        <w:trPr>
          <w:trHeight w:val="424"/>
        </w:trPr>
        <w:tc>
          <w:tcPr>
            <w:tcW w:w="7936" w:type="dxa"/>
          </w:tcPr>
          <w:p w14:paraId="6AAA33FE" w14:textId="04E9BD20" w:rsidR="0064752B" w:rsidRPr="0092046A" w:rsidRDefault="000A5416" w:rsidP="006951D3">
            <w:pPr>
              <w:pStyle w:val="H1Sammendrag"/>
              <w:framePr w:hSpace="0" w:wrap="auto" w:vAnchor="margin" w:yAlign="inline"/>
              <w:tabs>
                <w:tab w:val="center" w:pos="4251"/>
              </w:tabs>
              <w:suppressOverlap w:val="0"/>
            </w:pPr>
            <w:r w:rsidRPr="0092046A">
              <w:fldChar w:fldCharType="begin"/>
            </w:r>
            <w:r w:rsidRPr="0092046A">
              <w:instrText xml:space="preserve"> REF Tittel \h </w:instrText>
            </w:r>
            <w:r w:rsidRPr="0092046A">
              <w:fldChar w:fldCharType="separate"/>
            </w:r>
            <w:r w:rsidR="00C34CCF">
              <w:t>Attitudes towards road pricing and road tolls</w:t>
            </w:r>
            <w:r w:rsidRPr="0092046A">
              <w:fldChar w:fldCharType="end"/>
            </w:r>
          </w:p>
        </w:tc>
      </w:tr>
      <w:tr w:rsidR="0064752B" w:rsidRPr="0092046A" w14:paraId="0044D389" w14:textId="77777777" w:rsidTr="00D72085">
        <w:trPr>
          <w:trHeight w:val="283"/>
        </w:trPr>
        <w:tc>
          <w:tcPr>
            <w:tcW w:w="7936" w:type="dxa"/>
          </w:tcPr>
          <w:p w14:paraId="03160EDD" w14:textId="1015FA4A" w:rsidR="0064752B" w:rsidRPr="0092046A" w:rsidRDefault="000A5416" w:rsidP="002E72C4">
            <w:pPr>
              <w:pStyle w:val="H2Sammendrag"/>
              <w:framePr w:hSpace="0" w:wrap="auto" w:vAnchor="margin" w:yAlign="inline"/>
              <w:suppressOverlap w:val="0"/>
            </w:pPr>
            <w:r w:rsidRPr="0092046A">
              <w:fldChar w:fldCharType="begin"/>
            </w:r>
            <w:r w:rsidRPr="0092046A">
              <w:instrText xml:space="preserve"> REF Undertittel \h </w:instrText>
            </w:r>
            <w:r w:rsidRPr="0092046A">
              <w:fldChar w:fldCharType="separate"/>
            </w:r>
            <w:r w:rsidR="00C34CCF">
              <w:rPr>
                <w:szCs w:val="36"/>
                <w:lang w:val="en-GB"/>
              </w:rPr>
              <w:t>Survey design and data description</w:t>
            </w:r>
            <w:r w:rsidRPr="0092046A">
              <w:fldChar w:fldCharType="end"/>
            </w:r>
          </w:p>
        </w:tc>
      </w:tr>
      <w:tr w:rsidR="00410F0C" w:rsidRPr="0092046A" w14:paraId="5642E47F" w14:textId="77777777" w:rsidTr="00D72085">
        <w:tc>
          <w:tcPr>
            <w:tcW w:w="7936" w:type="dxa"/>
          </w:tcPr>
          <w:p w14:paraId="6B73D86E" w14:textId="6DA326A1" w:rsidR="00410F0C" w:rsidRPr="0092046A" w:rsidRDefault="00C4443D" w:rsidP="00F420B9">
            <w:pPr>
              <w:pStyle w:val="Dokinfosam"/>
              <w:framePr w:hSpace="0" w:wrap="auto" w:vAnchor="margin" w:yAlign="inline"/>
              <w:suppressOverlap w:val="0"/>
            </w:pPr>
            <w:r w:rsidRPr="0092046A">
              <w:t xml:space="preserve">TØI Report </w:t>
            </w:r>
            <w:r w:rsidRPr="0092046A">
              <w:fldChar w:fldCharType="begin"/>
            </w:r>
            <w:r w:rsidRPr="0092046A">
              <w:instrText xml:space="preserve"> REF Rapportnummer \h </w:instrText>
            </w:r>
            <w:r w:rsidRPr="0092046A">
              <w:fldChar w:fldCharType="separate"/>
            </w:r>
            <w:r w:rsidR="00C34CCF">
              <w:t>2062/2023</w:t>
            </w:r>
            <w:r w:rsidRPr="0092046A">
              <w:fldChar w:fldCharType="end"/>
            </w:r>
            <w:r w:rsidRPr="0092046A">
              <w:t xml:space="preserve"> • Author</w:t>
            </w:r>
            <w:r w:rsidRPr="008F4502">
              <w:t>s</w:t>
            </w:r>
            <w:r w:rsidRPr="0092046A">
              <w:t xml:space="preserve">: </w:t>
            </w:r>
            <w:r w:rsidR="00525878" w:rsidRPr="0092046A">
              <w:fldChar w:fldCharType="begin"/>
            </w:r>
            <w:r w:rsidR="00525878" w:rsidRPr="0092046A">
              <w:instrText xml:space="preserve"> REF Forfattere \h </w:instrText>
            </w:r>
            <w:r w:rsidR="00525878" w:rsidRPr="0092046A">
              <w:fldChar w:fldCharType="separate"/>
            </w:r>
            <w:r w:rsidR="00C34CCF">
              <w:rPr>
                <w:lang w:val="en-GB"/>
              </w:rPr>
              <w:t>Askill Harkjerr Halse, Alice Ciccone, Olivia Potash</w:t>
            </w:r>
            <w:r w:rsidR="00C34CCF" w:rsidRPr="00A040D6">
              <w:rPr>
                <w:lang w:val="en-GB"/>
              </w:rPr>
              <w:t xml:space="preserve"> </w:t>
            </w:r>
            <w:r w:rsidR="00525878" w:rsidRPr="0092046A">
              <w:fldChar w:fldCharType="end"/>
            </w:r>
            <w:r w:rsidRPr="0092046A">
              <w:t xml:space="preserve">• Oslo </w:t>
            </w:r>
            <w:bookmarkStart w:id="81" w:name="År"/>
            <w:r w:rsidR="00ED2F5C" w:rsidRPr="0092046A">
              <w:fldChar w:fldCharType="begin"/>
            </w:r>
            <w:r w:rsidR="00ED2F5C" w:rsidRPr="0092046A">
              <w:instrText xml:space="preserve"> FILLIN  Year  \* MERGEFORMAT </w:instrText>
            </w:r>
            <w:r w:rsidR="00ED2F5C" w:rsidRPr="0092046A">
              <w:fldChar w:fldCharType="separate"/>
            </w:r>
            <w:r w:rsidR="009550A3">
              <w:t>2024</w:t>
            </w:r>
            <w:r w:rsidR="00ED2F5C" w:rsidRPr="0092046A">
              <w:fldChar w:fldCharType="end"/>
            </w:r>
            <w:bookmarkEnd w:id="81"/>
            <w:r w:rsidR="00ED2F5C" w:rsidRPr="0092046A">
              <w:t xml:space="preserve"> </w:t>
            </w:r>
            <w:r w:rsidRPr="0092046A">
              <w:t>•</w:t>
            </w:r>
            <w:r w:rsidR="00066C27" w:rsidRPr="0092046A">
              <w:t xml:space="preserve"> </w:t>
            </w:r>
            <w:r w:rsidR="00143E66" w:rsidRPr="0092046A">
              <w:fldChar w:fldCharType="begin"/>
            </w:r>
            <w:r w:rsidR="00143E66" w:rsidRPr="0092046A">
              <w:instrText xml:space="preserve"> REF Antall_sider \h  \* MERGEFORMAT </w:instrText>
            </w:r>
            <w:r w:rsidR="00143E66" w:rsidRPr="0092046A">
              <w:fldChar w:fldCharType="separate"/>
            </w:r>
            <w:r w:rsidR="00143E66" w:rsidRPr="0092046A">
              <w:fldChar w:fldCharType="end"/>
            </w:r>
            <w:r w:rsidR="00143E66" w:rsidRPr="0092046A">
              <w:t xml:space="preserve"> </w:t>
            </w:r>
            <w:r w:rsidRPr="0092046A">
              <w:t>pages</w:t>
            </w:r>
          </w:p>
        </w:tc>
      </w:tr>
      <w:tr w:rsidR="00410F0C" w:rsidRPr="0092046A" w14:paraId="6C562ED9" w14:textId="77777777" w:rsidTr="00D72085">
        <w:tc>
          <w:tcPr>
            <w:tcW w:w="7936" w:type="dxa"/>
          </w:tcPr>
          <w:p w14:paraId="5F44C569" w14:textId="77777777" w:rsidR="00410F0C" w:rsidRPr="0092046A" w:rsidRDefault="00410F0C" w:rsidP="00AA5CA3">
            <w:pPr>
              <w:spacing w:line="120" w:lineRule="exact"/>
              <w:rPr>
                <w:sz w:val="12"/>
                <w:szCs w:val="12"/>
              </w:rPr>
            </w:pPr>
            <w:r w:rsidRPr="0092046A">
              <w:rPr>
                <w:noProof/>
                <w:sz w:val="12"/>
                <w:szCs w:val="12"/>
              </w:rPr>
              <mc:AlternateContent>
                <mc:Choice Requires="wps">
                  <w:drawing>
                    <wp:inline distT="0" distB="0" distL="0" distR="0" wp14:anchorId="5766AAAB" wp14:editId="18AE45A1">
                      <wp:extent cx="5465135" cy="0"/>
                      <wp:effectExtent l="0" t="0" r="0" b="0"/>
                      <wp:docPr id="6" name="Rett linje 6">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5465135" cy="0"/>
                              </a:xfrm>
                              <a:prstGeom prst="line">
                                <a:avLst/>
                              </a:prstGeom>
                              <a:ln w="15875" cap="rnd">
                                <a:prstDash val="sysDot"/>
                                <a:round/>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xmlns:arto="http://schemas.microsoft.com/office/word/2006/arto" xmlns:a16="http://schemas.microsoft.com/office/drawing/2014/main" xmlns:asvg="http://schemas.microsoft.com/office/drawing/2016/SVG/main" xmlns:adec="http://schemas.microsoft.com/office/drawing/2017/decorative" xmlns:a14="http://schemas.microsoft.com/office/drawing/2010/main" xmlns:pic="http://schemas.openxmlformats.org/drawingml/2006/picture" xmlns:a="http://schemas.openxmlformats.org/drawingml/2006/main">
                  <w:pict w14:anchorId="15D0E7A1">
                    <v:line id="Rett linje 6" style="visibility:visible;mso-wrap-style:square;mso-left-percent:-10001;mso-top-percent:-10001;mso-position-horizontal:absolute;mso-position-horizontal-relative:char;mso-position-vertical:absolute;mso-position-vertical-relative:line;mso-left-percent:-10001;mso-top-percent:-10001" alt="&quot;&quot;" o:spid="_x0000_s1026" strokecolor="#3b7e85 [3044]" strokeweight="1.25pt" from="0,0" to="430.35pt,0" w14:anchorId="597951B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">
                      <v:stroke endcap="round" dashstyle="1 1"/>
                      <w10:anchorlock/>
                    </v:line>
                  </w:pict>
                </mc:Fallback>
              </mc:AlternateContent>
            </w:r>
          </w:p>
        </w:tc>
      </w:tr>
    </w:tbl>
    <w:p w14:paraId="4E6D7A13" w14:textId="3682CF4F" w:rsidR="00641E8B" w:rsidRDefault="00641E8B" w:rsidP="00F420B9">
      <w:pPr>
        <w:pStyle w:val="Englishtext"/>
        <w:rPr>
          <w:highlight w:val="yellow"/>
          <w:lang w:val="en-US"/>
        </w:rPr>
      </w:pPr>
      <w:r w:rsidRPr="00641E8B">
        <w:rPr>
          <w:lang w:val="en-US"/>
        </w:rPr>
        <w:t>In this report, we document the design</w:t>
      </w:r>
      <w:r w:rsidR="006B281D">
        <w:rPr>
          <w:lang w:val="en-US"/>
        </w:rPr>
        <w:t xml:space="preserve"> and</w:t>
      </w:r>
      <w:r w:rsidR="00B11472">
        <w:rPr>
          <w:lang w:val="en-US"/>
        </w:rPr>
        <w:t xml:space="preserve"> data collection</w:t>
      </w:r>
      <w:r w:rsidRPr="00641E8B">
        <w:rPr>
          <w:lang w:val="en-US"/>
        </w:rPr>
        <w:t xml:space="preserve"> and </w:t>
      </w:r>
      <w:r w:rsidR="000F51C4">
        <w:rPr>
          <w:lang w:val="en-US"/>
        </w:rPr>
        <w:t xml:space="preserve">present </w:t>
      </w:r>
      <w:r w:rsidR="00B11472">
        <w:rPr>
          <w:lang w:val="en-US"/>
        </w:rPr>
        <w:t xml:space="preserve">selected </w:t>
      </w:r>
      <w:r w:rsidRPr="00641E8B">
        <w:rPr>
          <w:lang w:val="en-US"/>
        </w:rPr>
        <w:t>results of a large survey on support for universal distance-based road pricing</w:t>
      </w:r>
      <w:r w:rsidR="00830F10">
        <w:rPr>
          <w:lang w:val="en-US"/>
        </w:rPr>
        <w:t xml:space="preserve"> </w:t>
      </w:r>
      <w:r w:rsidR="00830F10" w:rsidRPr="00641E8B">
        <w:rPr>
          <w:lang w:val="en-US"/>
        </w:rPr>
        <w:t>in Norway</w:t>
      </w:r>
      <w:r w:rsidRPr="00641E8B">
        <w:rPr>
          <w:lang w:val="en-US"/>
        </w:rPr>
        <w:t xml:space="preserve">. </w:t>
      </w:r>
      <w:r w:rsidR="005D1174">
        <w:rPr>
          <w:lang w:val="en-US"/>
        </w:rPr>
        <w:t>In the</w:t>
      </w:r>
      <w:r w:rsidRPr="00641E8B">
        <w:rPr>
          <w:lang w:val="en-US"/>
        </w:rPr>
        <w:t xml:space="preserve"> pilot survey</w:t>
      </w:r>
      <w:r w:rsidR="005D1174">
        <w:rPr>
          <w:lang w:val="en-US"/>
        </w:rPr>
        <w:t>,</w:t>
      </w:r>
      <w:r w:rsidRPr="00641E8B">
        <w:rPr>
          <w:lang w:val="en-US"/>
        </w:rPr>
        <w:t xml:space="preserve"> </w:t>
      </w:r>
      <w:r w:rsidR="00F02284">
        <w:rPr>
          <w:lang w:val="en-US"/>
        </w:rPr>
        <w:t xml:space="preserve">a link to </w:t>
      </w:r>
      <w:r w:rsidR="005D1174">
        <w:rPr>
          <w:lang w:val="en-US"/>
        </w:rPr>
        <w:t xml:space="preserve">the </w:t>
      </w:r>
      <w:r w:rsidR="00F02284">
        <w:rPr>
          <w:lang w:val="en-US"/>
        </w:rPr>
        <w:t xml:space="preserve">questionnaire </w:t>
      </w:r>
      <w:r w:rsidRPr="00641E8B">
        <w:rPr>
          <w:lang w:val="en-US"/>
        </w:rPr>
        <w:t xml:space="preserve">was shared on </w:t>
      </w:r>
      <w:r w:rsidR="007762DF">
        <w:rPr>
          <w:lang w:val="en-US"/>
        </w:rPr>
        <w:t>s</w:t>
      </w:r>
      <w:r w:rsidR="0001676E">
        <w:rPr>
          <w:lang w:val="en-US"/>
        </w:rPr>
        <w:t>ocial media</w:t>
      </w:r>
      <w:r w:rsidR="007762DF">
        <w:rPr>
          <w:lang w:val="en-US"/>
        </w:rPr>
        <w:t xml:space="preserve"> (</w:t>
      </w:r>
      <w:r w:rsidRPr="00641E8B">
        <w:rPr>
          <w:lang w:val="en-US"/>
        </w:rPr>
        <w:t>Facebook</w:t>
      </w:r>
      <w:r w:rsidR="007762DF">
        <w:rPr>
          <w:lang w:val="en-US"/>
        </w:rPr>
        <w:t>)</w:t>
      </w:r>
      <w:r w:rsidR="005D1174">
        <w:rPr>
          <w:lang w:val="en-US"/>
        </w:rPr>
        <w:t>. In the</w:t>
      </w:r>
      <w:r w:rsidRPr="00641E8B">
        <w:rPr>
          <w:lang w:val="en-US"/>
        </w:rPr>
        <w:t xml:space="preserve"> main survey</w:t>
      </w:r>
      <w:r w:rsidR="005D1174">
        <w:rPr>
          <w:lang w:val="en-US"/>
        </w:rPr>
        <w:t>,</w:t>
      </w:r>
      <w:r w:rsidRPr="00641E8B">
        <w:rPr>
          <w:lang w:val="en-US"/>
        </w:rPr>
        <w:t xml:space="preserve"> </w:t>
      </w:r>
      <w:r w:rsidR="00C82620">
        <w:rPr>
          <w:lang w:val="en-US"/>
        </w:rPr>
        <w:t>a sample of Norwegian</w:t>
      </w:r>
      <w:r w:rsidR="00E22387">
        <w:rPr>
          <w:lang w:val="en-US"/>
        </w:rPr>
        <w:t xml:space="preserve"> individuals</w:t>
      </w:r>
      <w:r w:rsidRPr="00641E8B">
        <w:rPr>
          <w:lang w:val="en-US"/>
        </w:rPr>
        <w:t xml:space="preserve"> were recruited using the population register. </w:t>
      </w:r>
      <w:r w:rsidR="00E22387">
        <w:rPr>
          <w:lang w:val="en-US"/>
        </w:rPr>
        <w:t>T</w:t>
      </w:r>
      <w:r w:rsidRPr="00641E8B">
        <w:rPr>
          <w:lang w:val="en-US"/>
        </w:rPr>
        <w:t xml:space="preserve">he main survey sample is </w:t>
      </w:r>
      <w:r w:rsidR="008E6780">
        <w:rPr>
          <w:lang w:val="en-US"/>
        </w:rPr>
        <w:t>quite representative of the Norwegian population</w:t>
      </w:r>
      <w:r w:rsidRPr="00641E8B">
        <w:rPr>
          <w:lang w:val="en-US"/>
        </w:rPr>
        <w:t xml:space="preserve">, but there is a slight over-representation of urban residents, people with high education and income and voters of environmental parties. Many respondents are negative towards universal road pricing and do not expect the policy to have positive effects. </w:t>
      </w:r>
      <w:r w:rsidR="00B270CE">
        <w:rPr>
          <w:lang w:val="en-US"/>
        </w:rPr>
        <w:t>Still</w:t>
      </w:r>
      <w:r w:rsidR="00D279C6">
        <w:rPr>
          <w:lang w:val="en-US"/>
        </w:rPr>
        <w:t xml:space="preserve">, </w:t>
      </w:r>
      <w:r w:rsidR="00EA2D13">
        <w:rPr>
          <w:lang w:val="en-US"/>
        </w:rPr>
        <w:t xml:space="preserve">slightly more respondents are positive towards road pricing than </w:t>
      </w:r>
      <w:r w:rsidR="00C3336D">
        <w:rPr>
          <w:lang w:val="en-US"/>
        </w:rPr>
        <w:t xml:space="preserve">towards </w:t>
      </w:r>
      <w:r w:rsidR="00EA2D13">
        <w:rPr>
          <w:lang w:val="en-US"/>
        </w:rPr>
        <w:t>current road tolls</w:t>
      </w:r>
      <w:r w:rsidR="007A58C6">
        <w:rPr>
          <w:lang w:val="en-US"/>
        </w:rPr>
        <w:t xml:space="preserve">. </w:t>
      </w:r>
      <w:r w:rsidR="00871703">
        <w:rPr>
          <w:lang w:val="en-US"/>
        </w:rPr>
        <w:t xml:space="preserve">Attitudes vary considerably </w:t>
      </w:r>
      <w:r w:rsidR="00C906C2">
        <w:rPr>
          <w:lang w:val="en-US"/>
        </w:rPr>
        <w:t xml:space="preserve">by gender, education, travel mode and political party. </w:t>
      </w:r>
      <w:r w:rsidRPr="00641E8B">
        <w:rPr>
          <w:lang w:val="en-US"/>
        </w:rPr>
        <w:t xml:space="preserve">Interestingly, many respondents seem quite uninformed about what they currently pay in road tolls. </w:t>
      </w:r>
    </w:p>
    <w:p w14:paraId="60184611" w14:textId="77777777" w:rsidR="00A8747F" w:rsidRPr="0092046A" w:rsidRDefault="00C66BEE" w:rsidP="00A8747F">
      <w:pPr>
        <w:pStyle w:val="Punktliste"/>
        <w:numPr>
          <w:ilvl w:val="0"/>
          <w:numId w:val="0"/>
        </w:numPr>
      </w:pPr>
      <w:r w:rsidRPr="0092046A">
        <w:rPr>
          <w:noProof/>
          <w:sz w:val="12"/>
          <w:szCs w:val="12"/>
        </w:rPr>
        <mc:AlternateContent>
          <mc:Choice Requires="wps">
            <w:drawing>
              <wp:inline distT="0" distB="0" distL="0" distR="0" wp14:anchorId="70B1ED5A" wp14:editId="74EB9AEA">
                <wp:extent cx="5398829" cy="0"/>
                <wp:effectExtent l="0" t="0" r="0" b="0"/>
                <wp:docPr id="16" name="Rett linje 16">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5398829" cy="0"/>
                        </a:xfrm>
                        <a:prstGeom prst="line">
                          <a:avLst/>
                        </a:prstGeom>
                        <a:ln w="15875" cap="rnd">
                          <a:prstDash val="sysDot"/>
                          <a:round/>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xmlns:arto="http://schemas.microsoft.com/office/word/2006/arto" xmlns:a16="http://schemas.microsoft.com/office/drawing/2014/main" xmlns:asvg="http://schemas.microsoft.com/office/drawing/2016/SVG/main" xmlns:adec="http://schemas.microsoft.com/office/drawing/2017/decorative" xmlns:a14="http://schemas.microsoft.com/office/drawing/2010/main" xmlns:pic="http://schemas.openxmlformats.org/drawingml/2006/picture" xmlns:a="http://schemas.openxmlformats.org/drawingml/2006/main">
            <w:pict w14:anchorId="29198C5E">
              <v:line id="Rett linje 16" style="visibility:visible;mso-wrap-style:square;mso-left-percent:-10001;mso-top-percent:-10001;mso-position-horizontal:absolute;mso-position-horizontal-relative:char;mso-position-vertical:absolute;mso-position-vertical-relative:line;mso-left-percent:-10001;mso-top-percent:-10001" alt="&quot;&quot;" o:spid="_x0000_s1026" strokecolor="#3b7e85 [3044]" strokeweight="1.25pt" from="0,0" to="425.1pt,0" w14:anchorId="6B38E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">
                <v:stroke endcap="round" dashstyle="1 1"/>
                <w10:anchorlock/>
              </v:line>
            </w:pict>
          </mc:Fallback>
        </mc:AlternateContent>
      </w:r>
    </w:p>
    <w:p w14:paraId="6E306002" w14:textId="47C153D2" w:rsidR="00BC1B13" w:rsidRPr="0092046A" w:rsidRDefault="00A634C8" w:rsidP="00BC1B13">
      <w:r w:rsidRPr="0092046A">
        <w:t>Road tax reform is high on the political agenda in Norway and other European countries</w:t>
      </w:r>
      <w:r>
        <w:t xml:space="preserve">. </w:t>
      </w:r>
      <w:r w:rsidR="003E4CD9">
        <w:t xml:space="preserve">This report documents </w:t>
      </w:r>
      <w:r w:rsidR="00DD3777">
        <w:t>the results</w:t>
      </w:r>
      <w:r w:rsidR="003E4CD9">
        <w:t xml:space="preserve"> from a study on public support for universal distance-based road pricing and attitudes towards transport policies more generally. </w:t>
      </w:r>
      <w:r w:rsidR="0055716A">
        <w:t xml:space="preserve">This is the first time such </w:t>
      </w:r>
      <w:r w:rsidR="00857482">
        <w:t xml:space="preserve">a </w:t>
      </w:r>
      <w:r w:rsidR="00374E26">
        <w:t>sur</w:t>
      </w:r>
      <w:r w:rsidR="0078222C">
        <w:t>vey has been conducted in Norway</w:t>
      </w:r>
      <w:r w:rsidR="00B8554F">
        <w:t xml:space="preserve">. </w:t>
      </w:r>
      <w:r w:rsidR="003E4CD9" w:rsidRPr="0092046A">
        <w:t>This data has been and will be utilized in several publications.</w:t>
      </w:r>
      <w:r w:rsidR="007F71BF">
        <w:t xml:space="preserve"> </w:t>
      </w:r>
      <w:r w:rsidR="00BC1B13" w:rsidRPr="0092046A">
        <w:t>The objectives of th</w:t>
      </w:r>
      <w:r w:rsidR="0094780A">
        <w:t>is</w:t>
      </w:r>
      <w:r w:rsidR="00BC1B13" w:rsidRPr="0092046A">
        <w:t xml:space="preserve"> report are</w:t>
      </w:r>
      <w:r w:rsidR="009356EB">
        <w:t>:</w:t>
      </w:r>
    </w:p>
    <w:p w14:paraId="50E02835" w14:textId="77777777" w:rsidR="00BC1B13" w:rsidRPr="0092046A" w:rsidRDefault="00BC1B13" w:rsidP="00BC1B13">
      <w:pPr>
        <w:pStyle w:val="Listeavsnitt"/>
        <w:numPr>
          <w:ilvl w:val="0"/>
          <w:numId w:val="7"/>
        </w:numPr>
      </w:pPr>
      <w:r w:rsidRPr="0092046A">
        <w:t>Document the survey design and data collection</w:t>
      </w:r>
    </w:p>
    <w:p w14:paraId="42736048" w14:textId="2BE149FF" w:rsidR="00BC1B13" w:rsidRPr="0092046A" w:rsidRDefault="00BC1B13" w:rsidP="009356EB">
      <w:pPr>
        <w:pStyle w:val="Listeavsnitt"/>
        <w:numPr>
          <w:ilvl w:val="0"/>
          <w:numId w:val="7"/>
        </w:numPr>
        <w:tabs>
          <w:tab w:val="left" w:pos="5940"/>
        </w:tabs>
      </w:pPr>
      <w:r w:rsidRPr="0092046A">
        <w:t>Describe the samples in terms of socio-demographic characteristics</w:t>
      </w:r>
    </w:p>
    <w:p w14:paraId="5F417AA1" w14:textId="7CE092C6" w:rsidR="00BC1B13" w:rsidRPr="0092046A" w:rsidRDefault="00BC1B13" w:rsidP="00BC1B13">
      <w:pPr>
        <w:pStyle w:val="Listeavsnitt"/>
        <w:numPr>
          <w:ilvl w:val="0"/>
          <w:numId w:val="7"/>
        </w:numPr>
      </w:pPr>
      <w:r w:rsidRPr="0092046A">
        <w:t>Show descriptive results regarding location of the trip, travel behavior and road toll costs (self-reported and calculated)</w:t>
      </w:r>
    </w:p>
    <w:p w14:paraId="6E0A4F79" w14:textId="77777777" w:rsidR="00BC1B13" w:rsidRDefault="00BC1B13" w:rsidP="00BC1B13">
      <w:pPr>
        <w:pStyle w:val="Listeavsnitt"/>
        <w:numPr>
          <w:ilvl w:val="0"/>
          <w:numId w:val="7"/>
        </w:numPr>
      </w:pPr>
      <w:r w:rsidRPr="0092046A">
        <w:t>Show descriptive results on attitudes towards road pricing and road tolls as well as other political views</w:t>
      </w:r>
    </w:p>
    <w:p w14:paraId="30148D1A" w14:textId="62992C8E" w:rsidR="00D3375F" w:rsidRPr="0092046A" w:rsidRDefault="00D3375F" w:rsidP="00BC1B13">
      <w:pPr>
        <w:pStyle w:val="Listeavsnitt"/>
        <w:numPr>
          <w:ilvl w:val="0"/>
          <w:numId w:val="7"/>
        </w:numPr>
      </w:pPr>
      <w:r>
        <w:t xml:space="preserve">Evaluate the representativeness of the samples </w:t>
      </w:r>
      <w:r w:rsidR="00E80C9B">
        <w:t>and discuss implications for survey methodology</w:t>
      </w:r>
    </w:p>
    <w:p w14:paraId="3D86A414" w14:textId="6B6FA3AB" w:rsidR="00C77AA9" w:rsidRPr="0092046A" w:rsidDel="0001614F" w:rsidRDefault="41FDCC93" w:rsidP="003E4CD9">
      <w:pPr>
        <w:rPr>
          <w:ins w:id="82" w:author="Trine Dale" w:date="2024-11-09T21:13:00Z"/>
          <w:del w:id="83" w:author="Askill Harkjerr Halse" w:date="2024-11-17T18:58:00Z"/>
        </w:rPr>
      </w:pPr>
      <w:r>
        <w:t xml:space="preserve">Attitudes towards road tax reform must be interpreted in light of the policies currently in place. </w:t>
      </w:r>
      <w:r w:rsidR="0F5CED29">
        <w:t xml:space="preserve">In Norway, car drivers pay road tolls on </w:t>
      </w:r>
      <w:r w:rsidR="380B5B1D">
        <w:t xml:space="preserve">many trips, both in urban areas and on inter-urban highways. </w:t>
      </w:r>
      <w:r>
        <w:t xml:space="preserve">In the questionnaire, we </w:t>
      </w:r>
      <w:r w:rsidR="0F5C4D3F">
        <w:t>remind respondents about the current policies and explain how universal road pricing will replace these.</w:t>
      </w:r>
      <w:r w:rsidR="64497AA7">
        <w:t xml:space="preserve"> </w:t>
      </w:r>
      <w:r w:rsidR="2FFF4625">
        <w:t xml:space="preserve">Since </w:t>
      </w:r>
      <w:r w:rsidR="7E82129B">
        <w:t xml:space="preserve">opposition towards road pricing </w:t>
      </w:r>
    </w:p>
    <w:p w14:paraId="2461499B" w14:textId="5BECF80B" w:rsidR="00C77AA9" w:rsidRPr="0092046A" w:rsidRDefault="7E82129B" w:rsidP="003E4CD9">
      <w:r>
        <w:t xml:space="preserve">could potentially be related to concerns about distributional effects and privacy, we include questions about attitudes towards </w:t>
      </w:r>
      <w:r w:rsidR="24BA9ADA">
        <w:t>inequality and trust in institutions.</w:t>
      </w:r>
    </w:p>
    <w:p w14:paraId="4955B076" w14:textId="2ABC61A7" w:rsidR="00524005" w:rsidRPr="0092046A" w:rsidRDefault="00EE0449" w:rsidP="00524005">
      <w:r>
        <w:lastRenderedPageBreak/>
        <w:t xml:space="preserve">Our questionnaire was developed for a similar study in Spain (Madrid) </w:t>
      </w:r>
      <w:r w:rsidR="00E006B3">
        <w:t xml:space="preserve">and revised in several rounds. </w:t>
      </w:r>
      <w:r w:rsidR="00524005" w:rsidRPr="0092046A">
        <w:t>The</w:t>
      </w:r>
      <w:r w:rsidR="00E006B3">
        <w:t xml:space="preserve"> final</w:t>
      </w:r>
      <w:r w:rsidR="00524005" w:rsidRPr="0092046A">
        <w:t xml:space="preserve"> questionnaire consists of the following parts:</w:t>
      </w:r>
    </w:p>
    <w:p w14:paraId="775F745B" w14:textId="77777777" w:rsidR="00524005" w:rsidRPr="0092046A" w:rsidRDefault="00524005" w:rsidP="00524005">
      <w:pPr>
        <w:pStyle w:val="Listeavsnitt"/>
        <w:numPr>
          <w:ilvl w:val="0"/>
          <w:numId w:val="27"/>
        </w:numPr>
      </w:pPr>
      <w:r w:rsidRPr="0092046A">
        <w:t>Introductory questions about place of residence and car ownership</w:t>
      </w:r>
    </w:p>
    <w:p w14:paraId="23FFD0EE" w14:textId="77777777" w:rsidR="00524005" w:rsidRPr="0092046A" w:rsidRDefault="00524005" w:rsidP="00524005">
      <w:pPr>
        <w:pStyle w:val="Listeavsnitt"/>
        <w:numPr>
          <w:ilvl w:val="0"/>
          <w:numId w:val="27"/>
        </w:numPr>
      </w:pPr>
      <w:r w:rsidRPr="0092046A">
        <w:t>A simplified travel survey about a typical daily trip</w:t>
      </w:r>
    </w:p>
    <w:p w14:paraId="27FEF655" w14:textId="77777777" w:rsidR="00524005" w:rsidRPr="0092046A" w:rsidRDefault="00524005" w:rsidP="00524005">
      <w:pPr>
        <w:pStyle w:val="Listeavsnitt"/>
        <w:numPr>
          <w:ilvl w:val="0"/>
          <w:numId w:val="27"/>
        </w:numPr>
      </w:pPr>
      <w:r w:rsidRPr="0092046A">
        <w:t>Questions about perception of and attitudes towards economic inequality</w:t>
      </w:r>
    </w:p>
    <w:p w14:paraId="7B3CD35F" w14:textId="12DF5A26" w:rsidR="00524005" w:rsidRPr="0092046A" w:rsidRDefault="00524005" w:rsidP="00524005">
      <w:pPr>
        <w:pStyle w:val="Listeavsnitt"/>
        <w:numPr>
          <w:ilvl w:val="0"/>
          <w:numId w:val="27"/>
        </w:numPr>
      </w:pPr>
      <w:r>
        <w:t xml:space="preserve">Introduction to road pricing and </w:t>
      </w:r>
      <w:r w:rsidR="00C275C9">
        <w:t xml:space="preserve">a </w:t>
      </w:r>
      <w:r>
        <w:t>s</w:t>
      </w:r>
      <w:r w:rsidRPr="0092046A">
        <w:t>tated choice experiment with different road pricing policies</w:t>
      </w:r>
    </w:p>
    <w:p w14:paraId="6785E210" w14:textId="4F7C87DA" w:rsidR="00524005" w:rsidRPr="0092046A" w:rsidRDefault="00524005" w:rsidP="00524005">
      <w:pPr>
        <w:pStyle w:val="Listeavsnitt"/>
        <w:numPr>
          <w:ilvl w:val="0"/>
          <w:numId w:val="27"/>
        </w:numPr>
      </w:pPr>
      <w:r w:rsidRPr="0092046A">
        <w:t xml:space="preserve">Questions about </w:t>
      </w:r>
      <w:r w:rsidR="00C746AA">
        <w:t xml:space="preserve">voting behavior, trust in institutions and </w:t>
      </w:r>
      <w:r w:rsidRPr="0092046A">
        <w:t xml:space="preserve">attitudes towards transport </w:t>
      </w:r>
      <w:r w:rsidR="00E006B3">
        <w:t xml:space="preserve">pricing </w:t>
      </w:r>
      <w:r w:rsidRPr="0092046A">
        <w:t>policies</w:t>
      </w:r>
    </w:p>
    <w:p w14:paraId="163E7813" w14:textId="77777777" w:rsidR="00524005" w:rsidRPr="0092046A" w:rsidRDefault="00524005" w:rsidP="00524005">
      <w:pPr>
        <w:pStyle w:val="Listeavsnitt"/>
        <w:numPr>
          <w:ilvl w:val="0"/>
          <w:numId w:val="27"/>
        </w:numPr>
      </w:pPr>
      <w:r w:rsidRPr="0092046A">
        <w:t>Questions about socio-demographic characteristics</w:t>
      </w:r>
    </w:p>
    <w:p w14:paraId="41A884C6" w14:textId="3C45CDDE" w:rsidR="003754B9" w:rsidRDefault="0442350E" w:rsidP="003754B9">
      <w:r>
        <w:t xml:space="preserve">In this report, we do not </w:t>
      </w:r>
      <w:r w:rsidR="57BC1F25">
        <w:t>show</w:t>
      </w:r>
      <w:r>
        <w:t xml:space="preserve"> the results f</w:t>
      </w:r>
      <w:r w:rsidR="6F466082">
        <w:t>rom the stated choice experiment</w:t>
      </w:r>
      <w:r w:rsidR="084F158A">
        <w:t xml:space="preserve"> </w:t>
      </w:r>
      <w:r w:rsidR="33D8107D">
        <w:t xml:space="preserve">(d) </w:t>
      </w:r>
      <w:r w:rsidR="084F158A">
        <w:t xml:space="preserve">but focus on travel behavior and attitudes towards transport </w:t>
      </w:r>
      <w:r w:rsidR="17C8E6EA">
        <w:t xml:space="preserve">pricing </w:t>
      </w:r>
      <w:r w:rsidR="084F158A">
        <w:t>policies more generally.</w:t>
      </w:r>
    </w:p>
    <w:p w14:paraId="6EF2368E" w14:textId="35CCDB1B" w:rsidR="00B20BD3" w:rsidRDefault="006537E6" w:rsidP="003754B9">
      <w:r>
        <w:t xml:space="preserve">We first carried out two pilot surveys in Madrid, then one pilot survey </w:t>
      </w:r>
      <w:r w:rsidR="00B472C9">
        <w:t xml:space="preserve">in Norway </w:t>
      </w:r>
      <w:r w:rsidR="000207FE">
        <w:t>prior to</w:t>
      </w:r>
      <w:r w:rsidR="00B472C9">
        <w:t xml:space="preserve"> the main survey in Norway. </w:t>
      </w:r>
      <w:r w:rsidR="0084436D">
        <w:t xml:space="preserve">The pilot survey in Norway </w:t>
      </w:r>
      <w:r w:rsidR="00854B5B">
        <w:t>was carried out using a sponsored post on Facebook</w:t>
      </w:r>
      <w:r w:rsidR="007A2364">
        <w:t xml:space="preserve">. </w:t>
      </w:r>
      <w:ins w:id="84" w:author="Askill Harkjerr Halse" w:date="2024-11-17T19:31:00Z">
        <w:r w:rsidR="0068114C">
          <w:t xml:space="preserve">This </w:t>
        </w:r>
        <w:r w:rsidR="005402EC">
          <w:t>means that potential respond</w:t>
        </w:r>
      </w:ins>
      <w:ins w:id="85" w:author="Askill Harkjerr Halse" w:date="2024-11-17T19:32:00Z">
        <w:r w:rsidR="005402EC">
          <w:t xml:space="preserve">ents could have gotten information about the survey either because they were targeted by the sponsored post or because </w:t>
        </w:r>
        <w:r w:rsidR="00AD423D">
          <w:t>someone in their network shared it or interacted with it.</w:t>
        </w:r>
      </w:ins>
      <w:ins w:id="86" w:author="Askill Harkjerr Halse" w:date="2024-11-17T19:29:00Z">
        <w:r w:rsidR="00D27EF7">
          <w:t xml:space="preserve"> </w:t>
        </w:r>
      </w:ins>
      <w:r w:rsidR="007A2364">
        <w:t xml:space="preserve">In </w:t>
      </w:r>
      <w:r w:rsidR="00446357">
        <w:t>the main survey</w:t>
      </w:r>
      <w:r w:rsidR="007A2364">
        <w:t xml:space="preserve">, we contacted </w:t>
      </w:r>
      <w:r w:rsidR="00F5059D">
        <w:t>a representative</w:t>
      </w:r>
      <w:r w:rsidR="00211EFB">
        <w:t xml:space="preserve"> sample from the Norwegian population register</w:t>
      </w:r>
      <w:r w:rsidR="00FD2D70">
        <w:t xml:space="preserve">, using </w:t>
      </w:r>
      <w:r w:rsidR="0089146E">
        <w:t xml:space="preserve">the e-mail register of the Directorate of Digitalization </w:t>
      </w:r>
      <w:r w:rsidR="004E6C5A">
        <w:t>(</w:t>
      </w:r>
      <w:r w:rsidR="004E6C5A">
        <w:rPr>
          <w:i/>
          <w:iCs/>
        </w:rPr>
        <w:t>Kontaktregisteret).</w:t>
      </w:r>
    </w:p>
    <w:p w14:paraId="2A76D77F" w14:textId="42210F1E" w:rsidR="007934A4" w:rsidRDefault="41EBC1EF" w:rsidP="00BD50AF">
      <w:r>
        <w:t xml:space="preserve">The </w:t>
      </w:r>
      <w:del w:id="87" w:author="Trine Dale" w:date="2024-11-09T21:21:00Z">
        <w:r w:rsidR="007934A4" w:rsidDel="41EBC1EF">
          <w:delText>final</w:delText>
        </w:r>
      </w:del>
      <w:ins w:id="88" w:author="Trine Dale" w:date="2024-11-09T21:21:00Z">
        <w:r w:rsidR="1A5EC7FB">
          <w:t>net</w:t>
        </w:r>
      </w:ins>
      <w:ins w:id="89" w:author="Askill Harkjerr Halse" w:date="2024-11-17T18:58:00Z">
        <w:r w:rsidR="0001614F">
          <w:t xml:space="preserve"> </w:t>
        </w:r>
      </w:ins>
      <w:del w:id="90" w:author="Trine Dale" w:date="2024-11-09T21:22:00Z">
        <w:r w:rsidR="007934A4" w:rsidDel="41EBC1EF">
          <w:delText xml:space="preserve"> </w:delText>
        </w:r>
      </w:del>
      <w:r>
        <w:t>sample</w:t>
      </w:r>
      <w:ins w:id="91" w:author="Trine Dale" w:date="2024-11-09T21:22:00Z">
        <w:r w:rsidR="3919C398">
          <w:t>s</w:t>
        </w:r>
      </w:ins>
      <w:r>
        <w:t xml:space="preserve"> included 3,839 respondents for the main survey in Norway and 1,719 respondents for the pilot survey in Norway. </w:t>
      </w:r>
      <w:ins w:id="92" w:author="Askill Harkjerr Halse" w:date="2024-11-17T19:00:00Z">
        <w:r w:rsidR="00BA3816">
          <w:t>Because of the recruitment method</w:t>
        </w:r>
      </w:ins>
      <w:ins w:id="93" w:author="Askill Harkjerr Halse" w:date="2024-11-17T19:01:00Z">
        <w:r w:rsidR="00BA3816">
          <w:t xml:space="preserve"> used in the pilot, this sample is </w:t>
        </w:r>
        <w:r w:rsidR="00D61788">
          <w:t>unlikely to be representative of the population. We therefore focus on the main survey when presenting the results. However, since</w:t>
        </w:r>
      </w:ins>
      <w:del w:id="94" w:author="Askill Harkjerr Halse" w:date="2024-11-17T19:01:00Z">
        <w:r w:rsidDel="00CB6B4A">
          <w:delText>Since</w:delText>
        </w:r>
      </w:del>
      <w:r>
        <w:t xml:space="preserve"> we have a considerable sample size </w:t>
      </w:r>
      <w:ins w:id="95" w:author="Askill Harkjerr Halse" w:date="2024-11-17T19:03:00Z">
        <w:r w:rsidR="0029651D">
          <w:t xml:space="preserve">also </w:t>
        </w:r>
      </w:ins>
      <w:r>
        <w:t xml:space="preserve">in the pilot, and because there could be benefits from combining different data collection strategies, we </w:t>
      </w:r>
      <w:ins w:id="96" w:author="Askill Harkjerr Halse" w:date="2024-11-17T19:04:00Z">
        <w:r w:rsidR="007102AF">
          <w:t xml:space="preserve">compare the </w:t>
        </w:r>
        <w:r w:rsidR="00591D81">
          <w:t xml:space="preserve">two samples </w:t>
        </w:r>
      </w:ins>
      <w:ins w:id="97" w:author="Askill Harkjerr Halse" w:date="2024-11-17T19:05:00Z">
        <w:r w:rsidR="00591D81">
          <w:t xml:space="preserve">in terms of sample characteristics and selected results. </w:t>
        </w:r>
      </w:ins>
      <w:del w:id="98" w:author="Askill Harkjerr Halse" w:date="2024-11-17T19:05:00Z">
        <w:r w:rsidDel="00591D81">
          <w:delText xml:space="preserve">present results from both surveys. However, </w:delText>
        </w:r>
        <w:r w:rsidR="6B96D1C2" w:rsidDel="00591D81">
          <w:delText>as the sample in the main survey appears to be more representative, we put more weight on this</w:delText>
        </w:r>
        <w:r w:rsidR="4A793666" w:rsidDel="00591D81">
          <w:delText xml:space="preserve"> when discussing our findings.</w:delText>
        </w:r>
      </w:del>
    </w:p>
    <w:p w14:paraId="47D4AF8F" w14:textId="78347832" w:rsidR="00FA1460" w:rsidRDefault="57EEF3C2" w:rsidP="00FA1460">
      <w:r w:rsidRPr="4044C3C2">
        <w:rPr>
          <w:rStyle w:val="SamOverskrift1Tegn"/>
        </w:rPr>
        <w:t>Representativ</w:t>
      </w:r>
      <w:r w:rsidR="59C9E849" w:rsidRPr="4044C3C2">
        <w:rPr>
          <w:rStyle w:val="SamOverskrift1Tegn"/>
        </w:rPr>
        <w:t>eness</w:t>
      </w:r>
      <w:r w:rsidRPr="4044C3C2">
        <w:rPr>
          <w:rStyle w:val="SamOverskrift1Tegn"/>
        </w:rPr>
        <w:t xml:space="preserve"> of our </w:t>
      </w:r>
      <w:ins w:id="99" w:author="Trine Dale" w:date="2024-11-09T22:45:00Z">
        <w:r w:rsidR="5FB1C71F" w:rsidRPr="4044C3C2">
          <w:rPr>
            <w:rStyle w:val="SamOverskrift1Tegn"/>
          </w:rPr>
          <w:t xml:space="preserve">net </w:t>
        </w:r>
      </w:ins>
      <w:r w:rsidRPr="4044C3C2">
        <w:rPr>
          <w:rStyle w:val="SamOverskrift1Tegn"/>
        </w:rPr>
        <w:t>samples</w:t>
      </w:r>
    </w:p>
    <w:p w14:paraId="10C4D920" w14:textId="7DBC6BDE" w:rsidR="00920860" w:rsidRDefault="5C215B3A" w:rsidP="00BD50AF">
      <w:pPr>
        <w:pStyle w:val="Listeavsnitt"/>
        <w:numPr>
          <w:ilvl w:val="0"/>
          <w:numId w:val="21"/>
        </w:numPr>
      </w:pPr>
      <w:r>
        <w:t xml:space="preserve">The </w:t>
      </w:r>
      <w:ins w:id="100" w:author="Trine Dale" w:date="2024-11-09T21:25:00Z">
        <w:r w:rsidR="768860F9">
          <w:t xml:space="preserve">net </w:t>
        </w:r>
      </w:ins>
      <w:commentRangeStart w:id="101"/>
      <w:commentRangeStart w:id="102"/>
      <w:r>
        <w:t>sample in the main survey is fairly representative</w:t>
      </w:r>
      <w:commentRangeEnd w:id="101"/>
      <w:r w:rsidR="009F03CE">
        <w:rPr>
          <w:rStyle w:val="Merknadsreferanse"/>
        </w:rPr>
        <w:commentReference w:id="101"/>
      </w:r>
      <w:commentRangeEnd w:id="102"/>
      <w:r w:rsidR="008A26A7">
        <w:rPr>
          <w:rStyle w:val="Merknadsreferanse"/>
        </w:rPr>
        <w:commentReference w:id="102"/>
      </w:r>
      <w:r>
        <w:t xml:space="preserve"> </w:t>
      </w:r>
      <w:ins w:id="103" w:author="Trine Dale" w:date="2024-11-09T21:27:00Z">
        <w:r w:rsidR="3F7E2A11">
          <w:t xml:space="preserve">for the Norwegian population </w:t>
        </w:r>
      </w:ins>
      <w:r>
        <w:t xml:space="preserve">in terms of </w:t>
      </w:r>
      <w:r w:rsidR="3119FE6A">
        <w:t xml:space="preserve">gender and </w:t>
      </w:r>
      <w:del w:id="104" w:author="Trine Dale" w:date="2024-11-09T21:25:00Z">
        <w:r w:rsidR="009F03CE" w:rsidDel="3119FE6A">
          <w:delText>the average</w:delText>
        </w:r>
      </w:del>
      <w:ins w:id="105" w:author="Askill Harkjerr Halse" w:date="2024-11-17T19:42:00Z">
        <w:r w:rsidR="00912471">
          <w:t xml:space="preserve">average </w:t>
        </w:r>
      </w:ins>
      <w:del w:id="106" w:author="Askill Harkjerr Halse" w:date="2024-11-17T19:42:00Z">
        <w:r w:rsidR="3119FE6A" w:rsidDel="00912471">
          <w:delText xml:space="preserve"> </w:delText>
        </w:r>
      </w:del>
      <w:r w:rsidR="3119FE6A">
        <w:t>age</w:t>
      </w:r>
      <w:del w:id="107" w:author="Askill Harkjerr Halse" w:date="2024-11-17T19:42:00Z">
        <w:r w:rsidR="3119FE6A" w:rsidDel="00912471">
          <w:delText xml:space="preserve"> </w:delText>
        </w:r>
      </w:del>
      <w:del w:id="108" w:author="Trine Dale" w:date="2024-11-09T21:27:00Z">
        <w:r w:rsidR="009F03CE" w:rsidDel="3119FE6A">
          <w:delText>of respondents</w:delText>
        </w:r>
        <w:r w:rsidR="009F03CE" w:rsidDel="4CDE8438">
          <w:delText xml:space="preserve">, compared to official </w:delText>
        </w:r>
        <w:r w:rsidR="009F03CE" w:rsidDel="32C0008F">
          <w:delText>statistics on the Norwegian population</w:delText>
        </w:r>
      </w:del>
      <w:r w:rsidR="3119FE6A">
        <w:t xml:space="preserve">. The </w:t>
      </w:r>
      <w:ins w:id="109" w:author="Askill Harkjerr Halse" w:date="2024-11-17T19:05:00Z">
        <w:r w:rsidR="008A26A7">
          <w:t xml:space="preserve">net </w:t>
        </w:r>
      </w:ins>
      <w:del w:id="110" w:author="Askill Harkjerr Halse" w:date="2024-11-17T19:05:00Z">
        <w:r w:rsidR="43EE7D36" w:rsidDel="008A26A7">
          <w:delText xml:space="preserve">pilot </w:delText>
        </w:r>
      </w:del>
      <w:r w:rsidR="43EE7D36">
        <w:t>sample</w:t>
      </w:r>
      <w:ins w:id="111" w:author="Askill Harkjerr Halse" w:date="2024-11-17T19:05:00Z">
        <w:r w:rsidR="008A26A7">
          <w:t xml:space="preserve"> in the pilot</w:t>
        </w:r>
      </w:ins>
      <w:r w:rsidR="43EE7D36">
        <w:t xml:space="preserve">, on the other hand, has a vast majority of male respondents, and the average age is also </w:t>
      </w:r>
      <w:r w:rsidR="72C01512">
        <w:t xml:space="preserve">somewhat higher than the national average. </w:t>
      </w:r>
      <w:ins w:id="112" w:author="Askill Harkjerr Halse" w:date="2024-11-17T19:07:00Z">
        <w:r w:rsidR="008A26A7">
          <w:t xml:space="preserve">The net samples </w:t>
        </w:r>
        <w:r w:rsidR="00EE4A0C">
          <w:t>in both s</w:t>
        </w:r>
      </w:ins>
      <w:commentRangeStart w:id="113"/>
      <w:del w:id="114" w:author="Askill Harkjerr Halse" w:date="2024-11-17T19:07:00Z">
        <w:r w:rsidR="2E911F19" w:rsidDel="00EE4A0C">
          <w:delText>Both s</w:delText>
        </w:r>
      </w:del>
      <w:r w:rsidR="2E911F19">
        <w:t xml:space="preserve">urveys </w:t>
      </w:r>
      <w:ins w:id="115" w:author="Askill Harkjerr Halse" w:date="2024-11-17T19:08:00Z">
        <w:r w:rsidR="00EE4A0C">
          <w:t xml:space="preserve">have an overrepresentation of those who are </w:t>
        </w:r>
      </w:ins>
      <w:del w:id="116" w:author="Askill Harkjerr Halse" w:date="2024-11-17T19:08:00Z">
        <w:r w:rsidR="72DA5655" w:rsidDel="00EE4A0C">
          <w:delText xml:space="preserve">are </w:delText>
        </w:r>
        <w:r w:rsidR="41E3C3EB" w:rsidDel="00EE4A0C">
          <w:delText>somewhat</w:delText>
        </w:r>
        <w:r w:rsidR="72DA5655" w:rsidDel="00EE4A0C">
          <w:delText xml:space="preserve"> overrepresented by </w:delText>
        </w:r>
      </w:del>
      <w:r w:rsidR="7AE8FD73">
        <w:t xml:space="preserve">employed, </w:t>
      </w:r>
      <w:ins w:id="117" w:author="Askill Harkjerr Halse" w:date="2024-11-17T19:08:00Z">
        <w:r w:rsidR="00EE4A0C">
          <w:t xml:space="preserve">have </w:t>
        </w:r>
      </w:ins>
      <w:r w:rsidR="1C8765AE">
        <w:t>high income</w:t>
      </w:r>
      <w:ins w:id="118" w:author="Askill Harkjerr Halse" w:date="2024-11-17T19:08:00Z">
        <w:r w:rsidR="008B0BF8">
          <w:t xml:space="preserve"> or</w:t>
        </w:r>
      </w:ins>
      <w:del w:id="119" w:author="Askill Harkjerr Halse" w:date="2024-11-17T19:08:00Z">
        <w:r w:rsidR="72DA5655" w:rsidDel="008B0BF8">
          <w:delText>, hi</w:delText>
        </w:r>
      </w:del>
      <w:ins w:id="120" w:author="Askill Harkjerr Halse" w:date="2024-11-17T19:08:00Z">
        <w:r w:rsidR="008B0BF8">
          <w:t xml:space="preserve"> education, </w:t>
        </w:r>
      </w:ins>
      <w:ins w:id="121" w:author="Askill Harkjerr Halse" w:date="2024-11-17T19:09:00Z">
        <w:r w:rsidR="008B0BF8">
          <w:t xml:space="preserve">do not have children and live </w:t>
        </w:r>
      </w:ins>
      <w:del w:id="122" w:author="Askill Harkjerr Halse" w:date="2024-11-17T19:09:00Z">
        <w:r w:rsidR="72DA5655" w:rsidDel="008B0BF8">
          <w:delText xml:space="preserve">ghly </w:delText>
        </w:r>
        <w:r w:rsidR="1C8765AE" w:rsidDel="008B0BF8">
          <w:delText>educat</w:delText>
        </w:r>
        <w:r w:rsidR="72DA5655" w:rsidDel="008B0BF8">
          <w:delText>ed people</w:delText>
        </w:r>
        <w:r w:rsidR="1C8765AE" w:rsidDel="008B0BF8">
          <w:delText xml:space="preserve"> </w:delText>
        </w:r>
        <w:r w:rsidR="41E3C3EB" w:rsidDel="008B0BF8">
          <w:delText xml:space="preserve">without children </w:delText>
        </w:r>
        <w:r w:rsidR="7AE8FD73" w:rsidDel="008B0BF8">
          <w:delText>liv</w:delText>
        </w:r>
        <w:r w:rsidR="67747EEA" w:rsidDel="008B0BF8">
          <w:delText>ing</w:delText>
        </w:r>
        <w:r w:rsidR="7AE8FD73" w:rsidDel="008B0BF8">
          <w:delText xml:space="preserve"> </w:delText>
        </w:r>
      </w:del>
      <w:r w:rsidR="7AE8FD73">
        <w:t>in Oslo or neighboring regions.</w:t>
      </w:r>
      <w:commentRangeEnd w:id="113"/>
      <w:r w:rsidR="009F03CE">
        <w:rPr>
          <w:rStyle w:val="Merknadsreferanse"/>
        </w:rPr>
        <w:commentReference w:id="113"/>
      </w:r>
      <w:r w:rsidR="7AE8FD73">
        <w:t xml:space="preserve"> This over-representation is more severe in the pilot sample.</w:t>
      </w:r>
    </w:p>
    <w:p w14:paraId="61C48678" w14:textId="7930A0FE" w:rsidR="00B879D2" w:rsidRDefault="00920860" w:rsidP="003754B9">
      <w:pPr>
        <w:pStyle w:val="Listeavsnitt"/>
        <w:numPr>
          <w:ilvl w:val="0"/>
          <w:numId w:val="21"/>
        </w:numPr>
      </w:pPr>
      <w:r>
        <w:t xml:space="preserve">The main survey is more representative than the pilot when it comes to mode of transport. Compared to </w:t>
      </w:r>
      <w:r w:rsidRPr="00EA65F9">
        <w:t>the National Travel Survey</w:t>
      </w:r>
      <w:r>
        <w:t xml:space="preserve"> the main sample is somewhat overrepresented by public transport, while </w:t>
      </w:r>
      <w:r w:rsidRPr="00EA65F9">
        <w:t xml:space="preserve">the pilot survey </w:t>
      </w:r>
      <w:r>
        <w:t xml:space="preserve">is </w:t>
      </w:r>
      <w:r w:rsidRPr="00EA65F9">
        <w:t>overrepresent</w:t>
      </w:r>
      <w:r>
        <w:t>ed</w:t>
      </w:r>
      <w:r w:rsidRPr="00EA65F9">
        <w:t xml:space="preserve"> </w:t>
      </w:r>
      <w:r>
        <w:t>by</w:t>
      </w:r>
      <w:r w:rsidRPr="00EA65F9">
        <w:t xml:space="preserve"> private car driv</w:t>
      </w:r>
      <w:r>
        <w:t>ing</w:t>
      </w:r>
      <w:r w:rsidRPr="00EA65F9">
        <w:t xml:space="preserve"> </w:t>
      </w:r>
      <w:r>
        <w:t>and biking</w:t>
      </w:r>
      <w:r w:rsidR="00B879D2">
        <w:t>.</w:t>
      </w:r>
    </w:p>
    <w:p w14:paraId="57DE39E9" w14:textId="62850166" w:rsidR="00954DD0" w:rsidRDefault="005843F1" w:rsidP="00954DD0">
      <w:pPr>
        <w:pStyle w:val="Listeavsnitt"/>
        <w:numPr>
          <w:ilvl w:val="0"/>
          <w:numId w:val="21"/>
        </w:numPr>
      </w:pPr>
      <w:r>
        <w:t xml:space="preserve">Respondents who did not vote in the previous election are strongly underrepresented in both samples, compared to official election statistics. Among those who voted, the survey from the main sample has a slight over-representation of voters for left-wing and/or environmental parties. The pilot sample is more “polarized” as it has an over-representation of </w:t>
      </w:r>
      <w:r w:rsidR="003B284D">
        <w:t xml:space="preserve">both </w:t>
      </w:r>
      <w:r>
        <w:t xml:space="preserve">voters who support an environmental party and voters who support a party labeled as populist (The Progress Party and the Industry and Business Party). </w:t>
      </w:r>
    </w:p>
    <w:p w14:paraId="044C7488" w14:textId="4C904732" w:rsidR="001918B9" w:rsidRDefault="00853B99" w:rsidP="003754B9">
      <w:r>
        <w:rPr>
          <w:rStyle w:val="SamOverskrift1Tegn"/>
        </w:rPr>
        <w:t>Results</w:t>
      </w:r>
      <w:r w:rsidR="00DF156D">
        <w:rPr>
          <w:rStyle w:val="SamOverskrift1Tegn"/>
        </w:rPr>
        <w:t>: T</w:t>
      </w:r>
      <w:r w:rsidR="006F1BE4">
        <w:rPr>
          <w:rStyle w:val="SamOverskrift1Tegn"/>
        </w:rPr>
        <w:t>ravel behavior</w:t>
      </w:r>
      <w:r w:rsidR="001918B9">
        <w:rPr>
          <w:rStyle w:val="SamOverskrift1Tegn"/>
        </w:rPr>
        <w:t xml:space="preserve"> and mode access</w:t>
      </w:r>
      <w:r>
        <w:t xml:space="preserve"> </w:t>
      </w:r>
    </w:p>
    <w:p w14:paraId="56F53717" w14:textId="27C8CB21" w:rsidR="00A16573" w:rsidRDefault="00206E72" w:rsidP="009D6126">
      <w:pPr>
        <w:pStyle w:val="Listeavsnitt"/>
        <w:numPr>
          <w:ilvl w:val="0"/>
          <w:numId w:val="30"/>
        </w:numPr>
      </w:pPr>
      <w:r>
        <w:lastRenderedPageBreak/>
        <w:t>The majority of</w:t>
      </w:r>
      <w:r w:rsidR="00110F16">
        <w:t xml:space="preserve"> pilot and main survey</w:t>
      </w:r>
      <w:r>
        <w:t xml:space="preserve"> </w:t>
      </w:r>
      <w:r w:rsidR="007F51EF" w:rsidRPr="00DF5D1B">
        <w:t>respondents own or have access to a car</w:t>
      </w:r>
      <w:r w:rsidR="00DF5D1B" w:rsidRPr="00DF5D1B">
        <w:t>.</w:t>
      </w:r>
      <w:r w:rsidR="00B60D81">
        <w:t xml:space="preserve"> </w:t>
      </w:r>
      <w:r w:rsidR="00705719">
        <w:t>However, h</w:t>
      </w:r>
      <w:r w:rsidR="00B60D81">
        <w:t xml:space="preserve">ousehold car ownership/access is </w:t>
      </w:r>
      <w:r w:rsidR="00705719">
        <w:t xml:space="preserve">slightly </w:t>
      </w:r>
      <w:r w:rsidR="00B60D81">
        <w:t>underrepresented in the main survey compared to the national average</w:t>
      </w:r>
      <w:r w:rsidR="005673B7">
        <w:t xml:space="preserve"> according to other sources</w:t>
      </w:r>
      <w:r w:rsidR="00B60D81">
        <w:t>.</w:t>
      </w:r>
    </w:p>
    <w:p w14:paraId="76581740" w14:textId="11A29203" w:rsidR="00934BCA" w:rsidRDefault="003022BB" w:rsidP="00291E64">
      <w:pPr>
        <w:pStyle w:val="Listeavsnitt"/>
        <w:numPr>
          <w:ilvl w:val="0"/>
          <w:numId w:val="21"/>
        </w:numPr>
      </w:pPr>
      <w:r>
        <w:t xml:space="preserve">In the pilot survey, 72% </w:t>
      </w:r>
      <w:r w:rsidR="00D92BE5">
        <w:t xml:space="preserve">of respondents </w:t>
      </w:r>
      <w:r w:rsidR="00CE680D">
        <w:t xml:space="preserve">use a private car for their </w:t>
      </w:r>
      <w:r w:rsidR="005F6742">
        <w:t xml:space="preserve">reported </w:t>
      </w:r>
      <w:r w:rsidR="00CE680D">
        <w:t>daily trip.</w:t>
      </w:r>
      <w:r w:rsidR="00E80054">
        <w:t xml:space="preserve"> In contrast, 56% of the main survey respondents</w:t>
      </w:r>
      <w:r w:rsidR="00934BCA">
        <w:t xml:space="preserve"> use a private car.</w:t>
      </w:r>
    </w:p>
    <w:p w14:paraId="68253098" w14:textId="6CA1F21D" w:rsidR="00164506" w:rsidRDefault="00164506" w:rsidP="00164506">
      <w:pPr>
        <w:pStyle w:val="Listeavsnitt"/>
        <w:numPr>
          <w:ilvl w:val="0"/>
          <w:numId w:val="21"/>
        </w:numPr>
      </w:pPr>
      <w:r>
        <w:t xml:space="preserve">Car is the </w:t>
      </w:r>
      <w:r w:rsidR="00C07F8E">
        <w:t>dominant (more than 50%) mode share for</w:t>
      </w:r>
      <w:r>
        <w:t xml:space="preserve"> workplace </w:t>
      </w:r>
      <w:r w:rsidRPr="00EA65F9">
        <w:t>trip</w:t>
      </w:r>
      <w:r w:rsidR="00C07F8E">
        <w:t>s in both surveys</w:t>
      </w:r>
      <w:r w:rsidRPr="00EA65F9">
        <w:t xml:space="preserve">. </w:t>
      </w:r>
    </w:p>
    <w:p w14:paraId="61257F0D" w14:textId="6C0336B7" w:rsidR="006C1BAA" w:rsidRDefault="004D5803" w:rsidP="005D5D33">
      <w:pPr>
        <w:pStyle w:val="Listeavsnitt"/>
        <w:numPr>
          <w:ilvl w:val="0"/>
          <w:numId w:val="21"/>
        </w:numPr>
      </w:pPr>
      <w:r>
        <w:t>13% of the main survey respondents</w:t>
      </w:r>
      <w:r w:rsidR="00117532">
        <w:t xml:space="preserve">, and </w:t>
      </w:r>
      <w:r w:rsidR="00117532" w:rsidRPr="00934BCA">
        <w:t xml:space="preserve">18% </w:t>
      </w:r>
      <w:r w:rsidR="003C4F93">
        <w:t>in</w:t>
      </w:r>
      <w:r w:rsidR="00117532">
        <w:t xml:space="preserve"> the pilot, </w:t>
      </w:r>
      <w:r w:rsidR="00F04174">
        <w:t xml:space="preserve">state </w:t>
      </w:r>
      <w:r w:rsidR="00255ED1">
        <w:t>they</w:t>
      </w:r>
      <w:r w:rsidR="00934BCA" w:rsidRPr="00934BCA">
        <w:t xml:space="preserve"> hav</w:t>
      </w:r>
      <w:r w:rsidR="00255ED1">
        <w:t>e</w:t>
      </w:r>
      <w:r w:rsidR="00934BCA" w:rsidRPr="00934BCA">
        <w:t xml:space="preserve"> no alternative transportation </w:t>
      </w:r>
      <w:r w:rsidR="00117532">
        <w:t xml:space="preserve">mode </w:t>
      </w:r>
      <w:r w:rsidR="0062693E">
        <w:t>for their trip</w:t>
      </w:r>
      <w:r w:rsidR="00934BCA">
        <w:t>.</w:t>
      </w:r>
      <w:r w:rsidR="00934BCA" w:rsidRPr="00934BCA">
        <w:t xml:space="preserve"> </w:t>
      </w:r>
      <w:r w:rsidR="0007646B">
        <w:t>Among</w:t>
      </w:r>
      <w:r w:rsidR="0093021D" w:rsidRPr="0093021D">
        <w:t xml:space="preserve"> private car and motorcycle/moped </w:t>
      </w:r>
      <w:r w:rsidR="00117532">
        <w:t>users</w:t>
      </w:r>
      <w:r w:rsidR="0093021D" w:rsidRPr="0093021D">
        <w:t xml:space="preserve"> who </w:t>
      </w:r>
      <w:r w:rsidR="00117532">
        <w:t>do</w:t>
      </w:r>
      <w:r w:rsidR="0093021D" w:rsidRPr="0093021D">
        <w:t xml:space="preserve"> have an alternative option, 63% of main survey respondents </w:t>
      </w:r>
      <w:r w:rsidR="00117532">
        <w:t>(</w:t>
      </w:r>
      <w:r w:rsidR="00117532" w:rsidRPr="0093021D">
        <w:t>53% of pilot</w:t>
      </w:r>
      <w:r w:rsidR="00117532">
        <w:t>)</w:t>
      </w:r>
      <w:r w:rsidR="0093021D" w:rsidRPr="0093021D">
        <w:t xml:space="preserve"> indicate that the alternative is </w:t>
      </w:r>
      <w:r w:rsidR="0093021D">
        <w:t>“</w:t>
      </w:r>
      <w:r w:rsidR="0093021D" w:rsidRPr="0093021D">
        <w:t>somewhat</w:t>
      </w:r>
      <w:r w:rsidR="0093021D">
        <w:t>”</w:t>
      </w:r>
      <w:r w:rsidR="0093021D" w:rsidRPr="0093021D">
        <w:t xml:space="preserve"> or </w:t>
      </w:r>
      <w:r w:rsidR="0093021D">
        <w:t>“</w:t>
      </w:r>
      <w:r w:rsidR="0093021D" w:rsidRPr="0093021D">
        <w:t>much worse</w:t>
      </w:r>
      <w:r w:rsidR="0093021D">
        <w:t>”</w:t>
      </w:r>
      <w:r w:rsidR="0093021D" w:rsidRPr="0093021D">
        <w:t xml:space="preserve"> than their usual mode.</w:t>
      </w:r>
    </w:p>
    <w:p w14:paraId="2F0DBF7D" w14:textId="6133E327" w:rsidR="00F84E15" w:rsidRDefault="005F6742" w:rsidP="00F84E15">
      <w:pPr>
        <w:pStyle w:val="Listeavsnitt"/>
        <w:numPr>
          <w:ilvl w:val="0"/>
          <w:numId w:val="21"/>
        </w:numPr>
      </w:pPr>
      <w:r>
        <w:t>Slightly less than half of</w:t>
      </w:r>
      <w:r w:rsidR="009F438C">
        <w:t xml:space="preserve"> main </w:t>
      </w:r>
      <w:r w:rsidR="00117532">
        <w:t>and pilot</w:t>
      </w:r>
      <w:r w:rsidR="009F438C">
        <w:t xml:space="preserve"> survey</w:t>
      </w:r>
      <w:r>
        <w:t xml:space="preserve"> respondents </w:t>
      </w:r>
      <w:r w:rsidR="00E44FB3">
        <w:t xml:space="preserve">who </w:t>
      </w:r>
      <w:r w:rsidR="005A67B5">
        <w:t>use a private car</w:t>
      </w:r>
      <w:r w:rsidR="00DF39B6">
        <w:t xml:space="preserve"> </w:t>
      </w:r>
      <w:r>
        <w:t>pay road tolls on their daily trip</w:t>
      </w:r>
      <w:r w:rsidR="009F438C">
        <w:t xml:space="preserve"> according to the road toll calculator from </w:t>
      </w:r>
      <w:r w:rsidR="00441501">
        <w:t xml:space="preserve">AutoSync (formerly </w:t>
      </w:r>
      <w:r w:rsidR="009F438C">
        <w:t>Fremtind Service</w:t>
      </w:r>
      <w:r w:rsidR="00441501">
        <w:t>)</w:t>
      </w:r>
      <w:r>
        <w:t>.</w:t>
      </w:r>
      <w:r w:rsidR="00B2416D">
        <w:t xml:space="preserve"> </w:t>
      </w:r>
      <w:r w:rsidR="004A7469">
        <w:t>When asked what they pay in road tolls,</w:t>
      </w:r>
      <w:r w:rsidR="00C10CDB">
        <w:t xml:space="preserve"> </w:t>
      </w:r>
      <w:r w:rsidR="007D5CC5">
        <w:t>r</w:t>
      </w:r>
      <w:r w:rsidR="00B2416D">
        <w:t xml:space="preserve">espondents </w:t>
      </w:r>
      <w:r w:rsidR="00C10CDB">
        <w:t>from the main survey</w:t>
      </w:r>
      <w:r w:rsidR="00B2416D">
        <w:t xml:space="preserve"> tend to report </w:t>
      </w:r>
      <w:r w:rsidR="00C10CDB">
        <w:t>higher</w:t>
      </w:r>
      <w:r w:rsidR="00B2416D">
        <w:t xml:space="preserve"> tolls than what </w:t>
      </w:r>
      <w:r w:rsidR="00055AE2">
        <w:t xml:space="preserve">the calculator </w:t>
      </w:r>
      <w:r w:rsidR="003913A2">
        <w:t>s</w:t>
      </w:r>
      <w:r w:rsidR="000E6900">
        <w:t>uggests</w:t>
      </w:r>
      <w:r w:rsidR="008A5F52">
        <w:t xml:space="preserve"> </w:t>
      </w:r>
      <w:r w:rsidR="00C80D9A" w:rsidRPr="0084691C">
        <w:t xml:space="preserve">(see </w:t>
      </w:r>
      <w:r w:rsidR="00137638">
        <w:fldChar w:fldCharType="begin"/>
      </w:r>
      <w:r w:rsidR="00137638">
        <w:instrText xml:space="preserve"> REF _Ref181191280 \h </w:instrText>
      </w:r>
      <w:r w:rsidR="00137638">
        <w:fldChar w:fldCharType="separate"/>
      </w:r>
      <w:r w:rsidR="00C34CCF">
        <w:t xml:space="preserve">Figure S </w:t>
      </w:r>
      <w:r w:rsidR="00C34CCF">
        <w:rPr>
          <w:noProof/>
        </w:rPr>
        <w:t>1</w:t>
      </w:r>
      <w:r w:rsidR="00137638">
        <w:fldChar w:fldCharType="end"/>
      </w:r>
      <w:r w:rsidR="00C80D9A" w:rsidRPr="002E541A">
        <w:t>)</w:t>
      </w:r>
      <w:r w:rsidR="00E44FB3" w:rsidRPr="00C20B6E">
        <w:t>.</w:t>
      </w:r>
    </w:p>
    <w:p w14:paraId="71768AE6" w14:textId="77777777" w:rsidR="00F84E15" w:rsidRDefault="00F84E15" w:rsidP="00F84E15">
      <w:pPr>
        <w:ind w:left="360"/>
      </w:pPr>
    </w:p>
    <w:p w14:paraId="51F4CDD5" w14:textId="77777777" w:rsidR="00137638" w:rsidRDefault="00A31938" w:rsidP="00137638">
      <w:pPr>
        <w:keepNext/>
      </w:pPr>
      <w:r>
        <w:rPr>
          <w:noProof/>
        </w:rPr>
        <w:drawing>
          <wp:inline distT="0" distB="0" distL="0" distR="0" wp14:anchorId="4CC393A0" wp14:editId="0F04CCD3">
            <wp:extent cx="5399405" cy="3331915"/>
            <wp:effectExtent l="0" t="0" r="0" b="1905"/>
            <wp:docPr id="25"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828038" name=""/>
                    <pic:cNvPicPr/>
                  </pic:nvPicPr>
                  <pic:blipFill>
                    <a:blip r:embed="rId39">
                      <a:extLst>
                        <a:ext uri="{96DAC541-7B7A-43D3-8B79-37D633B846F1}">
                          <asvg:svgBlip xmlns:asvg="http://schemas.microsoft.com/office/drawing/2016/SVG/main" r:embed="rId40"/>
                        </a:ext>
                      </a:extLst>
                    </a:blip>
                    <a:stretch>
                      <a:fillRect/>
                    </a:stretch>
                  </pic:blipFill>
                  <pic:spPr>
                    <a:xfrm>
                      <a:off x="0" y="0"/>
                      <a:ext cx="5399405" cy="3331915"/>
                    </a:xfrm>
                    <a:prstGeom prst="rect">
                      <a:avLst/>
                    </a:prstGeom>
                  </pic:spPr>
                </pic:pic>
              </a:graphicData>
            </a:graphic>
          </wp:inline>
        </w:drawing>
      </w:r>
    </w:p>
    <w:p w14:paraId="3C7DDA2D" w14:textId="1432EBD9" w:rsidR="00F84E15" w:rsidRDefault="00137638" w:rsidP="00F84E15">
      <w:pPr>
        <w:pStyle w:val="Bildetekst"/>
      </w:pPr>
      <w:bookmarkStart w:id="123" w:name="_Ref181191280"/>
      <w:r>
        <w:t xml:space="preserve">Figure S </w:t>
      </w:r>
      <w:r>
        <w:fldChar w:fldCharType="begin"/>
      </w:r>
      <w:r>
        <w:instrText xml:space="preserve"> SEQ Figure_S \* ARABIC </w:instrText>
      </w:r>
      <w:r>
        <w:fldChar w:fldCharType="separate"/>
      </w:r>
      <w:r w:rsidR="00C34CCF">
        <w:rPr>
          <w:noProof/>
        </w:rPr>
        <w:t>1</w:t>
      </w:r>
      <w:r>
        <w:fldChar w:fldCharType="end"/>
      </w:r>
      <w:bookmarkEnd w:id="123"/>
      <w:r>
        <w:t>:</w:t>
      </w:r>
      <w:r w:rsidR="00F84E15">
        <w:t xml:space="preserve"> </w:t>
      </w:r>
      <w:r w:rsidR="00A31938">
        <w:t>Share of consistency in self-reported toll costs compared to calculated toll costs</w:t>
      </w:r>
      <w:r w:rsidR="002942A6">
        <w:t xml:space="preserve"> in the main survey</w:t>
      </w:r>
      <w:r w:rsidR="00A31938">
        <w:t>,</w:t>
      </w:r>
      <w:r w:rsidR="0039490F">
        <w:t xml:space="preserve"> </w:t>
      </w:r>
      <w:r w:rsidR="006A40E1">
        <w:t>based on the road toll calculator from Fremtind Service</w:t>
      </w:r>
      <w:r w:rsidR="00F84E15">
        <w:t>.</w:t>
      </w:r>
      <w:r w:rsidR="00107EC5">
        <w:t xml:space="preserve"> Car drivers only.</w:t>
      </w:r>
    </w:p>
    <w:p w14:paraId="751F3F2A" w14:textId="7F71BADE" w:rsidR="001918B9" w:rsidRDefault="001918B9" w:rsidP="00F84E15">
      <w:r>
        <w:rPr>
          <w:rStyle w:val="SamOverskrift1Tegn"/>
        </w:rPr>
        <w:t>Results</w:t>
      </w:r>
      <w:r w:rsidR="00DF156D">
        <w:rPr>
          <w:rStyle w:val="SamOverskrift1Tegn"/>
        </w:rPr>
        <w:t>:</w:t>
      </w:r>
      <w:r>
        <w:rPr>
          <w:rStyle w:val="SamOverskrift1Tegn"/>
        </w:rPr>
        <w:t xml:space="preserve"> </w:t>
      </w:r>
      <w:r w:rsidR="00DF156D">
        <w:rPr>
          <w:rStyle w:val="SamOverskrift1Tegn"/>
        </w:rPr>
        <w:t>P</w:t>
      </w:r>
      <w:r w:rsidR="00BA0FC5">
        <w:rPr>
          <w:rStyle w:val="SamOverskrift1Tegn"/>
        </w:rPr>
        <w:t xml:space="preserve">olitical </w:t>
      </w:r>
      <w:r w:rsidR="008D3D09">
        <w:rPr>
          <w:rStyle w:val="SamOverskrift1Tegn"/>
        </w:rPr>
        <w:t>view</w:t>
      </w:r>
      <w:r w:rsidR="00DF156D">
        <w:rPr>
          <w:rStyle w:val="SamOverskrift1Tegn"/>
        </w:rPr>
        <w:t>s</w:t>
      </w:r>
      <w:r w:rsidR="00BD4E39">
        <w:rPr>
          <w:rStyle w:val="SamOverskrift1Tegn"/>
        </w:rPr>
        <w:t xml:space="preserve">, </w:t>
      </w:r>
      <w:r w:rsidR="008D3D09">
        <w:rPr>
          <w:rStyle w:val="SamOverskrift1Tegn"/>
        </w:rPr>
        <w:t>attitude</w:t>
      </w:r>
      <w:r w:rsidR="00DF156D">
        <w:rPr>
          <w:rStyle w:val="SamOverskrift1Tegn"/>
        </w:rPr>
        <w:t>s</w:t>
      </w:r>
      <w:r w:rsidR="00BD4E39">
        <w:rPr>
          <w:rStyle w:val="SamOverskrift1Tegn"/>
        </w:rPr>
        <w:t xml:space="preserve"> toward inequality and trust</w:t>
      </w:r>
    </w:p>
    <w:p w14:paraId="49274334" w14:textId="70AF43BA" w:rsidR="007C70E0" w:rsidRDefault="002F126D" w:rsidP="00E4596A">
      <w:pPr>
        <w:pStyle w:val="Listeavsnitt"/>
        <w:numPr>
          <w:ilvl w:val="0"/>
          <w:numId w:val="22"/>
        </w:numPr>
      </w:pPr>
      <w:r>
        <w:t>The</w:t>
      </w:r>
      <w:r w:rsidR="00AD7FE4">
        <w:t>re are la</w:t>
      </w:r>
      <w:r w:rsidR="007B66D5">
        <w:t>rge differences betwee</w:t>
      </w:r>
      <w:r w:rsidR="003E412C">
        <w:t xml:space="preserve">n </w:t>
      </w:r>
      <w:r w:rsidR="000A10D9">
        <w:t xml:space="preserve">the pilot </w:t>
      </w:r>
      <w:r w:rsidR="00F87B2F">
        <w:t xml:space="preserve">and main </w:t>
      </w:r>
      <w:r w:rsidR="001D0FB7">
        <w:t xml:space="preserve">survey </w:t>
      </w:r>
      <w:r w:rsidR="00BD4E39">
        <w:t>regarding political views and attitudes</w:t>
      </w:r>
      <w:r w:rsidR="00DB7201">
        <w:t>, also</w:t>
      </w:r>
      <w:r w:rsidR="00BD4E39">
        <w:t xml:space="preserve"> when</w:t>
      </w:r>
      <w:r w:rsidR="00F87B2F">
        <w:t xml:space="preserve"> gender</w:t>
      </w:r>
      <w:r w:rsidR="00BD4E39">
        <w:t xml:space="preserve"> </w:t>
      </w:r>
      <w:r w:rsidR="00DB7201">
        <w:t xml:space="preserve">representation </w:t>
      </w:r>
      <w:r w:rsidR="00BD4E39">
        <w:t>is considered</w:t>
      </w:r>
      <w:r w:rsidR="00F87B2F">
        <w:t>.</w:t>
      </w:r>
    </w:p>
    <w:p w14:paraId="76E6EA04" w14:textId="6CC0FCE4" w:rsidR="001E026E" w:rsidRDefault="0B0948A3" w:rsidP="00E4596A">
      <w:pPr>
        <w:pStyle w:val="Listeavsnitt"/>
        <w:numPr>
          <w:ilvl w:val="0"/>
          <w:numId w:val="22"/>
        </w:numPr>
      </w:pPr>
      <w:r>
        <w:t xml:space="preserve">Concerning economic inequality, </w:t>
      </w:r>
      <w:r w:rsidR="2A4B610F">
        <w:t>a</w:t>
      </w:r>
      <w:r w:rsidR="39DB4BEF">
        <w:t xml:space="preserve">bout half of </w:t>
      </w:r>
      <w:del w:id="124" w:author="Trine Dale" w:date="2024-11-09T23:11:00Z">
        <w:r w:rsidR="0029650D" w:rsidDel="39DB4BEF">
          <w:delText>Norwegian</w:delText>
        </w:r>
      </w:del>
      <w:ins w:id="125" w:author="Trine Dale" w:date="2024-11-09T23:11:00Z">
        <w:r w:rsidR="218EE71C">
          <w:t>the</w:t>
        </w:r>
      </w:ins>
      <w:r w:rsidR="39DB4BEF">
        <w:t xml:space="preserve"> respondents think that </w:t>
      </w:r>
      <w:r w:rsidR="7343A257">
        <w:t xml:space="preserve">Norway is a society where most people are </w:t>
      </w:r>
      <w:del w:id="126" w:author="Trine Dale" w:date="2024-11-09T21:42:00Z">
        <w:r w:rsidR="0029650D" w:rsidDel="7343A257">
          <w:delText>o</w:delText>
        </w:r>
      </w:del>
      <w:ins w:id="127" w:author="Trine Dale" w:date="2024-11-09T21:42:00Z">
        <w:r w:rsidR="77436BF2">
          <w:t>i</w:t>
        </w:r>
      </w:ins>
      <w:r w:rsidR="7343A257">
        <w:t xml:space="preserve">n the middle of the </w:t>
      </w:r>
      <w:r w:rsidR="5770BA7C">
        <w:t xml:space="preserve">distribution. </w:t>
      </w:r>
      <w:r w:rsidR="2A4B610F">
        <w:t xml:space="preserve">When asked about </w:t>
      </w:r>
      <w:r w:rsidR="3549F1FB">
        <w:t xml:space="preserve">how society should be, the vast majority </w:t>
      </w:r>
      <w:del w:id="128" w:author="Trine Dale" w:date="2024-11-09T21:43:00Z">
        <w:r w:rsidR="0029650D" w:rsidDel="3549F1FB">
          <w:delText>wants</w:delText>
        </w:r>
      </w:del>
      <w:ins w:id="129" w:author="Trine Dale" w:date="2024-11-09T21:43:00Z">
        <w:r w:rsidR="65BE0C03">
          <w:t>want</w:t>
        </w:r>
      </w:ins>
      <w:r w:rsidR="3549F1FB">
        <w:t xml:space="preserve"> a society where most people are in the middle or near the top.</w:t>
      </w:r>
      <w:r w:rsidR="2F1EADC1">
        <w:t xml:space="preserve"> Those who vote for populist parties tend to think that society is more unequal.</w:t>
      </w:r>
    </w:p>
    <w:p w14:paraId="455FF6F9" w14:textId="117914CD" w:rsidR="00F84E15" w:rsidRDefault="7D631D4E" w:rsidP="00F84E15">
      <w:pPr>
        <w:pStyle w:val="Listeavsnitt"/>
        <w:numPr>
          <w:ilvl w:val="0"/>
          <w:numId w:val="22"/>
        </w:numPr>
      </w:pPr>
      <w:r>
        <w:lastRenderedPageBreak/>
        <w:t>Concerning trust in institutio</w:t>
      </w:r>
      <w:r w:rsidR="60D4BDDA">
        <w:t>n</w:t>
      </w:r>
      <w:r w:rsidR="762F1BE5">
        <w:t>s</w:t>
      </w:r>
      <w:r w:rsidR="60D4BDDA">
        <w:t>, the main survey respondents</w:t>
      </w:r>
      <w:r w:rsidR="79AB370B">
        <w:t xml:space="preserve"> </w:t>
      </w:r>
      <w:r w:rsidR="6DD50E9F">
        <w:t xml:space="preserve">on average </w:t>
      </w:r>
      <w:r w:rsidR="79AB370B">
        <w:t>have higher trust</w:t>
      </w:r>
      <w:r w:rsidR="60D4BDDA">
        <w:t xml:space="preserve"> </w:t>
      </w:r>
      <w:ins w:id="130" w:author="Trine Dale" w:date="2024-11-09T21:48:00Z">
        <w:r w:rsidR="5BCB5F84">
          <w:t xml:space="preserve">in the respective institutions </w:t>
        </w:r>
      </w:ins>
      <w:r w:rsidR="60D4BDDA">
        <w:t>than the pilot survey respondents</w:t>
      </w:r>
      <w:del w:id="131" w:author="Trine Dale" w:date="2024-11-09T21:48:00Z">
        <w:r w:rsidR="003E3CA2" w:rsidDel="60D4BDDA">
          <w:delText xml:space="preserve"> </w:delText>
        </w:r>
        <w:r w:rsidR="003E3CA2" w:rsidDel="79AB370B">
          <w:delText xml:space="preserve">in </w:delText>
        </w:r>
        <w:r w:rsidR="003E3CA2" w:rsidDel="658B595A">
          <w:delText xml:space="preserve">the respective </w:delText>
        </w:r>
        <w:r w:rsidR="003E3CA2" w:rsidDel="6DD50E9F">
          <w:delText>institutions</w:delText>
        </w:r>
      </w:del>
      <w:r w:rsidR="60D4BDDA">
        <w:t>.</w:t>
      </w:r>
      <w:r w:rsidR="689CAB0E">
        <w:t xml:space="preserve"> Both survey samples tend to have relatively lower trust in politicians and higher trust </w:t>
      </w:r>
      <w:r w:rsidR="5D27F5B1">
        <w:t xml:space="preserve">in </w:t>
      </w:r>
      <w:r w:rsidR="08FEC0DF">
        <w:t xml:space="preserve">other </w:t>
      </w:r>
      <w:r w:rsidR="5D27F5B1">
        <w:t>authorities</w:t>
      </w:r>
      <w:r w:rsidR="7E815C64">
        <w:t xml:space="preserve"> and institutions</w:t>
      </w:r>
      <w:r w:rsidR="31352A37">
        <w:t xml:space="preserve"> (see </w:t>
      </w:r>
      <w:r w:rsidR="003E3CA2">
        <w:fldChar w:fldCharType="begin"/>
      </w:r>
      <w:r w:rsidR="003E3CA2">
        <w:instrText xml:space="preserve"> REF _Ref181191296 \h </w:instrText>
      </w:r>
      <w:r w:rsidR="003E3CA2">
        <w:fldChar w:fldCharType="separate"/>
      </w:r>
      <w:r w:rsidR="41CCBCE2">
        <w:t xml:space="preserve">Figure S </w:t>
      </w:r>
      <w:r w:rsidR="41CCBCE2" w:rsidRPr="4044C3C2">
        <w:rPr>
          <w:noProof/>
        </w:rPr>
        <w:t>2</w:t>
      </w:r>
      <w:r w:rsidR="003E3CA2">
        <w:fldChar w:fldCharType="end"/>
      </w:r>
      <w:r w:rsidR="31352A37">
        <w:t>).</w:t>
      </w:r>
    </w:p>
    <w:p w14:paraId="60057341" w14:textId="77777777" w:rsidR="009A5E0F" w:rsidRDefault="009A5E0F" w:rsidP="009D6126">
      <w:pPr>
        <w:keepNext/>
      </w:pPr>
      <w:r>
        <w:rPr>
          <w:noProof/>
        </w:rPr>
        <w:drawing>
          <wp:inline distT="0" distB="0" distL="0" distR="0" wp14:anchorId="0888C4AA" wp14:editId="500F3AC0">
            <wp:extent cx="5400000" cy="3332282"/>
            <wp:effectExtent l="0" t="0" r="0" b="1905"/>
            <wp:docPr id="2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389480" name=""/>
                    <pic:cNvPicPr/>
                  </pic:nvPicPr>
                  <pic:blipFill>
                    <a:blip r:embed="rId41">
                      <a:extLst>
                        <a:ext uri="{96DAC541-7B7A-43D3-8B79-37D633B846F1}">
                          <asvg:svgBlip xmlns:asvg="http://schemas.microsoft.com/office/drawing/2016/SVG/main" r:embed="rId42"/>
                        </a:ext>
                      </a:extLst>
                    </a:blip>
                    <a:stretch>
                      <a:fillRect/>
                    </a:stretch>
                  </pic:blipFill>
                  <pic:spPr>
                    <a:xfrm>
                      <a:off x="0" y="0"/>
                      <a:ext cx="5400000" cy="3332282"/>
                    </a:xfrm>
                    <a:prstGeom prst="rect">
                      <a:avLst/>
                    </a:prstGeom>
                  </pic:spPr>
                </pic:pic>
              </a:graphicData>
            </a:graphic>
          </wp:inline>
        </w:drawing>
      </w:r>
    </w:p>
    <w:p w14:paraId="4C237D3F" w14:textId="1E3F805D" w:rsidR="009A5E0F" w:rsidRPr="004C1C15" w:rsidRDefault="389E5DC5" w:rsidP="009D6126">
      <w:pPr>
        <w:pStyle w:val="Bildetekst"/>
      </w:pPr>
      <w:bookmarkStart w:id="132" w:name="_Ref181191296"/>
      <w:r>
        <w:t xml:space="preserve">Figure S </w:t>
      </w:r>
      <w:r w:rsidR="00137638">
        <w:fldChar w:fldCharType="begin"/>
      </w:r>
      <w:r w:rsidR="00137638">
        <w:instrText xml:space="preserve"> SEQ Figure_S \* ARABIC </w:instrText>
      </w:r>
      <w:r w:rsidR="00137638">
        <w:fldChar w:fldCharType="separate"/>
      </w:r>
      <w:r w:rsidR="41CCBCE2" w:rsidRPr="4044C3C2">
        <w:rPr>
          <w:noProof/>
        </w:rPr>
        <w:t>2</w:t>
      </w:r>
      <w:r w:rsidR="00137638">
        <w:fldChar w:fldCharType="end"/>
      </w:r>
      <w:bookmarkEnd w:id="132"/>
      <w:r>
        <w:t>:</w:t>
      </w:r>
      <w:commentRangeStart w:id="133"/>
      <w:r w:rsidR="6913F77C">
        <w:t xml:space="preserve"> Trust in institutions for the main survey.</w:t>
      </w:r>
      <w:commentRangeEnd w:id="133"/>
      <w:r w:rsidR="00137638">
        <w:rPr>
          <w:rStyle w:val="Merknadsreferanse"/>
        </w:rPr>
        <w:commentReference w:id="133"/>
      </w:r>
    </w:p>
    <w:p w14:paraId="068A79F4" w14:textId="7021EDBE" w:rsidR="008D3D09" w:rsidRDefault="008D3D09" w:rsidP="008D3D09">
      <w:pPr>
        <w:rPr>
          <w:rStyle w:val="SamOverskrift1Tegn"/>
        </w:rPr>
      </w:pPr>
      <w:r>
        <w:rPr>
          <w:rStyle w:val="SamOverskrift1Tegn"/>
        </w:rPr>
        <w:t>Results</w:t>
      </w:r>
      <w:r w:rsidR="00DF156D">
        <w:rPr>
          <w:rStyle w:val="SamOverskrift1Tegn"/>
        </w:rPr>
        <w:t>:</w:t>
      </w:r>
      <w:r>
        <w:rPr>
          <w:rStyle w:val="SamOverskrift1Tegn"/>
        </w:rPr>
        <w:t xml:space="preserve"> </w:t>
      </w:r>
      <w:r w:rsidR="00DF156D">
        <w:rPr>
          <w:rStyle w:val="SamOverskrift1Tegn"/>
        </w:rPr>
        <w:t>A</w:t>
      </w:r>
      <w:r>
        <w:rPr>
          <w:rStyle w:val="SamOverskrift1Tegn"/>
        </w:rPr>
        <w:t>ttitude</w:t>
      </w:r>
      <w:r w:rsidR="00DF156D">
        <w:rPr>
          <w:rStyle w:val="SamOverskrift1Tegn"/>
        </w:rPr>
        <w:t>s</w:t>
      </w:r>
      <w:r>
        <w:rPr>
          <w:rStyle w:val="SamOverskrift1Tegn"/>
        </w:rPr>
        <w:t xml:space="preserve"> toward transport </w:t>
      </w:r>
      <w:r w:rsidR="00107EC5">
        <w:rPr>
          <w:rStyle w:val="SamOverskrift1Tegn"/>
        </w:rPr>
        <w:t xml:space="preserve">pricing </w:t>
      </w:r>
      <w:r>
        <w:rPr>
          <w:rStyle w:val="SamOverskrift1Tegn"/>
        </w:rPr>
        <w:t>policies</w:t>
      </w:r>
    </w:p>
    <w:p w14:paraId="6D815F38" w14:textId="4443F0DF" w:rsidR="00397261" w:rsidDel="001A7693" w:rsidRDefault="57C04324" w:rsidP="008D3D09">
      <w:pPr>
        <w:rPr>
          <w:del w:id="134" w:author="Askill Harkjerr Halse" w:date="2024-11-17T19:11:00Z"/>
        </w:rPr>
      </w:pPr>
      <w:commentRangeStart w:id="135"/>
      <w:del w:id="136" w:author="Askill Harkjerr Halse" w:date="2024-11-17T19:11:00Z">
        <w:r w:rsidDel="001A7693">
          <w:delText xml:space="preserve">Attitudinal questions </w:delText>
        </w:r>
        <w:r w:rsidR="3BDB3486" w:rsidDel="001A7693">
          <w:delText xml:space="preserve">toward transport policies were </w:delText>
        </w:r>
        <w:r w:rsidDel="001A7693">
          <w:delText xml:space="preserve">presented differently in the pilot </w:delText>
        </w:r>
        <w:r w:rsidR="00397261" w:rsidDel="001A7693">
          <w:delText xml:space="preserve">compared to </w:delText>
        </w:r>
      </w:del>
      <w:ins w:id="137" w:author="Trine Dale" w:date="2024-11-09T21:55:00Z">
        <w:del w:id="138" w:author="Askill Harkjerr Halse" w:date="2024-11-17T19:11:00Z">
          <w:r w:rsidR="02262301" w:rsidDel="001A7693">
            <w:delText xml:space="preserve">and </w:delText>
          </w:r>
        </w:del>
      </w:ins>
      <w:del w:id="139" w:author="Askill Harkjerr Halse" w:date="2024-11-17T19:11:00Z">
        <w:r w:rsidDel="001A7693">
          <w:delText xml:space="preserve">the main survey. The main survey contains </w:delText>
        </w:r>
        <w:r w:rsidR="3BDB3486" w:rsidDel="001A7693">
          <w:delText>improved</w:delText>
        </w:r>
        <w:r w:rsidDel="001A7693">
          <w:delText xml:space="preserve"> questions</w:delText>
        </w:r>
        <w:r w:rsidR="00397261" w:rsidDel="001A7693">
          <w:delText xml:space="preserve"> compared to the pilot survey </w:delText>
        </w:r>
        <w:r w:rsidDel="001A7693">
          <w:delText>and</w:delText>
        </w:r>
        <w:r w:rsidR="6C45675A" w:rsidDel="001A7693">
          <w:delText xml:space="preserve"> we</w:delText>
        </w:r>
        <w:r w:rsidDel="001A7693">
          <w:delText xml:space="preserve"> </w:delText>
        </w:r>
        <w:r w:rsidR="3BDB3486" w:rsidDel="001A7693">
          <w:delText xml:space="preserve">therefore focus on the </w:delText>
        </w:r>
        <w:r w:rsidR="00397261" w:rsidDel="001A7693">
          <w:delText>main survey for the following</w:delText>
        </w:r>
        <w:r w:rsidR="3BDB3486" w:rsidDel="001A7693">
          <w:delText xml:space="preserve"> results</w:delText>
        </w:r>
      </w:del>
      <w:ins w:id="140" w:author="Trine Dale" w:date="2024-11-09T21:56:00Z">
        <w:del w:id="141" w:author="Askill Harkjerr Halse" w:date="2024-11-17T19:11:00Z">
          <w:r w:rsidR="11745293" w:rsidDel="001A7693">
            <w:delText xml:space="preserve"> from this survey</w:delText>
          </w:r>
        </w:del>
      </w:ins>
      <w:del w:id="142" w:author="Askill Harkjerr Halse" w:date="2024-11-17T19:11:00Z">
        <w:r w:rsidR="6C45675A" w:rsidDel="001A7693">
          <w:delText>:</w:delText>
        </w:r>
        <w:commentRangeEnd w:id="135"/>
        <w:r w:rsidR="00397261" w:rsidDel="001A7693">
          <w:rPr>
            <w:rStyle w:val="Merknadsreferanse"/>
          </w:rPr>
          <w:commentReference w:id="135"/>
        </w:r>
      </w:del>
    </w:p>
    <w:p w14:paraId="3549A470" w14:textId="21FE531E" w:rsidR="00361559" w:rsidRDefault="026AAF0F" w:rsidP="00361559">
      <w:pPr>
        <w:pStyle w:val="Listeavsnitt"/>
        <w:numPr>
          <w:ilvl w:val="0"/>
          <w:numId w:val="24"/>
        </w:numPr>
      </w:pPr>
      <w:r>
        <w:t xml:space="preserve">A considerable share of </w:t>
      </w:r>
      <w:r w:rsidR="1F630EEE">
        <w:t xml:space="preserve">respondents </w:t>
      </w:r>
      <w:del w:id="143" w:author="Trine Dale" w:date="2024-11-09T21:56:00Z">
        <w:r w:rsidR="00774C44" w:rsidDel="4CFCD357">
          <w:delText xml:space="preserve">in the main survey </w:delText>
        </w:r>
      </w:del>
      <w:r w:rsidR="1F630EEE">
        <w:t>do not think that road pricing will reduce traffic congestion problems</w:t>
      </w:r>
      <w:r w:rsidR="510530EB">
        <w:t xml:space="preserve">, </w:t>
      </w:r>
      <w:r w:rsidR="1CA119E6">
        <w:t xml:space="preserve">local </w:t>
      </w:r>
      <w:r w:rsidR="510530EB">
        <w:t>air pollution and greenhouse gas emissions</w:t>
      </w:r>
      <w:r w:rsidR="1F630EEE">
        <w:t>.</w:t>
      </w:r>
    </w:p>
    <w:p w14:paraId="64E718BE" w14:textId="3AD0678C" w:rsidR="00082FFC" w:rsidRDefault="2F612E83" w:rsidP="00361559">
      <w:pPr>
        <w:pStyle w:val="Listeavsnitt"/>
        <w:numPr>
          <w:ilvl w:val="0"/>
          <w:numId w:val="24"/>
        </w:numPr>
      </w:pPr>
      <w:r>
        <w:t>The majority of r</w:t>
      </w:r>
      <w:r w:rsidR="6F5909A1">
        <w:t>espondents</w:t>
      </w:r>
      <w:del w:id="144" w:author="Askill Harkjerr Halse" w:date="2024-11-17T19:11:00Z">
        <w:r w:rsidR="6F5909A1" w:rsidDel="001A7693">
          <w:delText xml:space="preserve"> </w:delText>
        </w:r>
        <w:r w:rsidR="58F50237" w:rsidDel="001A7693">
          <w:delText xml:space="preserve">in </w:delText>
        </w:r>
        <w:r w:rsidR="00B5076D" w:rsidDel="001A7693">
          <w:delText>both surveys</w:delText>
        </w:r>
      </w:del>
      <w:r w:rsidR="6F5909A1">
        <w:t xml:space="preserve"> </w:t>
      </w:r>
      <w:r w:rsidR="58F50237">
        <w:t xml:space="preserve">indicate </w:t>
      </w:r>
      <w:r w:rsidR="0843C9D2">
        <w:t>that</w:t>
      </w:r>
      <w:r>
        <w:t xml:space="preserve"> </w:t>
      </w:r>
      <w:r w:rsidR="58F50237">
        <w:t>they beli</w:t>
      </w:r>
      <w:r w:rsidR="62B283C7">
        <w:t>e</w:t>
      </w:r>
      <w:r w:rsidR="58F50237">
        <w:t>ve</w:t>
      </w:r>
      <w:r>
        <w:t xml:space="preserve"> people with low incomes will be </w:t>
      </w:r>
      <w:r w:rsidR="58F50237">
        <w:t xml:space="preserve">most </w:t>
      </w:r>
      <w:r>
        <w:t>negatively impacted by road pricing.</w:t>
      </w:r>
    </w:p>
    <w:p w14:paraId="77D0B47D" w14:textId="0B651FF0" w:rsidR="00DA65DD" w:rsidRDefault="6166CB3D" w:rsidP="00361559">
      <w:pPr>
        <w:pStyle w:val="Listeavsnitt"/>
        <w:numPr>
          <w:ilvl w:val="0"/>
          <w:numId w:val="24"/>
        </w:numPr>
      </w:pPr>
      <w:r>
        <w:t xml:space="preserve">Many respondents are negative towards </w:t>
      </w:r>
      <w:r w:rsidR="163104B0">
        <w:t>b</w:t>
      </w:r>
      <w:r w:rsidR="28E14D70">
        <w:t xml:space="preserve">oth </w:t>
      </w:r>
      <w:r>
        <w:t>universal road pricing</w:t>
      </w:r>
      <w:r w:rsidR="28E14D70">
        <w:t xml:space="preserve"> and current road tolls</w:t>
      </w:r>
      <w:r>
        <w:t xml:space="preserve">. </w:t>
      </w:r>
      <w:commentRangeStart w:id="145"/>
      <w:commentRangeStart w:id="146"/>
      <w:r w:rsidR="163104B0">
        <w:t>The</w:t>
      </w:r>
      <w:r w:rsidR="0C0AA064">
        <w:t xml:space="preserve"> share that is </w:t>
      </w:r>
      <w:r w:rsidR="49824394">
        <w:t>very or somewhat positive is slightly higher for road pricing than current road tolls</w:t>
      </w:r>
      <w:r w:rsidR="6DBFE165">
        <w:t xml:space="preserve"> (see </w:t>
      </w:r>
      <w:r w:rsidR="00CA4B49">
        <w:fldChar w:fldCharType="begin"/>
      </w:r>
      <w:r w:rsidR="00CA4B49">
        <w:instrText xml:space="preserve"> REF _Ref181191321 \h </w:instrText>
      </w:r>
      <w:r w:rsidR="00CA4B49">
        <w:fldChar w:fldCharType="separate"/>
      </w:r>
      <w:r w:rsidR="41CCBCE2">
        <w:t xml:space="preserve">Figure S </w:t>
      </w:r>
      <w:r w:rsidR="41CCBCE2" w:rsidRPr="4044C3C2">
        <w:rPr>
          <w:noProof/>
        </w:rPr>
        <w:t>3</w:t>
      </w:r>
      <w:r w:rsidR="00CA4B49">
        <w:fldChar w:fldCharType="end"/>
      </w:r>
      <w:r w:rsidR="6DBFE165">
        <w:t>)</w:t>
      </w:r>
      <w:r w:rsidR="628A6BE2">
        <w:t>.</w:t>
      </w:r>
      <w:r w:rsidR="7C70F2A4">
        <w:t xml:space="preserve"> </w:t>
      </w:r>
      <w:r w:rsidR="163104B0">
        <w:t>However, the share that is very negative is also higher.</w:t>
      </w:r>
      <w:r w:rsidR="0394FA89">
        <w:t xml:space="preserve"> </w:t>
      </w:r>
      <w:commentRangeEnd w:id="145"/>
      <w:r w:rsidR="00CA4B49">
        <w:rPr>
          <w:rStyle w:val="Merknadsreferanse"/>
        </w:rPr>
        <w:commentReference w:id="145"/>
      </w:r>
      <w:commentRangeEnd w:id="146"/>
      <w:r w:rsidR="00082585">
        <w:rPr>
          <w:rStyle w:val="Merknadsreferanse"/>
        </w:rPr>
        <w:commentReference w:id="146"/>
      </w:r>
      <w:r w:rsidR="5981A613">
        <w:t>Men are more negative th</w:t>
      </w:r>
      <w:r w:rsidR="468AF05D">
        <w:t>a</w:t>
      </w:r>
      <w:r w:rsidR="5981A613">
        <w:t>n women towards both polices.</w:t>
      </w:r>
    </w:p>
    <w:p w14:paraId="655B4D89" w14:textId="32F965B6" w:rsidR="00DA65DD" w:rsidRDefault="7C70F2A4" w:rsidP="00361559">
      <w:pPr>
        <w:pStyle w:val="Listeavsnitt"/>
        <w:numPr>
          <w:ilvl w:val="0"/>
          <w:numId w:val="24"/>
        </w:numPr>
      </w:pPr>
      <w:r>
        <w:t xml:space="preserve">Those </w:t>
      </w:r>
      <w:r w:rsidR="4BF0DEB8">
        <w:t>who vote for</w:t>
      </w:r>
      <w:r>
        <w:t xml:space="preserve"> the populist </w:t>
      </w:r>
      <w:r w:rsidR="3AD9754F">
        <w:t>party bloc</w:t>
      </w:r>
      <w:r>
        <w:t xml:space="preserve"> </w:t>
      </w:r>
      <w:r w:rsidR="3AD9754F">
        <w:t xml:space="preserve">indicate </w:t>
      </w:r>
      <w:del w:id="147" w:author="Trine Dale" w:date="2024-11-09T22:05:00Z">
        <w:r w:rsidR="009B41DB" w:rsidDel="7C70F2A4">
          <w:delText>relatively</w:delText>
        </w:r>
      </w:del>
      <w:r>
        <w:t xml:space="preserve"> </w:t>
      </w:r>
      <w:r w:rsidR="3AD9754F">
        <w:t xml:space="preserve">more negative attitudes towards </w:t>
      </w:r>
      <w:r w:rsidR="5E6856AD">
        <w:t xml:space="preserve">both </w:t>
      </w:r>
      <w:r w:rsidR="3AD9754F">
        <w:t>road pricing and the toll system</w:t>
      </w:r>
      <w:r w:rsidR="6E78979D">
        <w:t>, compared to</w:t>
      </w:r>
      <w:r w:rsidR="2D80FBE2">
        <w:t xml:space="preserve"> </w:t>
      </w:r>
      <w:r w:rsidR="6FDF197D">
        <w:t>respondents who vote for</w:t>
      </w:r>
      <w:r w:rsidR="6E78979D">
        <w:t xml:space="preserve"> the other party blocs</w:t>
      </w:r>
      <w:r w:rsidR="3AD9754F">
        <w:t xml:space="preserve">. </w:t>
      </w:r>
    </w:p>
    <w:p w14:paraId="14C575E8" w14:textId="51B2559C" w:rsidR="003055C7" w:rsidRDefault="35E44130" w:rsidP="00361559">
      <w:pPr>
        <w:pStyle w:val="Listeavsnitt"/>
        <w:numPr>
          <w:ilvl w:val="0"/>
          <w:numId w:val="24"/>
        </w:numPr>
      </w:pPr>
      <w:r>
        <w:t xml:space="preserve">Transport mode is </w:t>
      </w:r>
      <w:r w:rsidR="6FDF197D">
        <w:t xml:space="preserve">strongly </w:t>
      </w:r>
      <w:r>
        <w:t>correlated with attitudes toward policies</w:t>
      </w:r>
      <w:r w:rsidR="736607AB">
        <w:t xml:space="preserve">: car drivers are the least positive, while </w:t>
      </w:r>
      <w:r w:rsidR="5323EEF2">
        <w:t xml:space="preserve">public </w:t>
      </w:r>
      <w:commentRangeStart w:id="148"/>
      <w:commentRangeStart w:id="149"/>
      <w:r w:rsidR="78FD48E7">
        <w:t>transit</w:t>
      </w:r>
      <w:commentRangeEnd w:id="148"/>
      <w:r w:rsidR="003055C7">
        <w:rPr>
          <w:rStyle w:val="Merknadsreferanse"/>
        </w:rPr>
        <w:commentReference w:id="148"/>
      </w:r>
      <w:commentRangeEnd w:id="149"/>
      <w:r w:rsidR="000F6882">
        <w:rPr>
          <w:rStyle w:val="Merknadsreferanse"/>
        </w:rPr>
        <w:commentReference w:id="149"/>
      </w:r>
      <w:r w:rsidR="78FD48E7">
        <w:t xml:space="preserve"> </w:t>
      </w:r>
      <w:r w:rsidR="34431C22">
        <w:t>riders</w:t>
      </w:r>
      <w:r w:rsidR="78FD48E7">
        <w:t>, pedestrians and cyclists</w:t>
      </w:r>
      <w:r w:rsidR="5323EEF2">
        <w:t xml:space="preserve"> are more positive overall</w:t>
      </w:r>
      <w:r w:rsidR="736607AB">
        <w:t xml:space="preserve"> toward</w:t>
      </w:r>
      <w:r w:rsidR="48F3C513">
        <w:t>s</w:t>
      </w:r>
      <w:r w:rsidR="736607AB">
        <w:t xml:space="preserve"> road pricing and road tolls</w:t>
      </w:r>
      <w:r w:rsidR="5323EEF2">
        <w:t>.</w:t>
      </w:r>
    </w:p>
    <w:p w14:paraId="23534191" w14:textId="3D2F9E9D" w:rsidR="00A84F6C" w:rsidRDefault="35E44130" w:rsidP="00361559">
      <w:pPr>
        <w:pStyle w:val="Listeavsnitt"/>
        <w:numPr>
          <w:ilvl w:val="0"/>
          <w:numId w:val="24"/>
        </w:numPr>
      </w:pPr>
      <w:r>
        <w:t>T</w:t>
      </w:r>
      <w:r w:rsidR="6EA1F921">
        <w:t xml:space="preserve">hose </w:t>
      </w:r>
      <w:r w:rsidR="18876533">
        <w:t xml:space="preserve">with </w:t>
      </w:r>
      <w:r w:rsidR="5E6856AD">
        <w:t xml:space="preserve">lower </w:t>
      </w:r>
      <w:r w:rsidR="18876533">
        <w:t xml:space="preserve">education </w:t>
      </w:r>
      <w:r w:rsidR="1875E708">
        <w:t>are more negative towards road pricing</w:t>
      </w:r>
      <w:del w:id="150" w:author="Askill Harkjerr Halse" w:date="2024-12-04T20:33:00Z" w16du:dateUtc="2024-12-04T19:33:00Z">
        <w:r w:rsidR="1093D19C" w:rsidDel="000F6882">
          <w:delText xml:space="preserve"> </w:delText>
        </w:r>
      </w:del>
      <w:del w:id="151" w:author="Trine Dale" w:date="2024-11-09T22:06:00Z">
        <w:r w:rsidR="003055C7" w:rsidDel="5FA652E0">
          <w:delText>(</w:delText>
        </w:r>
        <w:r w:rsidR="003055C7" w:rsidDel="1093D19C">
          <w:delText>main survey</w:delText>
        </w:r>
        <w:r w:rsidR="003055C7" w:rsidDel="5FA652E0">
          <w:delText>)</w:delText>
        </w:r>
      </w:del>
      <w:r w:rsidR="1093D19C">
        <w:t>.</w:t>
      </w:r>
      <w:del w:id="152" w:author="Askill Harkjerr Halse" w:date="2024-12-04T20:33:00Z" w16du:dateUtc="2024-12-04T19:33:00Z">
        <w:r w:rsidR="1093D19C" w:rsidDel="000F6882">
          <w:delText xml:space="preserve"> </w:delText>
        </w:r>
        <w:commentRangeStart w:id="153"/>
        <w:r w:rsidR="1093D19C" w:rsidDel="000F6882">
          <w:delText xml:space="preserve">Our sample underrepresents those </w:delText>
        </w:r>
        <w:r w:rsidR="6FD84174" w:rsidDel="000F6882">
          <w:delText xml:space="preserve">who have </w:delText>
        </w:r>
        <w:r w:rsidR="7FDDAE6C" w:rsidDel="000F6882">
          <w:delText>compulsory schooling as their highest education level.</w:delText>
        </w:r>
        <w:commentRangeEnd w:id="153"/>
        <w:r w:rsidR="003055C7" w:rsidDel="000F6882">
          <w:rPr>
            <w:rStyle w:val="Merknadsreferanse"/>
          </w:rPr>
          <w:commentReference w:id="153"/>
        </w:r>
      </w:del>
    </w:p>
    <w:p w14:paraId="6332EB53" w14:textId="68A7DB4C" w:rsidR="002D58B7" w:rsidRPr="00606B3D" w:rsidRDefault="000903ED" w:rsidP="003754B9">
      <w:pPr>
        <w:pStyle w:val="Listeavsnitt"/>
        <w:numPr>
          <w:ilvl w:val="0"/>
          <w:numId w:val="24"/>
        </w:numPr>
      </w:pPr>
      <w:del w:id="154" w:author="Trine Dale" w:date="2024-11-09T22:08:00Z">
        <w:r w:rsidDel="4728D309">
          <w:delText>The highest share of main survey</w:delText>
        </w:r>
      </w:del>
      <w:ins w:id="155" w:author="Trine Dale" w:date="2024-11-09T22:08:00Z">
        <w:r w:rsidR="0CD2A4D2">
          <w:t>Most</w:t>
        </w:r>
      </w:ins>
      <w:r w:rsidR="4728D309">
        <w:t xml:space="preserve"> respondents </w:t>
      </w:r>
      <w:del w:id="156" w:author="Trine Dale" w:date="2024-11-09T22:08:00Z">
        <w:r w:rsidDel="53BD9186">
          <w:delText>prefers</w:delText>
        </w:r>
      </w:del>
      <w:ins w:id="157" w:author="Trine Dale" w:date="2024-11-09T22:08:00Z">
        <w:r w:rsidR="5484B027">
          <w:t>prefer</w:t>
        </w:r>
      </w:ins>
      <w:r w:rsidR="4728D309">
        <w:t xml:space="preserve"> that </w:t>
      </w:r>
      <w:r w:rsidR="2B4A8127">
        <w:t xml:space="preserve">road pricing revenues are spent on road investments, followed by investments in public transport, walking and cycling. </w:t>
      </w:r>
    </w:p>
    <w:p w14:paraId="23FCBD94" w14:textId="77777777" w:rsidR="00C77AA9" w:rsidRDefault="00C77AA9" w:rsidP="00C77AA9">
      <w:r>
        <w:rPr>
          <w:noProof/>
        </w:rPr>
        <w:lastRenderedPageBreak/>
        <w:drawing>
          <wp:inline distT="0" distB="0" distL="0" distR="0" wp14:anchorId="023DA5E3" wp14:editId="247F74D6">
            <wp:extent cx="5400000" cy="3332282"/>
            <wp:effectExtent l="0" t="0" r="0" b="1905"/>
            <wp:docPr id="35"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802723" name=""/>
                    <pic:cNvPicPr/>
                  </pic:nvPicPr>
                  <pic:blipFill>
                    <a:blip r:embed="rId43">
                      <a:extLst>
                        <a:ext uri="{96DAC541-7B7A-43D3-8B79-37D633B846F1}">
                          <asvg:svgBlip xmlns:asvg="http://schemas.microsoft.com/office/drawing/2016/SVG/main" r:embed="rId44"/>
                        </a:ext>
                      </a:extLst>
                    </a:blip>
                    <a:stretch>
                      <a:fillRect/>
                    </a:stretch>
                  </pic:blipFill>
                  <pic:spPr>
                    <a:xfrm>
                      <a:off x="0" y="0"/>
                      <a:ext cx="5400000" cy="3332282"/>
                    </a:xfrm>
                    <a:prstGeom prst="rect">
                      <a:avLst/>
                    </a:prstGeom>
                  </pic:spPr>
                </pic:pic>
              </a:graphicData>
            </a:graphic>
          </wp:inline>
        </w:drawing>
      </w:r>
    </w:p>
    <w:p w14:paraId="698A2912" w14:textId="013E949B" w:rsidR="003E4CD9" w:rsidRDefault="389E5DC5" w:rsidP="00005704">
      <w:pPr>
        <w:pStyle w:val="Bildetekst"/>
      </w:pPr>
      <w:bookmarkStart w:id="158" w:name="_Ref181191321"/>
      <w:r>
        <w:t xml:space="preserve">Figure S </w:t>
      </w:r>
      <w:r w:rsidR="00137638">
        <w:fldChar w:fldCharType="begin"/>
      </w:r>
      <w:r w:rsidR="00137638">
        <w:instrText xml:space="preserve"> SEQ Figure_S \* ARABIC </w:instrText>
      </w:r>
      <w:r w:rsidR="00137638">
        <w:fldChar w:fldCharType="separate"/>
      </w:r>
      <w:r w:rsidR="41CCBCE2" w:rsidRPr="4044C3C2">
        <w:rPr>
          <w:noProof/>
        </w:rPr>
        <w:t>3</w:t>
      </w:r>
      <w:r w:rsidR="00137638">
        <w:fldChar w:fldCharType="end"/>
      </w:r>
      <w:bookmarkEnd w:id="158"/>
      <w:r>
        <w:t>:</w:t>
      </w:r>
      <w:commentRangeStart w:id="159"/>
      <w:r>
        <w:t xml:space="preserve"> </w:t>
      </w:r>
      <w:del w:id="160" w:author="Trine Dale" w:date="2024-11-09T22:10:00Z">
        <w:r w:rsidR="00137638" w:rsidDel="04CFDCD1">
          <w:delText>Views on</w:delText>
        </w:r>
      </w:del>
      <w:ins w:id="161" w:author="Trine Dale" w:date="2024-11-09T22:10:00Z">
        <w:r w:rsidR="2910E992">
          <w:t>Attitudes towards</w:t>
        </w:r>
      </w:ins>
      <w:r w:rsidR="04CFDCD1">
        <w:t xml:space="preserve"> the road pricing proposal and the current toll system.</w:t>
      </w:r>
      <w:commentRangeEnd w:id="159"/>
      <w:r w:rsidR="00137638">
        <w:rPr>
          <w:rStyle w:val="Merknadsreferanse"/>
        </w:rPr>
        <w:commentReference w:id="159"/>
      </w:r>
    </w:p>
    <w:p w14:paraId="4B4CF4B7" w14:textId="723C18FF" w:rsidR="00920860" w:rsidRDefault="00920860" w:rsidP="00E43882">
      <w:r>
        <w:rPr>
          <w:rStyle w:val="SamOverskrift1Tegn"/>
        </w:rPr>
        <w:t>Conclusions</w:t>
      </w:r>
    </w:p>
    <w:p w14:paraId="2C1BF944" w14:textId="29E24E76" w:rsidR="00124A76" w:rsidRDefault="072B1681" w:rsidP="00E43882">
      <w:r>
        <w:t>O</w:t>
      </w:r>
      <w:r w:rsidR="515C988D">
        <w:t xml:space="preserve">ur results suggest that </w:t>
      </w:r>
      <w:r w:rsidR="44CFDAE4">
        <w:t>opinions on road tolls and road tax reform are quite divided</w:t>
      </w:r>
      <w:r w:rsidR="65C6EB3F">
        <w:t xml:space="preserve">. </w:t>
      </w:r>
      <w:r w:rsidR="643C39AB">
        <w:t xml:space="preserve">Many respondents are negative towards both </w:t>
      </w:r>
      <w:r w:rsidR="60DAA84D">
        <w:t xml:space="preserve">the </w:t>
      </w:r>
      <w:r w:rsidR="643C39AB">
        <w:t xml:space="preserve">current road tolls and </w:t>
      </w:r>
      <w:r w:rsidR="3A5AAD5F">
        <w:t>universal road pricing</w:t>
      </w:r>
      <w:r w:rsidR="3F9E0077">
        <w:t>,</w:t>
      </w:r>
      <w:r w:rsidR="48C733B1">
        <w:t xml:space="preserve"> and do not expect </w:t>
      </w:r>
      <w:r w:rsidR="7FDDAE6C">
        <w:t xml:space="preserve">road pricing </w:t>
      </w:r>
      <w:r w:rsidR="48C733B1">
        <w:t>to have positive effects</w:t>
      </w:r>
      <w:r w:rsidR="3A5AAD5F">
        <w:t xml:space="preserve">. </w:t>
      </w:r>
      <w:ins w:id="162" w:author="Askill Harkjerr Halse" w:date="2024-11-17T19:15:00Z">
        <w:r w:rsidR="00660F25">
          <w:t xml:space="preserve">Respondents </w:t>
        </w:r>
      </w:ins>
      <w:ins w:id="163" w:author="Askill Harkjerr Halse" w:date="2024-11-17T19:17:00Z">
        <w:r w:rsidR="00A53707">
          <w:t>who</w:t>
        </w:r>
      </w:ins>
      <w:ins w:id="164" w:author="Askill Harkjerr Halse" w:date="2024-11-17T19:18:00Z">
        <w:r w:rsidR="004F2C1F">
          <w:t xml:space="preserve"> for instance</w:t>
        </w:r>
      </w:ins>
      <w:ins w:id="165" w:author="Askill Harkjerr Halse" w:date="2024-11-17T19:17:00Z">
        <w:r w:rsidR="00A53707">
          <w:t xml:space="preserve"> </w:t>
        </w:r>
        <w:r w:rsidR="001B6385">
          <w:t>have low education, drive a car on their daily trip or vo</w:t>
        </w:r>
      </w:ins>
      <w:ins w:id="166" w:author="Askill Harkjerr Halse" w:date="2024-11-17T19:18:00Z">
        <w:r w:rsidR="004F2C1F">
          <w:t xml:space="preserve">te for populist parties are more negative towards road tolls and road pricing </w:t>
        </w:r>
      </w:ins>
      <w:ins w:id="167" w:author="Askill Harkjerr Halse" w:date="2024-11-17T19:15:00Z">
        <w:r w:rsidR="00660F25">
          <w:t>with low education</w:t>
        </w:r>
      </w:ins>
      <w:ins w:id="168" w:author="Askill Harkjerr Halse" w:date="2024-11-17T19:18:00Z">
        <w:r w:rsidR="004F2C1F">
          <w:t>.</w:t>
        </w:r>
      </w:ins>
      <w:ins w:id="169" w:author="Askill Harkjerr Halse" w:date="2024-11-17T19:15:00Z">
        <w:r w:rsidR="00660F25">
          <w:t xml:space="preserve"> </w:t>
        </w:r>
      </w:ins>
      <w:r w:rsidR="60D1FE5B">
        <w:t xml:space="preserve">Given that </w:t>
      </w:r>
      <w:ins w:id="170" w:author="Askill Harkjerr Halse" w:date="2024-11-17T19:18:00Z">
        <w:r w:rsidR="004F2C1F">
          <w:t xml:space="preserve">these groups are somewhat underrepresented </w:t>
        </w:r>
      </w:ins>
      <w:ins w:id="171" w:author="Askill Harkjerr Halse" w:date="2024-11-17T19:19:00Z">
        <w:r w:rsidR="004F2C1F">
          <w:t>in our sample</w:t>
        </w:r>
      </w:ins>
      <w:del w:id="172" w:author="Askill Harkjerr Halse" w:date="2024-11-17T19:13:00Z">
        <w:r w:rsidR="7A9FFF43" w:rsidDel="001A7693">
          <w:delText>the</w:delText>
        </w:r>
      </w:del>
      <w:del w:id="173" w:author="Askill Harkjerr Halse" w:date="2024-11-17T19:19:00Z">
        <w:r w:rsidR="7A9FFF43" w:rsidDel="004F2C1F">
          <w:delText xml:space="preserve"> </w:delText>
        </w:r>
        <w:r w:rsidR="60D1FE5B" w:rsidDel="004F2C1F">
          <w:delText xml:space="preserve">sample </w:delText>
        </w:r>
      </w:del>
      <w:del w:id="174" w:author="Askill Harkjerr Halse" w:date="2024-11-17T19:13:00Z">
        <w:r w:rsidR="7A9FFF43" w:rsidDel="00BD50AF">
          <w:delText xml:space="preserve">from the main survey </w:delText>
        </w:r>
      </w:del>
      <w:del w:id="175" w:author="Askill Harkjerr Halse" w:date="2024-11-17T19:19:00Z">
        <w:r w:rsidR="60D1FE5B" w:rsidDel="004F2C1F">
          <w:delText xml:space="preserve">has a slight over-representation of urban residents and </w:delText>
        </w:r>
        <w:r w:rsidR="2656B678" w:rsidDel="004F2C1F">
          <w:delText>voters for environmental parties</w:delText>
        </w:r>
      </w:del>
      <w:r w:rsidR="2656B678">
        <w:t xml:space="preserve">, </w:t>
      </w:r>
      <w:r w:rsidR="6F4E6E19">
        <w:t xml:space="preserve">opposition towards these policies </w:t>
      </w:r>
      <w:r w:rsidR="2A7B9E96">
        <w:t xml:space="preserve">in the population </w:t>
      </w:r>
      <w:r w:rsidR="2656B678">
        <w:t>is likely to be</w:t>
      </w:r>
      <w:r w:rsidR="75E66B30">
        <w:t xml:space="preserve"> somewhat</w:t>
      </w:r>
      <w:r w:rsidR="2656B678">
        <w:t xml:space="preserve"> stronger in </w:t>
      </w:r>
      <w:ins w:id="176" w:author="Askill Harkjerr Halse" w:date="2024-11-17T19:14:00Z">
        <w:r w:rsidR="00BD50AF">
          <w:t>the general population</w:t>
        </w:r>
      </w:ins>
      <w:commentRangeStart w:id="177"/>
      <w:del w:id="178" w:author="Askill Harkjerr Halse" w:date="2024-11-17T19:14:00Z">
        <w:r w:rsidR="75E66B30" w:rsidDel="00BD50AF">
          <w:delText>reality</w:delText>
        </w:r>
        <w:commentRangeEnd w:id="177"/>
        <w:r w:rsidR="00920860" w:rsidDel="00BD50AF">
          <w:rPr>
            <w:rStyle w:val="Merknadsreferanse"/>
          </w:rPr>
          <w:commentReference w:id="177"/>
        </w:r>
      </w:del>
      <w:r w:rsidR="2656B678">
        <w:t xml:space="preserve">. </w:t>
      </w:r>
      <w:r w:rsidR="5ED9CA7D">
        <w:t xml:space="preserve">However, there is also a large group </w:t>
      </w:r>
      <w:r w:rsidR="7B9A3260">
        <w:t xml:space="preserve">of respondents who are </w:t>
      </w:r>
      <w:commentRangeStart w:id="179"/>
      <w:del w:id="180" w:author="Askill Harkjerr Halse" w:date="2024-11-17T19:19:00Z">
        <w:r w:rsidR="7B9A3260" w:rsidDel="004F2C1F">
          <w:delText>neither positive nor negative</w:delText>
        </w:r>
      </w:del>
      <w:ins w:id="181" w:author="Askill Harkjerr Halse" w:date="2024-11-17T19:19:00Z">
        <w:r w:rsidR="004F2C1F">
          <w:t>undecided</w:t>
        </w:r>
      </w:ins>
      <w:r w:rsidR="3D7FBD37">
        <w:t xml:space="preserve"> towards road pricing or road tolls</w:t>
      </w:r>
      <w:commentRangeEnd w:id="179"/>
      <w:r w:rsidR="00920860">
        <w:rPr>
          <w:rStyle w:val="Merknadsreferanse"/>
        </w:rPr>
        <w:commentReference w:id="179"/>
      </w:r>
      <w:r w:rsidR="7B9A3260">
        <w:t xml:space="preserve">, or </w:t>
      </w:r>
      <w:r w:rsidR="324C71C9">
        <w:t xml:space="preserve">do not know what their opinion is. </w:t>
      </w:r>
      <w:r w:rsidR="48C733B1">
        <w:t xml:space="preserve">Moreover, respondents are slightly more positive towards road pricing than </w:t>
      </w:r>
      <w:r w:rsidR="34AEF35E">
        <w:t xml:space="preserve">the </w:t>
      </w:r>
      <w:r w:rsidR="48C733B1">
        <w:t>current road tolls.</w:t>
      </w:r>
      <w:r w:rsidR="5D6B3FE3">
        <w:t xml:space="preserve"> This is interesting given that about half o</w:t>
      </w:r>
      <w:r w:rsidR="14F34699">
        <w:t>f</w:t>
      </w:r>
      <w:r w:rsidR="5D6B3FE3">
        <w:t xml:space="preserve"> </w:t>
      </w:r>
      <w:r w:rsidR="7E7F2BFF">
        <w:t>car drivers</w:t>
      </w:r>
      <w:r w:rsidR="5D6B3FE3">
        <w:t xml:space="preserve"> do not pay road tolls today</w:t>
      </w:r>
      <w:r w:rsidR="12CB4D34">
        <w:t xml:space="preserve">, while everyone would have to pay </w:t>
      </w:r>
      <w:r w:rsidR="58D11BAB">
        <w:t>something under universal road pricing.</w:t>
      </w:r>
    </w:p>
    <w:p w14:paraId="0CB9DF3E" w14:textId="03650CC2" w:rsidR="003E4CD9" w:rsidRDefault="00F16F4C" w:rsidP="002E541A">
      <w:r>
        <w:t xml:space="preserve">Attitudes towards both road pricing and road tolls vary considerably by gender, education, travel mode and political party. </w:t>
      </w:r>
      <w:r w:rsidR="0007646B">
        <w:t>Among</w:t>
      </w:r>
      <w:r w:rsidR="001E0EB3">
        <w:t xml:space="preserve"> car drivers</w:t>
      </w:r>
      <w:r w:rsidR="00857F0D">
        <w:t>, t</w:t>
      </w:r>
      <w:r w:rsidR="00EE637A">
        <w:t xml:space="preserve">here is no clear tendency that those who pay high road </w:t>
      </w:r>
      <w:r w:rsidR="00530CFC">
        <w:t>tolls today are more in favor of replacing road tolls with road pricing</w:t>
      </w:r>
      <w:r w:rsidR="00293231">
        <w:t xml:space="preserve">. </w:t>
      </w:r>
      <w:r w:rsidR="007D22AF">
        <w:t xml:space="preserve">However, these </w:t>
      </w:r>
      <w:r w:rsidR="00602CE6">
        <w:t xml:space="preserve">findings </w:t>
      </w:r>
      <w:r w:rsidR="007D22AF">
        <w:t>are just bivariate correlations</w:t>
      </w:r>
      <w:r w:rsidR="00E70C95">
        <w:t>, no</w:t>
      </w:r>
      <w:r w:rsidR="00FC0117">
        <w:t xml:space="preserve">t </w:t>
      </w:r>
      <w:r w:rsidR="00602CE6">
        <w:t xml:space="preserve">causal relationships. </w:t>
      </w:r>
      <w:r w:rsidR="006871DF">
        <w:t>In future work, one sho</w:t>
      </w:r>
      <w:r w:rsidR="00F84C75">
        <w:t xml:space="preserve">uld look more closely into </w:t>
      </w:r>
      <w:r w:rsidR="00474741">
        <w:t xml:space="preserve">causal explanations of </w:t>
      </w:r>
      <w:r w:rsidR="00F84C75">
        <w:t>support for or opposition against road pricing, and what th</w:t>
      </w:r>
      <w:r w:rsidR="00EA08AA">
        <w:t>is implies for the prospects of</w:t>
      </w:r>
      <w:r w:rsidR="00791869">
        <w:t xml:space="preserve"> a</w:t>
      </w:r>
      <w:r w:rsidR="00EA08AA">
        <w:t xml:space="preserve"> road tax reform being successful.</w:t>
      </w:r>
      <w:r w:rsidR="00FD13D9">
        <w:t xml:space="preserve"> Interestingly, not all </w:t>
      </w:r>
      <w:r w:rsidR="00C305E5">
        <w:t xml:space="preserve">drivers </w:t>
      </w:r>
      <w:r w:rsidR="009E3C8F">
        <w:t>seem to be</w:t>
      </w:r>
      <w:r w:rsidR="00C305E5">
        <w:t xml:space="preserve"> aware of what they pay in road tolls, which could have implications both for travel behavior and public support.</w:t>
      </w:r>
    </w:p>
    <w:p w14:paraId="0BBD3C2D" w14:textId="1E9CF80C" w:rsidR="000B0536" w:rsidRDefault="00EF42E6" w:rsidP="00B240CE">
      <w:ins w:id="182" w:author="Askill Harkjerr Halse" w:date="2024-11-17T19:24:00Z">
        <w:r>
          <w:t>We have also compared the characteristics of the</w:t>
        </w:r>
      </w:ins>
      <w:ins w:id="183" w:author="Askill Harkjerr Halse" w:date="2024-11-17T19:25:00Z">
        <w:r w:rsidR="004B184A">
          <w:t xml:space="preserve"> net samples of the pilot survey</w:t>
        </w:r>
        <w:r w:rsidR="00155BB6">
          <w:t xml:space="preserve"> and main survey. </w:t>
        </w:r>
      </w:ins>
      <w:ins w:id="184" w:author="Askill Harkjerr Halse" w:date="2024-11-17T19:34:00Z">
        <w:r w:rsidR="00B67333">
          <w:t>As pointed out above, the</w:t>
        </w:r>
      </w:ins>
      <w:ins w:id="185" w:author="Askill Harkjerr Halse" w:date="2024-11-17T19:27:00Z">
        <w:r w:rsidR="006736FB">
          <w:t xml:space="preserve"> recruitment method of the pilot survey is unlikely to lead to a representative net sample</w:t>
        </w:r>
      </w:ins>
      <w:ins w:id="186" w:author="Askill Harkjerr Halse" w:date="2024-11-17T19:34:00Z">
        <w:r w:rsidR="00B67333">
          <w:t>.</w:t>
        </w:r>
      </w:ins>
      <w:ins w:id="187" w:author="Askill Harkjerr Halse" w:date="2024-11-17T19:35:00Z">
        <w:r w:rsidR="00B67333">
          <w:t xml:space="preserve"> In terms of observable characteristics, </w:t>
        </w:r>
      </w:ins>
      <w:ins w:id="188" w:author="Askill Harkjerr Halse" w:date="2024-11-17T19:37:00Z">
        <w:r w:rsidR="00A27531">
          <w:t xml:space="preserve">those with high income and education </w:t>
        </w:r>
        <w:r w:rsidR="00207341">
          <w:t xml:space="preserve">and those who vote in elections </w:t>
        </w:r>
        <w:r w:rsidR="00A27531">
          <w:t>are overrepresented in both net samples</w:t>
        </w:r>
      </w:ins>
      <w:ins w:id="189" w:author="Askill Harkjerr Halse" w:date="2024-11-17T19:40:00Z">
        <w:r w:rsidR="008E63CE">
          <w:t>.</w:t>
        </w:r>
      </w:ins>
      <w:ins w:id="190" w:author="Askill Harkjerr Halse" w:date="2024-11-17T19:38:00Z">
        <w:r w:rsidR="00207341">
          <w:t xml:space="preserve"> </w:t>
        </w:r>
      </w:ins>
      <w:commentRangeStart w:id="191"/>
      <w:del w:id="192" w:author="Askill Harkjerr Halse" w:date="2024-11-17T19:35:00Z">
        <w:r w:rsidR="7771F974" w:rsidDel="000A04BB">
          <w:delText>Regarding survey method</w:delText>
        </w:r>
        <w:r w:rsidR="01CED135" w:rsidDel="000A04BB">
          <w:delText>ology</w:delText>
        </w:r>
        <w:r w:rsidR="1F4F5F10" w:rsidDel="000A04BB">
          <w:delText xml:space="preserve">, </w:delText>
        </w:r>
        <w:r w:rsidR="54336B5D" w:rsidDel="000A04BB">
          <w:delText xml:space="preserve">we note that </w:delText>
        </w:r>
      </w:del>
      <w:del w:id="193" w:author="Askill Harkjerr Halse" w:date="2024-11-17T19:38:00Z">
        <w:r w:rsidR="54336B5D" w:rsidDel="00AC0F1A">
          <w:delText xml:space="preserve">neither </w:delText>
        </w:r>
        <w:r w:rsidR="7B4E52B8" w:rsidDel="00AC0F1A">
          <w:delText>sample</w:delText>
        </w:r>
        <w:r w:rsidR="6AC2E7C8" w:rsidDel="00AC0F1A">
          <w:delText xml:space="preserve"> is perfectly representative</w:delText>
        </w:r>
        <w:r w:rsidR="7B4E52B8" w:rsidDel="00AC0F1A">
          <w:delText xml:space="preserve">, but </w:delText>
        </w:r>
        <w:r w:rsidR="32904109" w:rsidDel="00AC0F1A">
          <w:delText xml:space="preserve">the </w:delText>
        </w:r>
        <w:r w:rsidR="66054AAD" w:rsidDel="00AC0F1A">
          <w:delText xml:space="preserve">main </w:delText>
        </w:r>
        <w:r w:rsidR="7B4E52B8" w:rsidDel="00AC0F1A">
          <w:delText xml:space="preserve">sample </w:delText>
        </w:r>
        <w:r w:rsidR="66054AAD" w:rsidDel="00AC0F1A">
          <w:delText>which</w:delText>
        </w:r>
        <w:r w:rsidR="7B4E52B8" w:rsidDel="00AC0F1A">
          <w:delText xml:space="preserve"> was recruited using the population register is more representative than the pilot sample which was recruited through social media</w:delText>
        </w:r>
        <w:commentRangeEnd w:id="191"/>
        <w:r w:rsidR="000B0536" w:rsidDel="00AC0F1A">
          <w:rPr>
            <w:rStyle w:val="Merknadsreferanse"/>
          </w:rPr>
          <w:commentReference w:id="191"/>
        </w:r>
        <w:r w:rsidR="4BA696D1" w:rsidDel="00AC0F1A">
          <w:delText xml:space="preserve">. Interestingly, the samples </w:delText>
        </w:r>
        <w:r w:rsidR="504BCA6B" w:rsidDel="00AC0F1A">
          <w:delText xml:space="preserve">are similar in the sense that </w:delText>
        </w:r>
        <w:r w:rsidR="3BDB7D93" w:rsidDel="00AC0F1A">
          <w:delText>those who have high</w:delText>
        </w:r>
        <w:r w:rsidR="2EF1B40A" w:rsidDel="00AC0F1A">
          <w:delText>er</w:delText>
        </w:r>
        <w:r w:rsidR="3BDB7D93" w:rsidDel="00AC0F1A">
          <w:delText xml:space="preserve"> income and education</w:delText>
        </w:r>
        <w:r w:rsidR="4F1FEA9B" w:rsidDel="00AC0F1A">
          <w:delText xml:space="preserve"> and vote in elections</w:delText>
        </w:r>
        <w:r w:rsidR="3BDB7D93" w:rsidDel="00AC0F1A">
          <w:delText xml:space="preserve"> </w:delText>
        </w:r>
        <w:r w:rsidR="4F1FEA9B" w:rsidDel="00AC0F1A">
          <w:delText xml:space="preserve">are overrepresented in </w:delText>
        </w:r>
        <w:r w:rsidR="3F2F64DE" w:rsidDel="00AC0F1A">
          <w:delText>both</w:delText>
        </w:r>
        <w:r w:rsidR="060AC5CC" w:rsidDel="00AC0F1A">
          <w:delText xml:space="preserve">. </w:delText>
        </w:r>
      </w:del>
      <w:r w:rsidR="060AC5CC">
        <w:t>On the other hand, the samples are</w:t>
      </w:r>
      <w:r w:rsidR="6D96F1D3">
        <w:t xml:space="preserve"> </w:t>
      </w:r>
      <w:r w:rsidR="31C8E746">
        <w:t xml:space="preserve">quite </w:t>
      </w:r>
      <w:r w:rsidR="6D96F1D3">
        <w:t xml:space="preserve">different </w:t>
      </w:r>
      <w:r w:rsidR="18B595B2">
        <w:t xml:space="preserve">with respect to </w:t>
      </w:r>
      <w:r w:rsidR="59FF1261">
        <w:t xml:space="preserve">travel behavior and </w:t>
      </w:r>
      <w:r w:rsidR="6F99DF92">
        <w:t>party support.</w:t>
      </w:r>
      <w:ins w:id="194" w:author="Askill Harkjerr Halse" w:date="2024-11-17T19:38:00Z">
        <w:r w:rsidR="00AC0F1A">
          <w:t xml:space="preserve"> </w:t>
        </w:r>
      </w:ins>
      <w:ins w:id="195" w:author="Askill Harkjerr Halse" w:date="2024-11-17T19:40:00Z">
        <w:r w:rsidR="008E63CE">
          <w:t xml:space="preserve">This can only partly be explained by the fact that men are highly overrepresented in the </w:t>
        </w:r>
        <w:r w:rsidR="003D270E">
          <w:t>net sample from the pilot survey.</w:t>
        </w:r>
      </w:ins>
    </w:p>
    <w:p w14:paraId="21442233" w14:textId="77777777" w:rsidR="003E4CD9" w:rsidRPr="0092046A" w:rsidRDefault="003E4CD9" w:rsidP="00E43882">
      <w:pPr>
        <w:rPr>
          <w:highlight w:val="yellow"/>
        </w:rPr>
      </w:pPr>
    </w:p>
    <w:p w14:paraId="4BE8E9D6" w14:textId="77777777" w:rsidR="00190818" w:rsidRPr="0092046A" w:rsidRDefault="00190818" w:rsidP="00190818"/>
    <w:p w14:paraId="415F8890" w14:textId="77777777" w:rsidR="00190818" w:rsidRPr="0092046A" w:rsidRDefault="00190818" w:rsidP="00190818">
      <w:pPr>
        <w:spacing w:after="160"/>
        <w:rPr>
          <w:rFonts w:asciiTheme="majorHAnsi" w:eastAsiaTheme="majorEastAsia" w:hAnsiTheme="majorHAnsi" w:cstheme="majorBidi"/>
          <w:color w:val="3F868D" w:themeColor="accent1"/>
          <w:sz w:val="26"/>
          <w:szCs w:val="24"/>
        </w:rPr>
        <w:sectPr w:rsidR="00190818" w:rsidRPr="0092046A" w:rsidSect="00967662">
          <w:headerReference w:type="even" r:id="rId45"/>
          <w:headerReference w:type="default" r:id="rId46"/>
          <w:footerReference w:type="even" r:id="rId47"/>
          <w:footerReference w:type="default" r:id="rId48"/>
          <w:headerReference w:type="first" r:id="rId49"/>
          <w:type w:val="oddPage"/>
          <w:pgSz w:w="11906" w:h="16838" w:code="9"/>
          <w:pgMar w:top="1531" w:right="1418" w:bottom="1418" w:left="1985" w:header="851" w:footer="851" w:gutter="0"/>
          <w:pgNumType w:fmt="lowerRoman" w:start="1"/>
          <w:cols w:space="708"/>
          <w:titlePg/>
          <w:docGrid w:linePitch="360"/>
        </w:sectPr>
      </w:pPr>
    </w:p>
    <w:p w14:paraId="0906E3A4" w14:textId="77777777" w:rsidR="00FA27AD" w:rsidRPr="0092046A" w:rsidRDefault="00FA27AD" w:rsidP="00FA27AD">
      <w:pPr>
        <w:spacing w:after="380"/>
        <w:ind w:left="-1247"/>
      </w:pPr>
      <w:bookmarkStart w:id="198" w:name="_Toc517165528"/>
      <w:bookmarkStart w:id="199" w:name="_Hlk102562085"/>
      <w:r w:rsidRPr="0092046A">
        <w:rPr>
          <w:noProof/>
        </w:rPr>
        <w:lastRenderedPageBreak/>
        <w:drawing>
          <wp:inline distT="0" distB="0" distL="0" distR="0" wp14:anchorId="0DA301B7" wp14:editId="418582F3">
            <wp:extent cx="3178800" cy="351939"/>
            <wp:effectExtent l="0" t="0" r="3175" b="0"/>
            <wp:docPr id="15" name="Grafikk 1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fikk 15">
                      <a:extLst>
                        <a:ext uri="{C183D7F6-B498-43B3-948B-1728B52AA6E4}">
                          <adec:decorative xmlns:adec="http://schemas.microsoft.com/office/drawing/2017/decorative" val="1"/>
                        </a:ext>
                      </a:extLst>
                    </pic:cNvPr>
                    <pic:cNvPicPr/>
                  </pic:nvPicPr>
                  <pic:blipFill>
                    <a:blip r:embed="rId50" cstate="print">
                      <a:extLst>
                        <a:ext uri="{28A0092B-C50C-407E-A947-70E740481C1C}">
                          <a14:useLocalDpi xmlns:a14="http://schemas.microsoft.com/office/drawing/2010/main" val="0"/>
                        </a:ext>
                        <a:ext uri="{96DAC541-7B7A-43D3-8B79-37D633B846F1}">
                          <asvg:svgBlip xmlns:asvg="http://schemas.microsoft.com/office/drawing/2016/SVG/main" r:embed="rId51"/>
                        </a:ext>
                      </a:extLst>
                    </a:blip>
                    <a:stretch>
                      <a:fillRect/>
                    </a:stretch>
                  </pic:blipFill>
                  <pic:spPr>
                    <a:xfrm>
                      <a:off x="0" y="0"/>
                      <a:ext cx="3178800" cy="351939"/>
                    </a:xfrm>
                    <a:prstGeom prst="rect">
                      <a:avLst/>
                    </a:prstGeom>
                  </pic:spPr>
                </pic:pic>
              </a:graphicData>
            </a:graphic>
          </wp:inline>
        </w:drawing>
      </w:r>
    </w:p>
    <w:p w14:paraId="6857D08F" w14:textId="77777777" w:rsidR="00350653" w:rsidRPr="0092046A" w:rsidRDefault="00FA27AD" w:rsidP="00350653">
      <w:pPr>
        <w:tabs>
          <w:tab w:val="left" w:pos="0"/>
        </w:tabs>
        <w:spacing w:after="0"/>
        <w:ind w:left="-1247"/>
        <w:rPr>
          <w:color w:val="5C1863"/>
        </w:rPr>
      </w:pPr>
      <w:r w:rsidRPr="0092046A">
        <w:rPr>
          <w:color w:val="5C1863"/>
        </w:rPr>
        <w:t>NORSK</w:t>
      </w:r>
      <w:r w:rsidRPr="0092046A">
        <w:rPr>
          <w:color w:val="5C1863"/>
        </w:rPr>
        <w:tab/>
      </w:r>
      <w:bookmarkStart w:id="200" w:name="Sammendrag"/>
      <w:r w:rsidRPr="0092046A">
        <w:rPr>
          <w:rFonts w:cs="Calibri"/>
          <w:color w:val="5C1863"/>
          <w:sz w:val="36"/>
          <w:szCs w:val="36"/>
        </w:rPr>
        <w:t>Sammendrag</w:t>
      </w:r>
      <w:bookmarkEnd w:id="200"/>
    </w:p>
    <w:p w14:paraId="0BE8F0D1" w14:textId="77777777" w:rsidR="00350653" w:rsidRPr="0092046A" w:rsidRDefault="00350653" w:rsidP="00350653">
      <w:pPr>
        <w:spacing w:after="480" w:line="120" w:lineRule="exact"/>
        <w:ind w:left="-1247"/>
        <w:rPr>
          <w:sz w:val="12"/>
          <w:szCs w:val="12"/>
        </w:rPr>
      </w:pPr>
      <w:r w:rsidRPr="0092046A">
        <w:rPr>
          <w:noProof/>
        </w:rPr>
        <mc:AlternateContent>
          <mc:Choice Requires="wps">
            <w:drawing>
              <wp:inline distT="0" distB="0" distL="0" distR="0" wp14:anchorId="39FD8A55" wp14:editId="4EB0A17D">
                <wp:extent cx="6196270" cy="0"/>
                <wp:effectExtent l="0" t="0" r="0" b="0"/>
                <wp:docPr id="20" name="Rett linje 20">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6196270" cy="0"/>
                        </a:xfrm>
                        <a:prstGeom prst="line">
                          <a:avLst/>
                        </a:prstGeom>
                        <a:ln w="15875" cap="rnd">
                          <a:prstDash val="sysDot"/>
                          <a:round/>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xmlns:arto="http://schemas.microsoft.com/office/word/2006/arto" xmlns:a16="http://schemas.microsoft.com/office/drawing/2014/main" xmlns:asvg="http://schemas.microsoft.com/office/drawing/2016/SVG/main" xmlns:adec="http://schemas.microsoft.com/office/drawing/2017/decorative" xmlns:a14="http://schemas.microsoft.com/office/drawing/2010/main" xmlns:pic="http://schemas.openxmlformats.org/drawingml/2006/picture" xmlns:a="http://schemas.openxmlformats.org/drawingml/2006/main">
            <w:pict w14:anchorId="12807CA8">
              <v:line id="Rett linje 20" style="visibility:visible;mso-wrap-style:square;mso-left-percent:-10001;mso-top-percent:-10001;mso-position-horizontal:absolute;mso-position-horizontal-relative:char;mso-position-vertical:absolute;mso-position-vertical-relative:line;mso-left-percent:-10001;mso-top-percent:-10001" alt="&quot;&quot;" o:spid="_x0000_s1026" strokecolor="#3b7e85 [3044]" strokeweight="1.25pt" from="0,0" to="487.9pt,0" w14:anchorId="2331CF7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">
                <v:stroke endcap="round" dashstyle="1 1"/>
                <w10:anchorlock/>
              </v:line>
            </w:pict>
          </mc:Fallback>
        </mc:AlternateContent>
      </w:r>
    </w:p>
    <w:tbl>
      <w:tblPr>
        <w:tblStyle w:val="Tabellrutenett"/>
        <w:tblpPr w:leftFromText="142" w:rightFromText="142" w:vertAnchor="text"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503"/>
      </w:tblGrid>
      <w:tr w:rsidR="00AA5CA3" w:rsidRPr="00082585" w14:paraId="688A43F4" w14:textId="77777777">
        <w:trPr>
          <w:trHeight w:val="426"/>
        </w:trPr>
        <w:tc>
          <w:tcPr>
            <w:tcW w:w="7936" w:type="dxa"/>
          </w:tcPr>
          <w:p w14:paraId="026B46DD" w14:textId="18FAD6FD" w:rsidR="00AA5CA3" w:rsidRPr="00D62666" w:rsidRDefault="00ED2F5C" w:rsidP="00AA5CA3">
            <w:pPr>
              <w:pStyle w:val="H1Sammendrag"/>
              <w:framePr w:hSpace="0" w:wrap="auto" w:vAnchor="margin" w:yAlign="inline"/>
              <w:suppressOverlap w:val="0"/>
              <w:rPr>
                <w:lang w:val="nb-NO"/>
              </w:rPr>
            </w:pPr>
            <w:r w:rsidRPr="0092046A">
              <w:fldChar w:fldCharType="begin"/>
            </w:r>
            <w:r w:rsidRPr="00D62666">
              <w:rPr>
                <w:lang w:val="nb-NO"/>
              </w:rPr>
              <w:instrText xml:space="preserve"> REF Norsk_tittel \h </w:instrText>
            </w:r>
            <w:r w:rsidRPr="0092046A">
              <w:fldChar w:fldCharType="separate"/>
            </w:r>
            <w:r w:rsidR="00C34CCF">
              <w:rPr>
                <w:lang w:val="nb-NO"/>
              </w:rPr>
              <w:t>Holdninger til veiprising og bompenger</w:t>
            </w:r>
            <w:r w:rsidRPr="0092046A">
              <w:fldChar w:fldCharType="end"/>
            </w:r>
          </w:p>
        </w:tc>
      </w:tr>
      <w:tr w:rsidR="00AA5CA3" w:rsidRPr="00082585" w14:paraId="7C57D4DB" w14:textId="77777777">
        <w:trPr>
          <w:trHeight w:val="416"/>
        </w:trPr>
        <w:tc>
          <w:tcPr>
            <w:tcW w:w="7936" w:type="dxa"/>
          </w:tcPr>
          <w:p w14:paraId="1B5DE646" w14:textId="7FE9C98F" w:rsidR="00AA5CA3" w:rsidRPr="00D62666" w:rsidRDefault="00ED2F5C" w:rsidP="00AA5CA3">
            <w:pPr>
              <w:pStyle w:val="H2Sammendrag"/>
              <w:framePr w:hSpace="0" w:wrap="auto" w:vAnchor="margin" w:yAlign="inline"/>
              <w:suppressOverlap w:val="0"/>
              <w:rPr>
                <w:lang w:val="nb-NO"/>
              </w:rPr>
            </w:pPr>
            <w:r w:rsidRPr="0092046A">
              <w:rPr>
                <w:rFonts w:eastAsiaTheme="minorEastAsia"/>
              </w:rPr>
              <w:fldChar w:fldCharType="begin"/>
            </w:r>
            <w:r w:rsidRPr="00D62666">
              <w:rPr>
                <w:lang w:val="nb-NO"/>
              </w:rPr>
              <w:instrText xml:space="preserve"> REF Norsk_undertittel \h </w:instrText>
            </w:r>
            <w:r w:rsidR="00D62666" w:rsidRPr="00D62666">
              <w:rPr>
                <w:rFonts w:eastAsiaTheme="minorEastAsia"/>
                <w:lang w:val="nb-NO"/>
              </w:rPr>
              <w:instrText xml:space="preserve"> \* MERGEFORMAT </w:instrText>
            </w:r>
            <w:r w:rsidRPr="0092046A">
              <w:rPr>
                <w:rFonts w:eastAsiaTheme="minorEastAsia"/>
              </w:rPr>
            </w:r>
            <w:r w:rsidRPr="0092046A">
              <w:rPr>
                <w:rFonts w:eastAsiaTheme="minorEastAsia"/>
              </w:rPr>
              <w:fldChar w:fldCharType="separate"/>
            </w:r>
            <w:r w:rsidR="00C34CCF">
              <w:rPr>
                <w:lang w:val="nb-NO"/>
              </w:rPr>
              <w:t xml:space="preserve"> Undersøkelsesopplegg og beskrivelse av data</w:t>
            </w:r>
            <w:r w:rsidRPr="0092046A">
              <w:rPr>
                <w:rFonts w:eastAsiaTheme="minorEastAsia"/>
              </w:rPr>
              <w:fldChar w:fldCharType="end"/>
            </w:r>
          </w:p>
        </w:tc>
      </w:tr>
      <w:tr w:rsidR="00C4443D" w:rsidRPr="00082585" w14:paraId="6C59EB11" w14:textId="77777777">
        <w:tc>
          <w:tcPr>
            <w:tcW w:w="7936" w:type="dxa"/>
          </w:tcPr>
          <w:p w14:paraId="508DD60F" w14:textId="270DE540" w:rsidR="00C4443D" w:rsidRPr="00490A0D" w:rsidRDefault="00C4443D" w:rsidP="00C4443D">
            <w:pPr>
              <w:pStyle w:val="Dokinfosam"/>
              <w:framePr w:hSpace="0" w:wrap="auto" w:vAnchor="margin" w:yAlign="inline"/>
              <w:suppressOverlap w:val="0"/>
              <w:rPr>
                <w:lang w:val="nb-NO"/>
              </w:rPr>
            </w:pPr>
            <w:r w:rsidRPr="00490A0D">
              <w:rPr>
                <w:lang w:val="nb-NO"/>
              </w:rPr>
              <w:t xml:space="preserve">TØI rapport </w:t>
            </w:r>
            <w:r w:rsidRPr="0092046A">
              <w:fldChar w:fldCharType="begin"/>
            </w:r>
            <w:r w:rsidRPr="00490A0D">
              <w:rPr>
                <w:lang w:val="nb-NO"/>
              </w:rPr>
              <w:instrText xml:space="preserve"> REF Rapportnummer \h </w:instrText>
            </w:r>
            <w:r w:rsidRPr="0092046A">
              <w:fldChar w:fldCharType="separate"/>
            </w:r>
            <w:r w:rsidR="00C34CCF" w:rsidRPr="00C34CCF">
              <w:rPr>
                <w:lang w:val="nb-NO"/>
              </w:rPr>
              <w:t>2062/2023</w:t>
            </w:r>
            <w:r w:rsidRPr="0092046A">
              <w:fldChar w:fldCharType="end"/>
            </w:r>
            <w:r w:rsidRPr="00490A0D">
              <w:rPr>
                <w:lang w:val="nb-NO"/>
              </w:rPr>
              <w:t xml:space="preserve"> • Forfa</w:t>
            </w:r>
            <w:r w:rsidRPr="00137638">
              <w:rPr>
                <w:lang w:val="nb-NO"/>
              </w:rPr>
              <w:t>ttere:</w:t>
            </w:r>
            <w:r w:rsidRPr="00490A0D">
              <w:rPr>
                <w:lang w:val="nb-NO"/>
              </w:rPr>
              <w:t xml:space="preserve"> </w:t>
            </w:r>
            <w:r w:rsidR="00525878" w:rsidRPr="0092046A">
              <w:fldChar w:fldCharType="begin"/>
            </w:r>
            <w:r w:rsidR="00525878" w:rsidRPr="00490A0D">
              <w:rPr>
                <w:lang w:val="nb-NO"/>
              </w:rPr>
              <w:instrText xml:space="preserve"> REF Forfattere \h </w:instrText>
            </w:r>
            <w:r w:rsidR="00525878" w:rsidRPr="0092046A">
              <w:fldChar w:fldCharType="separate"/>
            </w:r>
            <w:r w:rsidR="00C34CCF" w:rsidRPr="00C34CCF">
              <w:rPr>
                <w:lang w:val="nb-NO"/>
              </w:rPr>
              <w:t xml:space="preserve">Askill Harkjerr Halse, Alice Ciccone, Olivia Potash </w:t>
            </w:r>
            <w:r w:rsidR="00525878" w:rsidRPr="0092046A">
              <w:fldChar w:fldCharType="end"/>
            </w:r>
            <w:r w:rsidRPr="00490A0D">
              <w:rPr>
                <w:lang w:val="nb-NO"/>
              </w:rPr>
              <w:t>• Oslo</w:t>
            </w:r>
            <w:r w:rsidR="00ED2F5C" w:rsidRPr="00490A0D">
              <w:rPr>
                <w:lang w:val="nb-NO"/>
              </w:rPr>
              <w:t>,</w:t>
            </w:r>
            <w:r w:rsidR="00647757" w:rsidRPr="00490A0D">
              <w:rPr>
                <w:lang w:val="nb-NO"/>
              </w:rPr>
              <w:t xml:space="preserve"> </w:t>
            </w:r>
            <w:r w:rsidR="00ED2F5C" w:rsidRPr="0092046A">
              <w:fldChar w:fldCharType="begin"/>
            </w:r>
            <w:r w:rsidR="00ED2F5C" w:rsidRPr="00490A0D">
              <w:rPr>
                <w:lang w:val="nb-NO"/>
              </w:rPr>
              <w:instrText xml:space="preserve"> REF År \h  \* MERGEFORMAT </w:instrText>
            </w:r>
            <w:r w:rsidR="00ED2F5C" w:rsidRPr="0092046A">
              <w:fldChar w:fldCharType="separate"/>
            </w:r>
            <w:r w:rsidR="00C34CCF" w:rsidRPr="00C34CCF">
              <w:rPr>
                <w:lang w:val="nb-NO"/>
              </w:rPr>
              <w:t>2024</w:t>
            </w:r>
            <w:r w:rsidR="00ED2F5C" w:rsidRPr="0092046A">
              <w:fldChar w:fldCharType="end"/>
            </w:r>
            <w:r w:rsidR="00A636B8" w:rsidRPr="00490A0D">
              <w:rPr>
                <w:lang w:val="nb-NO"/>
              </w:rPr>
              <w:t xml:space="preserve"> </w:t>
            </w:r>
            <w:r w:rsidRPr="00490A0D">
              <w:rPr>
                <w:lang w:val="nb-NO"/>
              </w:rPr>
              <w:t>•</w:t>
            </w:r>
            <w:r w:rsidR="00143E66" w:rsidRPr="00490A0D">
              <w:rPr>
                <w:lang w:val="nb-NO"/>
              </w:rPr>
              <w:t xml:space="preserve"> </w:t>
            </w:r>
            <w:r w:rsidR="00143E66" w:rsidRPr="0092046A">
              <w:fldChar w:fldCharType="begin"/>
            </w:r>
            <w:r w:rsidR="00143E66" w:rsidRPr="00490A0D">
              <w:rPr>
                <w:lang w:val="nb-NO"/>
              </w:rPr>
              <w:instrText xml:space="preserve"> REF Antall_sider \h  \* MERGEFORMAT </w:instrText>
            </w:r>
            <w:r w:rsidR="00143E66" w:rsidRPr="0092046A">
              <w:fldChar w:fldCharType="separate"/>
            </w:r>
            <w:r w:rsidR="00143E66" w:rsidRPr="0092046A">
              <w:fldChar w:fldCharType="end"/>
            </w:r>
            <w:r w:rsidR="00143E66" w:rsidRPr="00490A0D">
              <w:rPr>
                <w:lang w:val="nb-NO"/>
              </w:rPr>
              <w:t xml:space="preserve"> </w:t>
            </w:r>
            <w:r w:rsidRPr="00490A0D">
              <w:rPr>
                <w:lang w:val="nb-NO"/>
              </w:rPr>
              <w:t>sider</w:t>
            </w:r>
          </w:p>
        </w:tc>
      </w:tr>
      <w:tr w:rsidR="00FA27AD" w:rsidRPr="0092046A" w14:paraId="07236B44" w14:textId="77777777">
        <w:trPr>
          <w:trHeight w:val="338"/>
        </w:trPr>
        <w:tc>
          <w:tcPr>
            <w:tcW w:w="7936" w:type="dxa"/>
          </w:tcPr>
          <w:p w14:paraId="509BE169" w14:textId="77777777" w:rsidR="00FA27AD" w:rsidRPr="0092046A" w:rsidRDefault="00FA27AD" w:rsidP="00AA5CA3">
            <w:pPr>
              <w:spacing w:line="120" w:lineRule="exact"/>
              <w:rPr>
                <w:sz w:val="12"/>
                <w:szCs w:val="12"/>
              </w:rPr>
            </w:pPr>
            <w:r w:rsidRPr="0092046A">
              <w:rPr>
                <w:noProof/>
                <w:sz w:val="12"/>
                <w:szCs w:val="12"/>
              </w:rPr>
              <mc:AlternateContent>
                <mc:Choice Requires="wps">
                  <w:drawing>
                    <wp:inline distT="0" distB="0" distL="0" distR="0" wp14:anchorId="6930249B" wp14:editId="76F9333C">
                      <wp:extent cx="5391150" cy="0"/>
                      <wp:effectExtent l="0" t="0" r="19050" b="19050"/>
                      <wp:docPr id="7" name="Rett linje 7">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5391150" cy="0"/>
                              </a:xfrm>
                              <a:prstGeom prst="line">
                                <a:avLst/>
                              </a:prstGeom>
                              <a:ln w="15875" cap="rnd">
                                <a:prstDash val="sysDot"/>
                                <a:round/>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xmlns:arto="http://schemas.microsoft.com/office/word/2006/arto" xmlns:a16="http://schemas.microsoft.com/office/drawing/2014/main" xmlns:asvg="http://schemas.microsoft.com/office/drawing/2016/SVG/main" xmlns:adec="http://schemas.microsoft.com/office/drawing/2017/decorative" xmlns:a14="http://schemas.microsoft.com/office/drawing/2010/main" xmlns:pic="http://schemas.openxmlformats.org/drawingml/2006/picture" xmlns:a="http://schemas.openxmlformats.org/drawingml/2006/main">
                  <w:pict w14:anchorId="5C68BE5C">
                    <v:line id="Rett linje 7" style="visibility:visible;mso-wrap-style:square;mso-left-percent:-10001;mso-top-percent:-10001;mso-position-horizontal:absolute;mso-position-horizontal-relative:char;mso-position-vertical:absolute;mso-position-vertical-relative:line;mso-left-percent:-10001;mso-top-percent:-10001" alt="&quot;&quot;" o:spid="_x0000_s1026" strokecolor="#3b7e85 [3044]" strokeweight="1.25pt" from="0,0" to="424.5pt,0" w14:anchorId="463BB4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">
                      <v:stroke endcap="round" dashstyle="1 1"/>
                      <w10:anchorlock/>
                    </v:line>
                  </w:pict>
                </mc:Fallback>
              </mc:AlternateContent>
            </w:r>
          </w:p>
        </w:tc>
      </w:tr>
    </w:tbl>
    <w:p w14:paraId="06F68D31" w14:textId="59B18964" w:rsidR="00DC3458" w:rsidRPr="007B18E4" w:rsidRDefault="78DAA425" w:rsidP="00DC3458">
      <w:pPr>
        <w:pStyle w:val="Punktliste"/>
        <w:numPr>
          <w:ilvl w:val="0"/>
          <w:numId w:val="0"/>
        </w:numPr>
        <w:rPr>
          <w:lang w:val="nb-NO"/>
        </w:rPr>
      </w:pPr>
      <w:bookmarkStart w:id="201" w:name="_Hlk103779160"/>
      <w:r w:rsidRPr="4044C3C2">
        <w:rPr>
          <w:lang w:val="nb-NO"/>
        </w:rPr>
        <w:t>I denne rapporten dokumenterer vi utformingen og datainnsamlingen</w:t>
      </w:r>
      <w:ins w:id="202" w:author="Trine Dale" w:date="2024-11-09T22:30:00Z">
        <w:r w:rsidR="6765A992" w:rsidRPr="4044C3C2">
          <w:rPr>
            <w:lang w:val="nb-NO"/>
          </w:rPr>
          <w:t>,</w:t>
        </w:r>
      </w:ins>
      <w:r w:rsidRPr="4044C3C2">
        <w:rPr>
          <w:lang w:val="nb-NO"/>
        </w:rPr>
        <w:t xml:space="preserve"> samt presenterer utvalgte resultater</w:t>
      </w:r>
      <w:ins w:id="203" w:author="Trine Dale" w:date="2024-11-09T22:30:00Z">
        <w:r w:rsidR="58FA9A06" w:rsidRPr="4044C3C2">
          <w:rPr>
            <w:lang w:val="nb-NO"/>
          </w:rPr>
          <w:t>,</w:t>
        </w:r>
      </w:ins>
      <w:r w:rsidRPr="4044C3C2">
        <w:rPr>
          <w:lang w:val="nb-NO"/>
        </w:rPr>
        <w:t xml:space="preserve"> fra en stor undersøkelse om oppslutningen om </w:t>
      </w:r>
      <w:r w:rsidR="5E8FB42B" w:rsidRPr="4044C3C2">
        <w:rPr>
          <w:lang w:val="nb-NO"/>
        </w:rPr>
        <w:t>allmenn</w:t>
      </w:r>
      <w:r w:rsidRPr="4044C3C2">
        <w:rPr>
          <w:lang w:val="nb-NO"/>
        </w:rPr>
        <w:t xml:space="preserve"> distansebasert veiprising i Norge. I pilotundersøkelsen ble en lenke til spørreskjemaet delt på sosiale medier (Facebook). I hovedundersøkelsen ble et utvalg norske personer rekruttert ved hjelp av </w:t>
      </w:r>
      <w:del w:id="204" w:author="Trine Dale" w:date="2024-11-09T22:30:00Z">
        <w:r w:rsidR="00DC3458" w:rsidRPr="4044C3C2" w:rsidDel="78DAA425">
          <w:rPr>
            <w:lang w:val="nb-NO"/>
          </w:rPr>
          <w:delText>f</w:delText>
        </w:r>
      </w:del>
      <w:ins w:id="205" w:author="Trine Dale" w:date="2024-11-09T22:30:00Z">
        <w:r w:rsidR="062E422F" w:rsidRPr="4044C3C2">
          <w:rPr>
            <w:lang w:val="nb-NO"/>
          </w:rPr>
          <w:t>F</w:t>
        </w:r>
      </w:ins>
      <w:r w:rsidRPr="4044C3C2">
        <w:rPr>
          <w:lang w:val="nb-NO"/>
        </w:rPr>
        <w:t xml:space="preserve">olkeregisteret. </w:t>
      </w:r>
      <w:del w:id="206" w:author="Trine Dale" w:date="2024-11-09T22:31:00Z">
        <w:r w:rsidR="00DC3458" w:rsidRPr="4044C3C2" w:rsidDel="78DAA425">
          <w:rPr>
            <w:lang w:val="nb-NO"/>
          </w:rPr>
          <w:delText>Hoved</w:delText>
        </w:r>
      </w:del>
      <w:ins w:id="207" w:author="Trine Dale" w:date="2024-11-09T22:31:00Z">
        <w:r w:rsidR="246827B2" w:rsidRPr="4044C3C2">
          <w:rPr>
            <w:lang w:val="nb-NO"/>
          </w:rPr>
          <w:t>Netto</w:t>
        </w:r>
      </w:ins>
      <w:r w:rsidRPr="4044C3C2">
        <w:rPr>
          <w:lang w:val="nb-NO"/>
        </w:rPr>
        <w:t xml:space="preserve">utvalget i </w:t>
      </w:r>
      <w:ins w:id="208" w:author="Trine Dale" w:date="2024-11-09T22:31:00Z">
        <w:r w:rsidR="15D9AFC4" w:rsidRPr="4044C3C2">
          <w:rPr>
            <w:lang w:val="nb-NO"/>
          </w:rPr>
          <w:t xml:space="preserve">denne </w:t>
        </w:r>
      </w:ins>
      <w:r w:rsidRPr="4044C3C2">
        <w:rPr>
          <w:lang w:val="nb-NO"/>
        </w:rPr>
        <w:t>undersøkelsen er ganske representativt for den norske befolkningen, men det er en liten overrepresentasjon av urbane innbyggere, personer med høy utdanning og inntekt og velgere som stemmer på miljøpartier. Mange respondenter er negative til universell veiprising og forventer ikke at politikken vil ha positive effekter. Likevel er litt flere positive til veiprising enn til dagens bompenger. Holdningene varierer betydelig etter kjønn, utdanning, reisemåte og politisk parti. Interessant nok virker mange respondenter ganske uinformerte om hva de i dag betaler i bompenger.</w:t>
      </w:r>
    </w:p>
    <w:bookmarkEnd w:id="201"/>
    <w:p w14:paraId="5CFECFD3" w14:textId="77777777" w:rsidR="00FA27AD" w:rsidRPr="0092046A" w:rsidRDefault="00FA27AD" w:rsidP="00FA27AD">
      <w:r w:rsidRPr="0092046A">
        <w:rPr>
          <w:noProof/>
          <w:sz w:val="12"/>
          <w:szCs w:val="12"/>
        </w:rPr>
        <mc:AlternateContent>
          <mc:Choice Requires="wps">
            <w:drawing>
              <wp:inline distT="0" distB="0" distL="0" distR="0" wp14:anchorId="512F7856" wp14:editId="252858AE">
                <wp:extent cx="5391150" cy="0"/>
                <wp:effectExtent l="0" t="0" r="0" b="0"/>
                <wp:docPr id="13" name="Rett linje 1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5391150" cy="0"/>
                        </a:xfrm>
                        <a:prstGeom prst="line">
                          <a:avLst/>
                        </a:prstGeom>
                        <a:ln w="15875" cap="rnd">
                          <a:prstDash val="sysDot"/>
                          <a:round/>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xmlns:arto="http://schemas.microsoft.com/office/word/2006/arto" xmlns:a16="http://schemas.microsoft.com/office/drawing/2014/main" xmlns:asvg="http://schemas.microsoft.com/office/drawing/2016/SVG/main" xmlns:adec="http://schemas.microsoft.com/office/drawing/2017/decorative" xmlns:a14="http://schemas.microsoft.com/office/drawing/2010/main" xmlns:pic="http://schemas.openxmlformats.org/drawingml/2006/picture" xmlns:a="http://schemas.openxmlformats.org/drawingml/2006/main">
            <w:pict w14:anchorId="5D1D778A">
              <v:line id="Rett linje 13" style="visibility:visible;mso-wrap-style:square;mso-left-percent:-10001;mso-top-percent:-10001;mso-position-horizontal:absolute;mso-position-horizontal-relative:char;mso-position-vertical:absolute;mso-position-vertical-relative:line;mso-left-percent:-10001;mso-top-percent:-10001" alt="&quot;&quot;" o:spid="_x0000_s1026" strokecolor="#3b7e85 [3044]" strokeweight="1.25pt" from="0,0" to="424.5pt,0" w14:anchorId="3AA6BAB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">
                <v:stroke endcap="round" dashstyle="1 1"/>
                <w10:anchorlock/>
              </v:line>
            </w:pict>
          </mc:Fallback>
        </mc:AlternateContent>
      </w:r>
    </w:p>
    <w:p w14:paraId="6B62E9DC" w14:textId="6E605D8B" w:rsidR="00D62666" w:rsidRPr="0092046A" w:rsidRDefault="490EF30C" w:rsidP="00D62666">
      <w:r w:rsidRPr="00082585">
        <w:rPr>
          <w:lang w:val="nb-NO"/>
        </w:rPr>
        <w:t xml:space="preserve">Reform av veiavgiftene står høyt på den politiske dagsorden i Norge og andre europeiske land. Denne rapporten dokumenterer resultatene fra en studie om norske innbyggeres oppslutning om allmenn avstandsbasert veiprising og holdninger til transportpolitikk mer generelt. </w:t>
      </w:r>
      <w:r w:rsidRPr="4044C3C2">
        <w:rPr>
          <w:lang w:val="nb-NO"/>
        </w:rPr>
        <w:t>Dette er første gang en slik undersøkelse er gjennomført i Norge. Disse dataene har blitt</w:t>
      </w:r>
      <w:ins w:id="209" w:author="Trine Dale" w:date="2024-11-09T22:32:00Z">
        <w:r w:rsidR="2468420B" w:rsidRPr="4044C3C2">
          <w:rPr>
            <w:lang w:val="nb-NO"/>
          </w:rPr>
          <w:t>,</w:t>
        </w:r>
      </w:ins>
      <w:r w:rsidRPr="4044C3C2">
        <w:rPr>
          <w:lang w:val="nb-NO"/>
        </w:rPr>
        <w:t xml:space="preserve"> og vil bli</w:t>
      </w:r>
      <w:ins w:id="210" w:author="Trine Dale" w:date="2024-11-09T22:32:00Z">
        <w:r w:rsidR="787141A2" w:rsidRPr="4044C3C2">
          <w:rPr>
            <w:lang w:val="nb-NO"/>
          </w:rPr>
          <w:t>,</w:t>
        </w:r>
      </w:ins>
      <w:r w:rsidRPr="4044C3C2">
        <w:rPr>
          <w:lang w:val="nb-NO"/>
        </w:rPr>
        <w:t xml:space="preserve"> brukt i flere publikasjoner. </w:t>
      </w:r>
      <w:r>
        <w:t>Målene med denne rapporten er:</w:t>
      </w:r>
    </w:p>
    <w:p w14:paraId="4CB29089" w14:textId="77777777" w:rsidR="00D62666" w:rsidRPr="0092046A" w:rsidRDefault="490EF30C">
      <w:pPr>
        <w:pStyle w:val="Listeavsnitt"/>
        <w:numPr>
          <w:ilvl w:val="0"/>
          <w:numId w:val="37"/>
        </w:numPr>
        <w:pPrChange w:id="211" w:author="Askill Harkjerr Halse" w:date="2024-11-17T19:41:00Z">
          <w:pPr>
            <w:pStyle w:val="Listeavsnitt"/>
            <w:numPr>
              <w:numId w:val="7"/>
            </w:numPr>
            <w:ind w:hanging="360"/>
          </w:pPr>
        </w:pPrChange>
      </w:pPr>
      <w:commentRangeStart w:id="212"/>
      <w:r>
        <w:t>Dokumentere undersøkelsens utforming og datainnsamling</w:t>
      </w:r>
    </w:p>
    <w:p w14:paraId="795FBC18" w14:textId="77777777" w:rsidR="00D62666" w:rsidRPr="005754F9" w:rsidRDefault="00D62666">
      <w:pPr>
        <w:pStyle w:val="Listeavsnitt"/>
        <w:numPr>
          <w:ilvl w:val="0"/>
          <w:numId w:val="37"/>
        </w:numPr>
        <w:tabs>
          <w:tab w:val="left" w:pos="5940"/>
        </w:tabs>
        <w:rPr>
          <w:lang w:val="nb-NO"/>
        </w:rPr>
        <w:pPrChange w:id="213" w:author="Askill Harkjerr Halse" w:date="2024-11-17T19:41:00Z">
          <w:pPr>
            <w:pStyle w:val="Listeavsnitt"/>
            <w:numPr>
              <w:numId w:val="7"/>
            </w:numPr>
            <w:tabs>
              <w:tab w:val="left" w:pos="5940"/>
            </w:tabs>
            <w:ind w:hanging="360"/>
          </w:pPr>
        </w:pPrChange>
      </w:pPr>
      <w:r w:rsidRPr="005754F9">
        <w:rPr>
          <w:lang w:val="nb-NO"/>
        </w:rPr>
        <w:t>Beskrive utvalgene med hensyn til sosiodemografiske kjennetegn</w:t>
      </w:r>
    </w:p>
    <w:p w14:paraId="68BFED3C" w14:textId="77777777" w:rsidR="00D62666" w:rsidRPr="005754F9" w:rsidRDefault="00D62666">
      <w:pPr>
        <w:pStyle w:val="Listeavsnitt"/>
        <w:numPr>
          <w:ilvl w:val="0"/>
          <w:numId w:val="37"/>
        </w:numPr>
        <w:rPr>
          <w:lang w:val="nb-NO"/>
        </w:rPr>
        <w:pPrChange w:id="214" w:author="Askill Harkjerr Halse" w:date="2024-11-17T19:41:00Z">
          <w:pPr>
            <w:pStyle w:val="Listeavsnitt"/>
            <w:numPr>
              <w:numId w:val="7"/>
            </w:numPr>
            <w:ind w:hanging="360"/>
          </w:pPr>
        </w:pPrChange>
      </w:pPr>
      <w:r w:rsidRPr="005754F9">
        <w:rPr>
          <w:lang w:val="nb-NO"/>
        </w:rPr>
        <w:t>Vis resultater med hensyn til reisested, reiseadferd og bompenger (selvrapportert og beregnet)</w:t>
      </w:r>
    </w:p>
    <w:p w14:paraId="25FD1534" w14:textId="77777777" w:rsidR="00D62666" w:rsidRPr="005754F9" w:rsidRDefault="00D62666">
      <w:pPr>
        <w:pStyle w:val="Listeavsnitt"/>
        <w:numPr>
          <w:ilvl w:val="0"/>
          <w:numId w:val="37"/>
        </w:numPr>
        <w:rPr>
          <w:lang w:val="nb-NO"/>
        </w:rPr>
        <w:pPrChange w:id="215" w:author="Askill Harkjerr Halse" w:date="2024-11-17T19:41:00Z">
          <w:pPr>
            <w:pStyle w:val="Listeavsnitt"/>
            <w:numPr>
              <w:numId w:val="7"/>
            </w:numPr>
            <w:ind w:hanging="360"/>
          </w:pPr>
        </w:pPrChange>
      </w:pPr>
      <w:r w:rsidRPr="005754F9">
        <w:rPr>
          <w:lang w:val="nb-NO"/>
        </w:rPr>
        <w:t>Vise resultater om holdninger til veiprising og bompenger samt andre politiske synspunkter</w:t>
      </w:r>
    </w:p>
    <w:p w14:paraId="79232FC6" w14:textId="77777777" w:rsidR="00D62666" w:rsidRPr="005754F9" w:rsidRDefault="490EF30C">
      <w:pPr>
        <w:pStyle w:val="Listeavsnitt"/>
        <w:numPr>
          <w:ilvl w:val="0"/>
          <w:numId w:val="37"/>
        </w:numPr>
        <w:rPr>
          <w:lang w:val="nb-NO"/>
        </w:rPr>
        <w:pPrChange w:id="216" w:author="Askill Harkjerr Halse" w:date="2024-11-17T19:41:00Z">
          <w:pPr>
            <w:pStyle w:val="Listeavsnitt"/>
            <w:numPr>
              <w:numId w:val="7"/>
            </w:numPr>
            <w:ind w:hanging="360"/>
          </w:pPr>
        </w:pPrChange>
      </w:pPr>
      <w:r w:rsidRPr="4044C3C2">
        <w:rPr>
          <w:lang w:val="nb-NO"/>
        </w:rPr>
        <w:t>Vurdere representativiteten til utvalgene og diskutere implikasjoner for undersøkelsesmetodikk</w:t>
      </w:r>
      <w:commentRangeEnd w:id="212"/>
      <w:r w:rsidR="00D62666">
        <w:rPr>
          <w:rStyle w:val="Merknadsreferanse"/>
        </w:rPr>
        <w:commentReference w:id="212"/>
      </w:r>
    </w:p>
    <w:p w14:paraId="55ECAE7F" w14:textId="77777777" w:rsidR="00D62666" w:rsidRPr="005754F9" w:rsidRDefault="00D62666" w:rsidP="00D62666">
      <w:pPr>
        <w:rPr>
          <w:lang w:val="nb-NO"/>
        </w:rPr>
      </w:pPr>
      <w:r w:rsidRPr="005754F9">
        <w:rPr>
          <w:lang w:val="nb-NO"/>
        </w:rPr>
        <w:t xml:space="preserve">Holdninger til </w:t>
      </w:r>
      <w:r>
        <w:rPr>
          <w:lang w:val="nb-NO"/>
        </w:rPr>
        <w:t>nye veiavgifter</w:t>
      </w:r>
      <w:r w:rsidRPr="005754F9">
        <w:rPr>
          <w:lang w:val="nb-NO"/>
        </w:rPr>
        <w:t xml:space="preserve"> må tolkes i lys av dagens politikk. I Norge betaler bil</w:t>
      </w:r>
      <w:r>
        <w:rPr>
          <w:lang w:val="nb-NO"/>
        </w:rPr>
        <w:t>reisende</w:t>
      </w:r>
      <w:r w:rsidRPr="005754F9">
        <w:rPr>
          <w:lang w:val="nb-NO"/>
        </w:rPr>
        <w:t xml:space="preserve"> bompenger på mange turer, både i byområder og på motorveier mellom byer. I spørreskjemaet minner vi respondentene om gjeldende politikk og forklarer hvordan </w:t>
      </w:r>
      <w:r>
        <w:rPr>
          <w:lang w:val="nb-NO"/>
        </w:rPr>
        <w:t>allmenn</w:t>
      </w:r>
      <w:r w:rsidRPr="005754F9">
        <w:rPr>
          <w:lang w:val="nb-NO"/>
        </w:rPr>
        <w:t xml:space="preserve"> veiprising vil erstatte disse. Siden motstand mot veiprising potensielt kan relateres til bekymringer for fordelingseffekter og personvern, inkluderer vi spørsmål om holdninger til ulikhet og tillit til institusjoner.</w:t>
      </w:r>
    </w:p>
    <w:p w14:paraId="73EF29CE" w14:textId="77777777" w:rsidR="00D62666" w:rsidRPr="0092046A" w:rsidRDefault="00D62666" w:rsidP="00D62666">
      <w:r w:rsidRPr="005754F9">
        <w:rPr>
          <w:lang w:val="nb-NO"/>
        </w:rPr>
        <w:t xml:space="preserve">Spørreskjemaet vårt ble utviklet for en tilsvarende studie i Spania (Madrid) og revidert i flere runder. </w:t>
      </w:r>
      <w:r w:rsidRPr="0092046A">
        <w:t>Det endelige spørreskjemaet består av følgende deler:</w:t>
      </w:r>
    </w:p>
    <w:p w14:paraId="3923C4B7" w14:textId="77777777" w:rsidR="00D62666" w:rsidRPr="005754F9" w:rsidRDefault="490EF30C">
      <w:pPr>
        <w:pStyle w:val="Listeavsnitt"/>
        <w:numPr>
          <w:ilvl w:val="0"/>
          <w:numId w:val="38"/>
        </w:numPr>
        <w:rPr>
          <w:lang w:val="nb-NO"/>
        </w:rPr>
        <w:pPrChange w:id="217" w:author="Askill Harkjerr Halse" w:date="2024-11-17T19:41:00Z">
          <w:pPr>
            <w:pStyle w:val="Listeavsnitt"/>
            <w:numPr>
              <w:numId w:val="27"/>
            </w:numPr>
            <w:ind w:hanging="360"/>
          </w:pPr>
        </w:pPrChange>
      </w:pPr>
      <w:commentRangeStart w:id="218"/>
      <w:r w:rsidRPr="4044C3C2">
        <w:rPr>
          <w:lang w:val="nb-NO"/>
        </w:rPr>
        <w:lastRenderedPageBreak/>
        <w:t>Innledende spørsmål om bosted og bileierskap</w:t>
      </w:r>
    </w:p>
    <w:p w14:paraId="2C3E6424" w14:textId="77777777" w:rsidR="00D62666" w:rsidRPr="005754F9" w:rsidRDefault="00D62666">
      <w:pPr>
        <w:pStyle w:val="Listeavsnitt"/>
        <w:numPr>
          <w:ilvl w:val="0"/>
          <w:numId w:val="38"/>
        </w:numPr>
        <w:rPr>
          <w:lang w:val="nb-NO"/>
        </w:rPr>
        <w:pPrChange w:id="219" w:author="Askill Harkjerr Halse" w:date="2024-11-17T19:41:00Z">
          <w:pPr>
            <w:pStyle w:val="Listeavsnitt"/>
            <w:numPr>
              <w:numId w:val="27"/>
            </w:numPr>
            <w:ind w:hanging="360"/>
          </w:pPr>
        </w:pPrChange>
      </w:pPr>
      <w:r w:rsidRPr="005754F9">
        <w:rPr>
          <w:lang w:val="nb-NO"/>
        </w:rPr>
        <w:t>En forenklet reiseundersøkelse om en typisk daglig reise</w:t>
      </w:r>
    </w:p>
    <w:p w14:paraId="709493BD" w14:textId="77777777" w:rsidR="00D62666" w:rsidRPr="005754F9" w:rsidRDefault="00D62666">
      <w:pPr>
        <w:pStyle w:val="Listeavsnitt"/>
        <w:numPr>
          <w:ilvl w:val="0"/>
          <w:numId w:val="38"/>
        </w:numPr>
        <w:rPr>
          <w:lang w:val="nb-NO"/>
        </w:rPr>
        <w:pPrChange w:id="220" w:author="Askill Harkjerr Halse" w:date="2024-11-17T19:41:00Z">
          <w:pPr>
            <w:pStyle w:val="Listeavsnitt"/>
            <w:numPr>
              <w:numId w:val="27"/>
            </w:numPr>
            <w:ind w:hanging="360"/>
          </w:pPr>
        </w:pPrChange>
      </w:pPr>
      <w:r w:rsidRPr="005754F9">
        <w:rPr>
          <w:lang w:val="nb-NO"/>
        </w:rPr>
        <w:t>Spørsmål om oppfatning av og holdninger til økonomisk ulikhet</w:t>
      </w:r>
    </w:p>
    <w:p w14:paraId="0EF4B1A0" w14:textId="77777777" w:rsidR="00D62666" w:rsidRPr="00490A0D" w:rsidRDefault="00D62666">
      <w:pPr>
        <w:pStyle w:val="Listeavsnitt"/>
        <w:numPr>
          <w:ilvl w:val="0"/>
          <w:numId w:val="38"/>
        </w:numPr>
        <w:rPr>
          <w:lang w:val="nb-NO"/>
        </w:rPr>
        <w:pPrChange w:id="221" w:author="Askill Harkjerr Halse" w:date="2024-11-17T19:41:00Z">
          <w:pPr>
            <w:pStyle w:val="Listeavsnitt"/>
            <w:numPr>
              <w:numId w:val="27"/>
            </w:numPr>
            <w:ind w:hanging="360"/>
          </w:pPr>
        </w:pPrChange>
      </w:pPr>
      <w:r w:rsidRPr="00490A0D">
        <w:rPr>
          <w:lang w:val="nb-NO"/>
        </w:rPr>
        <w:t>Introduksjon til veiprising og et samvalgseksperiment med ulike veiprisingsalternativer</w:t>
      </w:r>
    </w:p>
    <w:p w14:paraId="5C4EF342" w14:textId="77777777" w:rsidR="00D62666" w:rsidRPr="00490A0D" w:rsidRDefault="00D62666">
      <w:pPr>
        <w:pStyle w:val="Listeavsnitt"/>
        <w:numPr>
          <w:ilvl w:val="0"/>
          <w:numId w:val="38"/>
        </w:numPr>
        <w:rPr>
          <w:lang w:val="nb-NO"/>
        </w:rPr>
        <w:pPrChange w:id="222" w:author="Askill Harkjerr Halse" w:date="2024-11-17T19:41:00Z">
          <w:pPr>
            <w:pStyle w:val="Listeavsnitt"/>
            <w:numPr>
              <w:numId w:val="27"/>
            </w:numPr>
            <w:ind w:hanging="360"/>
          </w:pPr>
        </w:pPrChange>
      </w:pPr>
      <w:r w:rsidRPr="00490A0D">
        <w:rPr>
          <w:lang w:val="nb-NO"/>
        </w:rPr>
        <w:t>Spørsmål om stemmeatferd, tillit til institusjoner og holdninger til transportprispolitikk</w:t>
      </w:r>
    </w:p>
    <w:p w14:paraId="5BD7044A" w14:textId="77777777" w:rsidR="00D62666" w:rsidRPr="0092046A" w:rsidRDefault="490EF30C">
      <w:pPr>
        <w:pStyle w:val="Listeavsnitt"/>
        <w:numPr>
          <w:ilvl w:val="0"/>
          <w:numId w:val="38"/>
        </w:numPr>
        <w:pPrChange w:id="223" w:author="Askill Harkjerr Halse" w:date="2024-11-17T19:41:00Z">
          <w:pPr>
            <w:pStyle w:val="Listeavsnitt"/>
            <w:numPr>
              <w:numId w:val="27"/>
            </w:numPr>
            <w:ind w:hanging="360"/>
          </w:pPr>
        </w:pPrChange>
      </w:pPr>
      <w:r>
        <w:t>Spørsmål om sosiodemografiske kjennetegn</w:t>
      </w:r>
      <w:commentRangeEnd w:id="218"/>
      <w:r w:rsidR="00D62666">
        <w:rPr>
          <w:rStyle w:val="Merknadsreferanse"/>
        </w:rPr>
        <w:commentReference w:id="218"/>
      </w:r>
    </w:p>
    <w:p w14:paraId="62CC7880" w14:textId="77777777" w:rsidR="00D62666" w:rsidRPr="005754F9" w:rsidRDefault="00D62666" w:rsidP="00D62666">
      <w:pPr>
        <w:rPr>
          <w:lang w:val="nb-NO"/>
        </w:rPr>
      </w:pPr>
      <w:r w:rsidRPr="005754F9">
        <w:rPr>
          <w:lang w:val="nb-NO"/>
        </w:rPr>
        <w:t xml:space="preserve">I denne rapporten viser vi ikke resultatene fra </w:t>
      </w:r>
      <w:r>
        <w:rPr>
          <w:lang w:val="nb-NO"/>
        </w:rPr>
        <w:t>samvalgs</w:t>
      </w:r>
      <w:r w:rsidRPr="005754F9">
        <w:rPr>
          <w:lang w:val="nb-NO"/>
        </w:rPr>
        <w:t>eksperimentet (d), men fokuserer på reiseatferd og holdninger til transportprispolitikk mer generelt.</w:t>
      </w:r>
    </w:p>
    <w:p w14:paraId="5937BCBC" w14:textId="595D8E2E" w:rsidR="00D62666" w:rsidRPr="005754F9" w:rsidRDefault="490EF30C" w:rsidP="00D62666">
      <w:pPr>
        <w:rPr>
          <w:lang w:val="nb-NO"/>
        </w:rPr>
      </w:pPr>
      <w:r w:rsidRPr="4044C3C2">
        <w:rPr>
          <w:lang w:val="nb-NO"/>
        </w:rPr>
        <w:t xml:space="preserve">Vi gjennomførte først to pilotundersøkelser i Madrid, deretter en pilotundersøkelse i Norge før hovedundersøkelsen i Norge. Pilotundersøkelsen i Norge ble gjennomført ved hjelp av et sponset innlegg på Facebook. I hovedundersøkelsen kontaktet vi et representativt utvalg fra </w:t>
      </w:r>
      <w:ins w:id="224" w:author="Trine Dale" w:date="2024-11-09T22:43:00Z">
        <w:r w:rsidR="15020E50" w:rsidRPr="4044C3C2">
          <w:rPr>
            <w:lang w:val="nb-NO"/>
          </w:rPr>
          <w:t>D</w:t>
        </w:r>
      </w:ins>
      <w:del w:id="225" w:author="Trine Dale" w:date="2024-11-09T22:43:00Z">
        <w:r w:rsidR="00D62666" w:rsidRPr="4044C3C2" w:rsidDel="490EF30C">
          <w:rPr>
            <w:lang w:val="nb-NO"/>
          </w:rPr>
          <w:delText>d</w:delText>
        </w:r>
      </w:del>
      <w:r w:rsidRPr="4044C3C2">
        <w:rPr>
          <w:lang w:val="nb-NO"/>
        </w:rPr>
        <w:t>et norske folkeregisteret, ved hjelp av Kontaktregisteret til Digitaliseringsdirektoratet</w:t>
      </w:r>
      <w:r w:rsidRPr="4044C3C2">
        <w:rPr>
          <w:i/>
          <w:iCs/>
          <w:lang w:val="nb-NO"/>
        </w:rPr>
        <w:t>.</w:t>
      </w:r>
    </w:p>
    <w:p w14:paraId="4A506A43" w14:textId="5FEEE2C8" w:rsidR="00D62666" w:rsidRPr="005754F9" w:rsidRDefault="490EF30C" w:rsidP="00D62666">
      <w:pPr>
        <w:rPr>
          <w:lang w:val="nb-NO"/>
        </w:rPr>
      </w:pPr>
      <w:r w:rsidRPr="4044C3C2">
        <w:rPr>
          <w:lang w:val="nb-NO"/>
        </w:rPr>
        <w:t xml:space="preserve">Det </w:t>
      </w:r>
      <w:del w:id="226" w:author="Trine Dale" w:date="2024-11-09T22:43:00Z">
        <w:r w:rsidR="00D62666" w:rsidRPr="4044C3C2" w:rsidDel="490EF30C">
          <w:rPr>
            <w:lang w:val="nb-NO"/>
          </w:rPr>
          <w:delText xml:space="preserve">endelige </w:delText>
        </w:r>
      </w:del>
      <w:ins w:id="227" w:author="Trine Dale" w:date="2024-11-09T22:43:00Z">
        <w:r w:rsidR="2A0F8145" w:rsidRPr="4044C3C2">
          <w:rPr>
            <w:lang w:val="nb-NO"/>
          </w:rPr>
          <w:t>netto</w:t>
        </w:r>
      </w:ins>
      <w:r w:rsidRPr="4044C3C2">
        <w:rPr>
          <w:lang w:val="nb-NO"/>
        </w:rPr>
        <w:t xml:space="preserve">utvalget </w:t>
      </w:r>
      <w:del w:id="228" w:author="Trine Dale" w:date="2024-11-09T22:43:00Z">
        <w:r w:rsidR="00D62666" w:rsidRPr="4044C3C2" w:rsidDel="490EF30C">
          <w:rPr>
            <w:lang w:val="nb-NO"/>
          </w:rPr>
          <w:delText>inkluderte</w:delText>
        </w:r>
      </w:del>
      <w:ins w:id="229" w:author="Trine Dale" w:date="2024-11-09T22:43:00Z">
        <w:r w:rsidR="5D4C9066" w:rsidRPr="4044C3C2">
          <w:rPr>
            <w:lang w:val="nb-NO"/>
          </w:rPr>
          <w:t>bestod av</w:t>
        </w:r>
      </w:ins>
      <w:r w:rsidRPr="4044C3C2">
        <w:rPr>
          <w:lang w:val="nb-NO"/>
        </w:rPr>
        <w:t xml:space="preserve"> 3 839 respondenter for hovedundersøkelse</w:t>
      </w:r>
      <w:del w:id="230" w:author="Trine Dale" w:date="2024-11-09T22:43:00Z">
        <w:r w:rsidR="00D62666" w:rsidRPr="4044C3C2" w:rsidDel="490EF30C">
          <w:rPr>
            <w:lang w:val="nb-NO"/>
          </w:rPr>
          <w:delText xml:space="preserve">n i Norge </w:delText>
        </w:r>
      </w:del>
      <w:r w:rsidRPr="4044C3C2">
        <w:rPr>
          <w:lang w:val="nb-NO"/>
        </w:rPr>
        <w:t>og 1 719 respondenter for pilotundersøkelsen i Norge. Siden vi har en betydelig utvalgsstørrelse i piloten, og fordi det kan være fordeler ved å kombinere ulike datainnsamlingsstrategier, presenterer vi resultater fra begge undersøkelsene. Men ettersom utvalget i hovedundersøkelsen ser ut til å være mer representativt, legger vi mer vekt på dette når vi diskuterer funnene våre.</w:t>
      </w:r>
    </w:p>
    <w:p w14:paraId="0A0970BF" w14:textId="4ED8B72B" w:rsidR="00D62666" w:rsidRDefault="490EF30C" w:rsidP="4044C3C2">
      <w:pPr>
        <w:rPr>
          <w:rStyle w:val="SamOverskrift1Tegn"/>
        </w:rPr>
      </w:pPr>
      <w:r w:rsidRPr="4044C3C2">
        <w:rPr>
          <w:rStyle w:val="SamOverskrift1Tegn"/>
        </w:rPr>
        <w:t xml:space="preserve">Representativiteten </w:t>
      </w:r>
      <w:del w:id="231" w:author="Trine Dale" w:date="2024-11-09T22:45:00Z">
        <w:r w:rsidR="00D62666" w:rsidRPr="4044C3C2" w:rsidDel="490EF30C">
          <w:rPr>
            <w:rStyle w:val="SamOverskrift1Tegn"/>
          </w:rPr>
          <w:delText>til prøvene</w:delText>
        </w:r>
      </w:del>
      <w:ins w:id="232" w:author="Trine Dale" w:date="2024-11-09T22:45:00Z">
        <w:r w:rsidR="57248F20" w:rsidRPr="4044C3C2">
          <w:rPr>
            <w:rStyle w:val="SamOverskrift1Tegn"/>
          </w:rPr>
          <w:t>i nettoutvalgene</w:t>
        </w:r>
      </w:ins>
      <w:r w:rsidRPr="4044C3C2">
        <w:rPr>
          <w:rStyle w:val="SamOverskrift1Tegn"/>
        </w:rPr>
        <w:t xml:space="preserve"> våre</w:t>
      </w:r>
    </w:p>
    <w:p w14:paraId="27371226" w14:textId="7DDB05BB" w:rsidR="00D62666" w:rsidRDefault="00D62666" w:rsidP="00D62666">
      <w:pPr>
        <w:pStyle w:val="Listeavsnitt"/>
        <w:numPr>
          <w:ilvl w:val="0"/>
          <w:numId w:val="21"/>
        </w:numPr>
      </w:pPr>
      <w:del w:id="233" w:author="Trine Dale" w:date="2024-11-09T22:46:00Z">
        <w:r w:rsidRPr="4044C3C2" w:rsidDel="490EF30C">
          <w:rPr>
            <w:lang w:val="nb-NO"/>
          </w:rPr>
          <w:delText>U</w:delText>
        </w:r>
      </w:del>
      <w:ins w:id="234" w:author="Trine Dale" w:date="2024-11-09T22:46:00Z">
        <w:r w:rsidR="4408C72B" w:rsidRPr="4044C3C2">
          <w:rPr>
            <w:lang w:val="nb-NO"/>
          </w:rPr>
          <w:t>Nettou</w:t>
        </w:r>
      </w:ins>
      <w:r w:rsidR="490EF30C" w:rsidRPr="4044C3C2">
        <w:rPr>
          <w:lang w:val="nb-NO"/>
        </w:rPr>
        <w:t xml:space="preserve">tvalget i hovedundersøkelsen er nokså representativt når det gjelder kjønn og </w:t>
      </w:r>
      <w:commentRangeStart w:id="235"/>
      <w:commentRangeStart w:id="236"/>
      <w:r w:rsidR="490EF30C" w:rsidRPr="4044C3C2">
        <w:rPr>
          <w:lang w:val="nb-NO"/>
        </w:rPr>
        <w:t>gjennomsnittsalder</w:t>
      </w:r>
      <w:commentRangeEnd w:id="235"/>
      <w:r>
        <w:rPr>
          <w:rStyle w:val="Merknadsreferanse"/>
        </w:rPr>
        <w:commentReference w:id="235"/>
      </w:r>
      <w:commentRangeEnd w:id="236"/>
      <w:r w:rsidR="00912471">
        <w:rPr>
          <w:rStyle w:val="Merknadsreferanse"/>
        </w:rPr>
        <w:commentReference w:id="236"/>
      </w:r>
      <w:r w:rsidR="490EF30C" w:rsidRPr="4044C3C2">
        <w:rPr>
          <w:lang w:val="nb-NO"/>
        </w:rPr>
        <w:t xml:space="preserve"> på respondentene, </w:t>
      </w:r>
      <w:del w:id="237" w:author="Trine Dale" w:date="2024-11-09T22:49:00Z">
        <w:r w:rsidRPr="4044C3C2" w:rsidDel="490EF30C">
          <w:rPr>
            <w:lang w:val="nb-NO"/>
          </w:rPr>
          <w:delText>sammenlignet med offisiell statistikk over den norske befolkningen</w:delText>
        </w:r>
      </w:del>
      <w:r w:rsidR="490EF30C" w:rsidRPr="4044C3C2">
        <w:rPr>
          <w:lang w:val="nb-NO"/>
        </w:rPr>
        <w:t xml:space="preserve">. Pilotutvalget har derimot et stort flertall av mannlige respondenter, og gjennomsnittsalderen er også noe høyere enn landsgjennomsnittet. Begge </w:t>
      </w:r>
      <w:del w:id="238" w:author="Trine Dale" w:date="2024-11-09T22:50:00Z">
        <w:r w:rsidRPr="4044C3C2" w:rsidDel="490EF30C">
          <w:rPr>
            <w:lang w:val="nb-NO"/>
          </w:rPr>
          <w:delText>undersøkelsene</w:delText>
        </w:r>
      </w:del>
      <w:ins w:id="239" w:author="Trine Dale" w:date="2024-11-09T22:50:00Z">
        <w:r w:rsidR="7CC996CB" w:rsidRPr="4044C3C2">
          <w:rPr>
            <w:lang w:val="nb-NO"/>
          </w:rPr>
          <w:t>utvalgene</w:t>
        </w:r>
      </w:ins>
      <w:r w:rsidR="490EF30C" w:rsidRPr="4044C3C2">
        <w:rPr>
          <w:lang w:val="nb-NO"/>
        </w:rPr>
        <w:t xml:space="preserve"> er noe overrepresentert av sysselsatte, høytlønnede, høyt utdannede uten barn bosatt i Oslo eller nærområdene. </w:t>
      </w:r>
      <w:r w:rsidR="490EF30C">
        <w:t>Denne overrepresentasjonen er sterkere i pilotutvalget.</w:t>
      </w:r>
    </w:p>
    <w:p w14:paraId="06C00F94" w14:textId="60970F7C" w:rsidR="00D62666" w:rsidRPr="005754F9" w:rsidRDefault="490EF30C" w:rsidP="00D62666">
      <w:pPr>
        <w:pStyle w:val="Listeavsnitt"/>
        <w:numPr>
          <w:ilvl w:val="0"/>
          <w:numId w:val="21"/>
        </w:numPr>
        <w:rPr>
          <w:lang w:val="nb-NO"/>
        </w:rPr>
      </w:pPr>
      <w:r w:rsidRPr="4044C3C2">
        <w:rPr>
          <w:lang w:val="nb-NO"/>
        </w:rPr>
        <w:t>Hovedundersøkelsen er mer representativ enn piloten når det gjelder reisemåte. Sammenliknet med Den nasjonale reise</w:t>
      </w:r>
      <w:ins w:id="240" w:author="Trine Dale" w:date="2024-11-09T22:51:00Z">
        <w:r w:rsidR="4DB9D999" w:rsidRPr="4044C3C2">
          <w:rPr>
            <w:lang w:val="nb-NO"/>
          </w:rPr>
          <w:t>vane</w:t>
        </w:r>
      </w:ins>
      <w:r w:rsidRPr="4044C3C2">
        <w:rPr>
          <w:lang w:val="nb-NO"/>
        </w:rPr>
        <w:t xml:space="preserve">undersøkelsen er </w:t>
      </w:r>
      <w:commentRangeStart w:id="241"/>
      <w:r w:rsidRPr="4044C3C2">
        <w:rPr>
          <w:lang w:val="nb-NO"/>
        </w:rPr>
        <w:t>hovedutvalget noe overrepresentert av kollektivtransport, mens pilotundersøkelsen er overrepresentert av personbilkjøring og sykling.</w:t>
      </w:r>
      <w:commentRangeEnd w:id="241"/>
      <w:r w:rsidR="00D62666">
        <w:rPr>
          <w:rStyle w:val="Merknadsreferanse"/>
        </w:rPr>
        <w:commentReference w:id="241"/>
      </w:r>
    </w:p>
    <w:p w14:paraId="11225718" w14:textId="1C06C43F" w:rsidR="00D62666" w:rsidRPr="005754F9" w:rsidRDefault="490EF30C" w:rsidP="00D62666">
      <w:pPr>
        <w:pStyle w:val="Listeavsnitt"/>
        <w:numPr>
          <w:ilvl w:val="0"/>
          <w:numId w:val="21"/>
        </w:numPr>
        <w:rPr>
          <w:lang w:val="nb-NO"/>
        </w:rPr>
      </w:pPr>
      <w:r w:rsidRPr="4044C3C2">
        <w:rPr>
          <w:lang w:val="nb-NO"/>
        </w:rPr>
        <w:t>Respondenter som ikke stemte ved forrige valg er sterkt underrepresentert i begge utvalgene, sammenlignet med offisiell statistikk. Blant de som stemte, har</w:t>
      </w:r>
      <w:ins w:id="242" w:author="Trine Dale" w:date="2024-11-09T22:56:00Z">
        <w:r w:rsidR="29BE728F" w:rsidRPr="4044C3C2">
          <w:rPr>
            <w:lang w:val="nb-NO"/>
          </w:rPr>
          <w:t xml:space="preserve"> nettoutvalget til</w:t>
        </w:r>
      </w:ins>
      <w:r w:rsidRPr="4044C3C2">
        <w:rPr>
          <w:lang w:val="nb-NO"/>
        </w:rPr>
        <w:t xml:space="preserve"> </w:t>
      </w:r>
      <w:ins w:id="243" w:author="Trine Dale" w:date="2024-11-09T22:56:00Z">
        <w:r w:rsidR="36EF229D" w:rsidRPr="4044C3C2">
          <w:rPr>
            <w:lang w:val="nb-NO"/>
          </w:rPr>
          <w:t>hoved</w:t>
        </w:r>
      </w:ins>
      <w:r w:rsidRPr="4044C3C2">
        <w:rPr>
          <w:lang w:val="nb-NO"/>
        </w:rPr>
        <w:t xml:space="preserve">undersøkelsen </w:t>
      </w:r>
      <w:del w:id="244" w:author="Trine Dale" w:date="2024-11-09T22:56:00Z">
        <w:r w:rsidR="00D62666" w:rsidRPr="4044C3C2" w:rsidDel="490EF30C">
          <w:rPr>
            <w:lang w:val="nb-NO"/>
          </w:rPr>
          <w:delText>fra hovedutvalge</w:delText>
        </w:r>
      </w:del>
      <w:r w:rsidRPr="4044C3C2">
        <w:rPr>
          <w:lang w:val="nb-NO"/>
        </w:rPr>
        <w:t>t en liten overrepresentasjon av velgere som stemmer på venstreorienterte partier og/eller miljøpartier. Pilotutvalget er mer «polarisert»</w:t>
      </w:r>
      <w:ins w:id="245" w:author="Trine Dale" w:date="2024-11-09T22:57:00Z">
        <w:r w:rsidR="3F456A9B" w:rsidRPr="4044C3C2">
          <w:rPr>
            <w:lang w:val="nb-NO"/>
          </w:rPr>
          <w:t>,</w:t>
        </w:r>
      </w:ins>
      <w:r w:rsidRPr="4044C3C2">
        <w:rPr>
          <w:lang w:val="nb-NO"/>
        </w:rPr>
        <w:t xml:space="preserve"> på den måten at det har en overrepresentasjon både av velgere som støtter et miljøparti og velgere som støtter et parti som er definert som populistisk (Fremskrittspartiet og Industri- og Næringspartiet). </w:t>
      </w:r>
    </w:p>
    <w:p w14:paraId="6D73DB47" w14:textId="77777777" w:rsidR="00D62666" w:rsidRDefault="00D62666" w:rsidP="00D62666">
      <w:r>
        <w:rPr>
          <w:rStyle w:val="SamOverskrift1Tegn"/>
        </w:rPr>
        <w:t xml:space="preserve">Resultater: Reiseatferd og modustilgang </w:t>
      </w:r>
    </w:p>
    <w:p w14:paraId="10B02F67" w14:textId="77777777" w:rsidR="00D62666" w:rsidRPr="005754F9" w:rsidRDefault="00D62666" w:rsidP="00D62666">
      <w:pPr>
        <w:pStyle w:val="Listeavsnitt"/>
        <w:numPr>
          <w:ilvl w:val="0"/>
          <w:numId w:val="30"/>
        </w:numPr>
        <w:rPr>
          <w:lang w:val="nb-NO"/>
        </w:rPr>
      </w:pPr>
      <w:r w:rsidRPr="005754F9">
        <w:rPr>
          <w:lang w:val="nb-NO"/>
        </w:rPr>
        <w:t>Flertallet av respondentene</w:t>
      </w:r>
      <w:r>
        <w:rPr>
          <w:lang w:val="nb-NO"/>
        </w:rPr>
        <w:t xml:space="preserve"> i pilot- og hovedundersøkelsen</w:t>
      </w:r>
      <w:r w:rsidRPr="005754F9">
        <w:rPr>
          <w:lang w:val="nb-NO"/>
        </w:rPr>
        <w:t xml:space="preserve"> eier eller har tilgang til bil. Husholdningenes bileierskap/tilgang er imidlertid litt </w:t>
      </w:r>
      <w:r>
        <w:rPr>
          <w:lang w:val="nb-NO"/>
        </w:rPr>
        <w:t>lavere</w:t>
      </w:r>
      <w:r w:rsidRPr="005754F9">
        <w:rPr>
          <w:lang w:val="nb-NO"/>
        </w:rPr>
        <w:t xml:space="preserve"> i hovedundersøkelsen sammenlignet med landsgjennomsnittet</w:t>
      </w:r>
      <w:r>
        <w:rPr>
          <w:lang w:val="nb-NO"/>
        </w:rPr>
        <w:t xml:space="preserve"> ifølge andre kilder</w:t>
      </w:r>
      <w:r w:rsidRPr="005754F9">
        <w:rPr>
          <w:lang w:val="nb-NO"/>
        </w:rPr>
        <w:t>.</w:t>
      </w:r>
    </w:p>
    <w:p w14:paraId="52173897" w14:textId="77777777" w:rsidR="00D62666" w:rsidRPr="00B429C0" w:rsidRDefault="00D62666" w:rsidP="00D62666">
      <w:pPr>
        <w:pStyle w:val="Listeavsnitt"/>
        <w:numPr>
          <w:ilvl w:val="0"/>
          <w:numId w:val="21"/>
        </w:numPr>
        <w:rPr>
          <w:lang w:val="nb-NO"/>
        </w:rPr>
      </w:pPr>
      <w:r w:rsidRPr="005754F9">
        <w:rPr>
          <w:lang w:val="nb-NO"/>
        </w:rPr>
        <w:t xml:space="preserve">I pilotundersøkelsen bruker 72 % av respondentene privatbil </w:t>
      </w:r>
      <w:r>
        <w:rPr>
          <w:lang w:val="nb-NO"/>
        </w:rPr>
        <w:t>på den daglige turen som de har oppgitt</w:t>
      </w:r>
      <w:r w:rsidRPr="005754F9">
        <w:rPr>
          <w:lang w:val="nb-NO"/>
        </w:rPr>
        <w:t>.</w:t>
      </w:r>
      <w:r>
        <w:rPr>
          <w:lang w:val="nb-NO"/>
        </w:rPr>
        <w:t xml:space="preserve"> I hovedundersøkelsen bruker </w:t>
      </w:r>
      <w:r w:rsidRPr="00B429C0">
        <w:rPr>
          <w:lang w:val="nb-NO"/>
        </w:rPr>
        <w:t>56 % privatbil.</w:t>
      </w:r>
    </w:p>
    <w:p w14:paraId="5FE2DF35" w14:textId="77777777" w:rsidR="00D62666" w:rsidRPr="005754F9" w:rsidRDefault="00D62666" w:rsidP="00D62666">
      <w:pPr>
        <w:pStyle w:val="Listeavsnitt"/>
        <w:numPr>
          <w:ilvl w:val="0"/>
          <w:numId w:val="21"/>
        </w:numPr>
        <w:rPr>
          <w:lang w:val="nb-NO"/>
        </w:rPr>
      </w:pPr>
      <w:r w:rsidRPr="005754F9">
        <w:rPr>
          <w:lang w:val="nb-NO"/>
        </w:rPr>
        <w:t>Bil er de</w:t>
      </w:r>
      <w:r>
        <w:rPr>
          <w:lang w:val="nb-NO"/>
        </w:rPr>
        <w:t>t</w:t>
      </w:r>
      <w:r w:rsidRPr="005754F9">
        <w:rPr>
          <w:lang w:val="nb-NO"/>
        </w:rPr>
        <w:t xml:space="preserve"> dominerende (mer enn 50 %) transportmiddel</w:t>
      </w:r>
      <w:r>
        <w:rPr>
          <w:lang w:val="nb-NO"/>
        </w:rPr>
        <w:t>et på</w:t>
      </w:r>
      <w:r w:rsidRPr="005754F9">
        <w:rPr>
          <w:lang w:val="nb-NO"/>
        </w:rPr>
        <w:t xml:space="preserve"> </w:t>
      </w:r>
      <w:r>
        <w:rPr>
          <w:lang w:val="nb-NO"/>
        </w:rPr>
        <w:t>arbeidsreiser</w:t>
      </w:r>
      <w:r w:rsidRPr="005754F9">
        <w:rPr>
          <w:lang w:val="nb-NO"/>
        </w:rPr>
        <w:t xml:space="preserve"> i begge undersøkelsene. </w:t>
      </w:r>
    </w:p>
    <w:p w14:paraId="1D99D2BE" w14:textId="77777777" w:rsidR="00D62666" w:rsidRPr="005754F9" w:rsidRDefault="00D62666" w:rsidP="00D62666">
      <w:pPr>
        <w:pStyle w:val="Listeavsnitt"/>
        <w:numPr>
          <w:ilvl w:val="0"/>
          <w:numId w:val="21"/>
        </w:numPr>
        <w:rPr>
          <w:lang w:val="nb-NO"/>
        </w:rPr>
      </w:pPr>
      <w:r w:rsidRPr="005754F9">
        <w:rPr>
          <w:lang w:val="nb-NO"/>
        </w:rPr>
        <w:t>13 % av respondentene i</w:t>
      </w:r>
      <w:r>
        <w:rPr>
          <w:lang w:val="nb-NO"/>
        </w:rPr>
        <w:t xml:space="preserve"> hoved</w:t>
      </w:r>
      <w:r w:rsidRPr="005754F9">
        <w:rPr>
          <w:lang w:val="nb-NO"/>
        </w:rPr>
        <w:t xml:space="preserve">undersøkelsen, og 18 % </w:t>
      </w:r>
      <w:r>
        <w:rPr>
          <w:lang w:val="nb-NO"/>
        </w:rPr>
        <w:t>i</w:t>
      </w:r>
      <w:r w:rsidRPr="005754F9">
        <w:rPr>
          <w:lang w:val="nb-NO"/>
        </w:rPr>
        <w:t xml:space="preserve"> piloten, oppgir at de ikke har noen alternativ transportmåte for reisen. Blant privatbil- og motorsykkel-/mopedbrukere som har et alternativ, indikerer 63 % av respondentene i </w:t>
      </w:r>
      <w:r>
        <w:rPr>
          <w:lang w:val="nb-NO"/>
        </w:rPr>
        <w:lastRenderedPageBreak/>
        <w:t>hoved</w:t>
      </w:r>
      <w:r w:rsidRPr="005754F9">
        <w:rPr>
          <w:lang w:val="nb-NO"/>
        </w:rPr>
        <w:t xml:space="preserve">undersøkelsen (53 % </w:t>
      </w:r>
      <w:r>
        <w:rPr>
          <w:lang w:val="nb-NO"/>
        </w:rPr>
        <w:t>i</w:t>
      </w:r>
      <w:r w:rsidRPr="005754F9">
        <w:rPr>
          <w:lang w:val="nb-NO"/>
        </w:rPr>
        <w:t xml:space="preserve"> piloten) at alternativet er "noe" eller "mye verre" enn deres vanlige modus.</w:t>
      </w:r>
    </w:p>
    <w:p w14:paraId="31367860" w14:textId="52D0EBF7" w:rsidR="00D62666" w:rsidRPr="005754F9" w:rsidRDefault="490EF30C" w:rsidP="00D62666">
      <w:pPr>
        <w:pStyle w:val="Listeavsnitt"/>
        <w:numPr>
          <w:ilvl w:val="0"/>
          <w:numId w:val="21"/>
        </w:numPr>
        <w:rPr>
          <w:lang w:val="nb-NO"/>
        </w:rPr>
      </w:pPr>
      <w:r w:rsidRPr="005754F9">
        <w:rPr>
          <w:lang w:val="nb-NO"/>
        </w:rPr>
        <w:t>I underkant av halvparten av respondentene i hoved- og pilotundersøkelsen som bruker privatbil</w:t>
      </w:r>
      <w:del w:id="246" w:author="Trine Dale" w:date="2024-11-09T23:08:00Z">
        <w:r w:rsidR="00D62666" w:rsidRPr="4044C3C2" w:rsidDel="490EF30C">
          <w:rPr>
            <w:lang w:val="nb-NO"/>
          </w:rPr>
          <w:delText>,</w:delText>
        </w:r>
      </w:del>
      <w:r w:rsidRPr="005754F9">
        <w:rPr>
          <w:lang w:val="nb-NO"/>
        </w:rPr>
        <w:t xml:space="preserve"> betaler bompenger på sin daglige tur, ifølge bompengekalkulatoren fra</w:t>
      </w:r>
      <w:r>
        <w:rPr>
          <w:lang w:val="nb-NO"/>
        </w:rPr>
        <w:t xml:space="preserve"> AutoSync (tidligere</w:t>
      </w:r>
      <w:r w:rsidRPr="005754F9">
        <w:rPr>
          <w:lang w:val="nb-NO"/>
        </w:rPr>
        <w:t xml:space="preserve"> Fremtind Service</w:t>
      </w:r>
      <w:r>
        <w:rPr>
          <w:lang w:val="nb-NO"/>
        </w:rPr>
        <w:t>)</w:t>
      </w:r>
      <w:r w:rsidRPr="005754F9">
        <w:rPr>
          <w:lang w:val="nb-NO"/>
        </w:rPr>
        <w:t xml:space="preserve">. </w:t>
      </w:r>
      <w:r>
        <w:rPr>
          <w:lang w:val="nb-NO"/>
        </w:rPr>
        <w:t xml:space="preserve">Når de blir spurt hva de betaler i bompenger, oppgir </w:t>
      </w:r>
      <w:r w:rsidRPr="005754F9">
        <w:rPr>
          <w:lang w:val="nb-NO"/>
        </w:rPr>
        <w:t xml:space="preserve">respondentene fra hovedundersøkelsen gjerne høyere bompenger enn det kalkulatoren antyder (se </w:t>
      </w:r>
      <w:r w:rsidR="00A22724">
        <w:rPr>
          <w:lang w:val="nb-NO"/>
        </w:rPr>
        <w:fldChar w:fldCharType="begin"/>
      </w:r>
      <w:r w:rsidR="00A22724">
        <w:rPr>
          <w:lang w:val="nb-NO"/>
        </w:rPr>
        <w:instrText xml:space="preserve"> REF _Ref181191390 \h </w:instrText>
      </w:r>
      <w:r w:rsidR="00A22724">
        <w:rPr>
          <w:lang w:val="nb-NO"/>
        </w:rPr>
      </w:r>
      <w:r w:rsidR="00A22724">
        <w:rPr>
          <w:lang w:val="nb-NO"/>
        </w:rPr>
        <w:fldChar w:fldCharType="separate"/>
      </w:r>
      <w:r w:rsidR="41CCBCE2" w:rsidRPr="00137638">
        <w:rPr>
          <w:lang w:val="nb-NO"/>
        </w:rPr>
        <w:t xml:space="preserve">Figur S </w:t>
      </w:r>
      <w:r w:rsidR="41CCBCE2">
        <w:rPr>
          <w:noProof/>
          <w:lang w:val="nb-NO"/>
        </w:rPr>
        <w:t>1</w:t>
      </w:r>
      <w:r w:rsidR="00A22724">
        <w:rPr>
          <w:lang w:val="nb-NO"/>
        </w:rPr>
        <w:fldChar w:fldCharType="end"/>
      </w:r>
      <w:r w:rsidRPr="005754F9">
        <w:rPr>
          <w:lang w:val="nb-NO"/>
        </w:rPr>
        <w:t>).</w:t>
      </w:r>
    </w:p>
    <w:p w14:paraId="11B4BAF1" w14:textId="77777777" w:rsidR="00D62666" w:rsidRPr="005754F9" w:rsidRDefault="00D62666" w:rsidP="00D62666">
      <w:pPr>
        <w:ind w:left="360"/>
        <w:rPr>
          <w:lang w:val="nb-NO"/>
        </w:rPr>
      </w:pPr>
    </w:p>
    <w:p w14:paraId="79B7C4D2" w14:textId="77777777" w:rsidR="00137638" w:rsidRDefault="00D62666" w:rsidP="00137638">
      <w:pPr>
        <w:keepNext/>
      </w:pPr>
      <w:r>
        <w:rPr>
          <w:noProof/>
        </w:rPr>
        <w:drawing>
          <wp:inline distT="0" distB="0" distL="0" distR="0" wp14:anchorId="5A8A2FB1" wp14:editId="025478EA">
            <wp:extent cx="5399405" cy="3331915"/>
            <wp:effectExtent l="0" t="0" r="0" b="1905"/>
            <wp:docPr id="27"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828038" name=""/>
                    <pic:cNvPicPr/>
                  </pic:nvPicPr>
                  <pic:blipFill>
                    <a:blip r:embed="rId39">
                      <a:extLst>
                        <a:ext uri="{96DAC541-7B7A-43D3-8B79-37D633B846F1}">
                          <asvg:svgBlip xmlns:asvg="http://schemas.microsoft.com/office/drawing/2016/SVG/main" r:embed="rId40"/>
                        </a:ext>
                      </a:extLst>
                    </a:blip>
                    <a:stretch>
                      <a:fillRect/>
                    </a:stretch>
                  </pic:blipFill>
                  <pic:spPr>
                    <a:xfrm>
                      <a:off x="0" y="0"/>
                      <a:ext cx="5399405" cy="3331915"/>
                    </a:xfrm>
                    <a:prstGeom prst="rect">
                      <a:avLst/>
                    </a:prstGeom>
                  </pic:spPr>
                </pic:pic>
              </a:graphicData>
            </a:graphic>
          </wp:inline>
        </w:drawing>
      </w:r>
    </w:p>
    <w:p w14:paraId="56C5612B" w14:textId="6C3D76E0" w:rsidR="00D62666" w:rsidRPr="00351307" w:rsidRDefault="00137638" w:rsidP="00D62666">
      <w:pPr>
        <w:pStyle w:val="Bildetekst"/>
        <w:rPr>
          <w:lang w:val="nb-NO"/>
        </w:rPr>
      </w:pPr>
      <w:bookmarkStart w:id="247" w:name="_Ref181191390"/>
      <w:r w:rsidRPr="00137638">
        <w:rPr>
          <w:lang w:val="nb-NO"/>
        </w:rPr>
        <w:t xml:space="preserve">Figur S </w:t>
      </w:r>
      <w:r>
        <w:fldChar w:fldCharType="begin"/>
      </w:r>
      <w:r w:rsidRPr="00137638">
        <w:rPr>
          <w:lang w:val="nb-NO"/>
        </w:rPr>
        <w:instrText xml:space="preserve"> SEQ Figur_S \* ARABIC </w:instrText>
      </w:r>
      <w:r>
        <w:fldChar w:fldCharType="separate"/>
      </w:r>
      <w:r w:rsidR="00C34CCF">
        <w:rPr>
          <w:noProof/>
          <w:lang w:val="nb-NO"/>
        </w:rPr>
        <w:t>1</w:t>
      </w:r>
      <w:r>
        <w:fldChar w:fldCharType="end"/>
      </w:r>
      <w:bookmarkEnd w:id="247"/>
      <w:r w:rsidRPr="00137638">
        <w:rPr>
          <w:lang w:val="nb-NO"/>
        </w:rPr>
        <w:t>:</w:t>
      </w:r>
      <w:r w:rsidR="00D62666" w:rsidRPr="005754F9">
        <w:rPr>
          <w:lang w:val="nb-NO"/>
        </w:rPr>
        <w:t xml:space="preserve"> </w:t>
      </w:r>
      <w:r w:rsidR="00D62666">
        <w:rPr>
          <w:lang w:val="nb-NO"/>
        </w:rPr>
        <w:t xml:space="preserve">Grad av </w:t>
      </w:r>
      <w:r w:rsidR="00D62666" w:rsidRPr="005754F9">
        <w:rPr>
          <w:lang w:val="nb-NO"/>
        </w:rPr>
        <w:t xml:space="preserve">konsistens </w:t>
      </w:r>
      <w:r w:rsidR="00D62666">
        <w:rPr>
          <w:lang w:val="nb-NO"/>
        </w:rPr>
        <w:t xml:space="preserve">mellom </w:t>
      </w:r>
      <w:r w:rsidR="00D62666" w:rsidRPr="005754F9">
        <w:rPr>
          <w:lang w:val="nb-NO"/>
        </w:rPr>
        <w:t xml:space="preserve">selvrapporterte bompengekostnader </w:t>
      </w:r>
      <w:r w:rsidR="00D62666">
        <w:rPr>
          <w:lang w:val="nb-NO"/>
        </w:rPr>
        <w:t>og</w:t>
      </w:r>
      <w:r w:rsidR="00D62666" w:rsidRPr="005754F9">
        <w:rPr>
          <w:lang w:val="nb-NO"/>
        </w:rPr>
        <w:t xml:space="preserve"> beregnede bompengekostnader</w:t>
      </w:r>
      <w:r w:rsidR="00D62666">
        <w:rPr>
          <w:lang w:val="nb-NO"/>
        </w:rPr>
        <w:t xml:space="preserve"> i hovedundersøkelsen</w:t>
      </w:r>
      <w:r w:rsidR="00D62666" w:rsidRPr="005754F9">
        <w:rPr>
          <w:lang w:val="nb-NO"/>
        </w:rPr>
        <w:t xml:space="preserve">, basert på bompengekalkulatoren fra </w:t>
      </w:r>
      <w:r w:rsidR="00D62666">
        <w:rPr>
          <w:lang w:val="nb-NO"/>
        </w:rPr>
        <w:t>AutoSync</w:t>
      </w:r>
      <w:r w:rsidR="00D62666" w:rsidRPr="005754F9">
        <w:rPr>
          <w:lang w:val="nb-NO"/>
        </w:rPr>
        <w:t xml:space="preserve">. </w:t>
      </w:r>
      <w:r w:rsidR="00D62666" w:rsidRPr="00351307">
        <w:rPr>
          <w:lang w:val="nb-NO"/>
        </w:rPr>
        <w:t>Kun bilførere.</w:t>
      </w:r>
    </w:p>
    <w:p w14:paraId="6D2D956C" w14:textId="77777777" w:rsidR="00D62666" w:rsidRPr="00351307" w:rsidRDefault="00D62666" w:rsidP="00D62666">
      <w:pPr>
        <w:rPr>
          <w:lang w:val="nb-NO"/>
        </w:rPr>
      </w:pPr>
      <w:r w:rsidRPr="00351307">
        <w:rPr>
          <w:rStyle w:val="SamOverskrift1Tegn"/>
          <w:lang w:val="nb-NO"/>
        </w:rPr>
        <w:t>Resultat: Politiske synspunkter, holdninger til ulikhet og tillit</w:t>
      </w:r>
    </w:p>
    <w:p w14:paraId="08CA322B" w14:textId="77777777" w:rsidR="00D62666" w:rsidRPr="005754F9" w:rsidRDefault="00D62666" w:rsidP="00D62666">
      <w:pPr>
        <w:pStyle w:val="Listeavsnitt"/>
        <w:numPr>
          <w:ilvl w:val="0"/>
          <w:numId w:val="22"/>
        </w:numPr>
        <w:rPr>
          <w:lang w:val="nb-NO"/>
        </w:rPr>
      </w:pPr>
      <w:r w:rsidRPr="005754F9">
        <w:rPr>
          <w:lang w:val="nb-NO"/>
        </w:rPr>
        <w:t>Det er store forskjeller mellom pilot- og hovedundersøkelsen når det gjelder politiske synspunkter og holdninger</w:t>
      </w:r>
      <w:r>
        <w:rPr>
          <w:lang w:val="nb-NO"/>
        </w:rPr>
        <w:t>, også når en tar hensyn til kjønnsfordeling</w:t>
      </w:r>
      <w:r w:rsidRPr="005754F9">
        <w:rPr>
          <w:lang w:val="nb-NO"/>
        </w:rPr>
        <w:t>.</w:t>
      </w:r>
    </w:p>
    <w:p w14:paraId="4FF35EAE" w14:textId="77777777" w:rsidR="00D62666" w:rsidRPr="005754F9" w:rsidRDefault="490EF30C" w:rsidP="00D62666">
      <w:pPr>
        <w:pStyle w:val="Listeavsnitt"/>
        <w:numPr>
          <w:ilvl w:val="0"/>
          <w:numId w:val="22"/>
        </w:numPr>
        <w:rPr>
          <w:lang w:val="nb-NO"/>
        </w:rPr>
      </w:pPr>
      <w:r w:rsidRPr="4044C3C2">
        <w:rPr>
          <w:lang w:val="nb-NO"/>
        </w:rPr>
        <w:t xml:space="preserve">Når det gjelder økonomisk ulikhet, mener om lag halvparten av </w:t>
      </w:r>
      <w:del w:id="248" w:author="Trine Dale" w:date="2024-11-09T23:12:00Z">
        <w:r w:rsidR="00D62666" w:rsidRPr="4044C3C2" w:rsidDel="490EF30C">
          <w:rPr>
            <w:lang w:val="nb-NO"/>
          </w:rPr>
          <w:delText>de norske</w:delText>
        </w:r>
      </w:del>
      <w:r w:rsidRPr="4044C3C2">
        <w:rPr>
          <w:lang w:val="nb-NO"/>
        </w:rPr>
        <w:t xml:space="preserve"> respondentene at Norge er et samfunn der folk flest befinner seg midt i fordelingen. På spørsmål om hvordan samfunnet bør være, ønsker de aller fleste et samfunn der folk flest er i midten eller nær toppen. De som stemmer på populistiske partier har en tendens til å mene at samfunnet er mer ulikt.</w:t>
      </w:r>
    </w:p>
    <w:p w14:paraId="468428DB" w14:textId="60481418" w:rsidR="00D62666" w:rsidRPr="005754F9" w:rsidRDefault="490EF30C" w:rsidP="00D62666">
      <w:pPr>
        <w:pStyle w:val="Listeavsnitt"/>
        <w:numPr>
          <w:ilvl w:val="0"/>
          <w:numId w:val="22"/>
        </w:numPr>
        <w:rPr>
          <w:lang w:val="nb-NO"/>
        </w:rPr>
      </w:pPr>
      <w:r w:rsidRPr="005754F9">
        <w:rPr>
          <w:lang w:val="nb-NO"/>
        </w:rPr>
        <w:t xml:space="preserve">Når det gjelder tillit til institusjoner, </w:t>
      </w:r>
      <w:r>
        <w:rPr>
          <w:lang w:val="nb-NO"/>
        </w:rPr>
        <w:t>har</w:t>
      </w:r>
      <w:r w:rsidRPr="005754F9">
        <w:rPr>
          <w:lang w:val="nb-NO"/>
        </w:rPr>
        <w:t xml:space="preserve"> respondentene i </w:t>
      </w:r>
      <w:r>
        <w:rPr>
          <w:lang w:val="nb-NO"/>
        </w:rPr>
        <w:t>hoved</w:t>
      </w:r>
      <w:r w:rsidRPr="005754F9">
        <w:rPr>
          <w:lang w:val="nb-NO"/>
        </w:rPr>
        <w:t xml:space="preserve">undersøkelsen </w:t>
      </w:r>
      <w:r>
        <w:rPr>
          <w:lang w:val="nb-NO"/>
        </w:rPr>
        <w:t xml:space="preserve">i gjennomsnitt høyere tillit </w:t>
      </w:r>
      <w:ins w:id="249" w:author="Trine Dale" w:date="2024-11-09T23:12:00Z">
        <w:r w:rsidR="3C2A268A" w:rsidRPr="4044C3C2">
          <w:rPr>
            <w:lang w:val="nb-NO"/>
          </w:rPr>
          <w:t>til de aktuelle institusjonene</w:t>
        </w:r>
        <w:r w:rsidR="3C2A268A" w:rsidRPr="005754F9">
          <w:rPr>
            <w:lang w:val="nb-NO"/>
          </w:rPr>
          <w:t xml:space="preserve"> </w:t>
        </w:r>
      </w:ins>
      <w:r>
        <w:rPr>
          <w:lang w:val="nb-NO"/>
        </w:rPr>
        <w:t xml:space="preserve">enn respondentene i pilotundersøkelsen </w:t>
      </w:r>
      <w:del w:id="250" w:author="Trine Dale" w:date="2024-11-09T23:12:00Z">
        <w:r w:rsidR="00D62666" w:rsidRPr="4044C3C2" w:rsidDel="490EF30C">
          <w:rPr>
            <w:lang w:val="nb-NO"/>
          </w:rPr>
          <w:delText>til de aktuelle institusjonene</w:delText>
        </w:r>
      </w:del>
      <w:r>
        <w:rPr>
          <w:lang w:val="nb-NO"/>
        </w:rPr>
        <w:t xml:space="preserve">. </w:t>
      </w:r>
      <w:r w:rsidRPr="005754F9">
        <w:rPr>
          <w:lang w:val="nb-NO"/>
        </w:rPr>
        <w:t>I b</w:t>
      </w:r>
      <w:r>
        <w:rPr>
          <w:lang w:val="nb-NO"/>
        </w:rPr>
        <w:t xml:space="preserve">egge </w:t>
      </w:r>
      <w:r w:rsidRPr="005754F9">
        <w:rPr>
          <w:lang w:val="nb-NO"/>
        </w:rPr>
        <w:t>er tilliten typisk lavere</w:t>
      </w:r>
      <w:r w:rsidR="00EC0A30">
        <w:rPr>
          <w:lang w:val="nb-NO"/>
        </w:rPr>
        <w:fldChar w:fldCharType="begin"/>
      </w:r>
      <w:r w:rsidR="00EC0A30">
        <w:rPr>
          <w:lang w:val="nb-NO"/>
        </w:rPr>
        <w:instrText xml:space="preserve"> REF _Ref181191442 \h </w:instrText>
      </w:r>
      <w:r w:rsidR="00EC0A30">
        <w:rPr>
          <w:lang w:val="nb-NO"/>
        </w:rPr>
      </w:r>
      <w:r w:rsidR="00EC0A30">
        <w:rPr>
          <w:lang w:val="nb-NO"/>
        </w:rPr>
        <w:fldChar w:fldCharType="separate"/>
      </w:r>
      <w:r w:rsidR="41CCBCE2" w:rsidRPr="00137638">
        <w:rPr>
          <w:lang w:val="nb-NO"/>
        </w:rPr>
        <w:t>￼</w:t>
      </w:r>
      <w:r w:rsidR="41CCBCE2" w:rsidRPr="4044C3C2">
        <w:rPr>
          <w:noProof/>
          <w:lang w:val="nb-NO"/>
        </w:rPr>
        <w:t xml:space="preserve">Figur S </w:t>
      </w:r>
      <w:r w:rsidR="00EC0A30">
        <w:rPr>
          <w:lang w:val="nb-NO"/>
        </w:rPr>
        <w:fldChar w:fldCharType="end"/>
      </w:r>
      <w:r w:rsidRPr="005754F9">
        <w:rPr>
          <w:lang w:val="nb-NO"/>
        </w:rPr>
        <w:t>￼</w:t>
      </w:r>
      <w:r w:rsidRPr="4044C3C2">
        <w:rPr>
          <w:lang w:val="nb-NO"/>
        </w:rPr>
        <w:t>).</w:t>
      </w:r>
    </w:p>
    <w:p w14:paraId="572025C2" w14:textId="77777777" w:rsidR="00D62666" w:rsidRDefault="00D62666" w:rsidP="00D62666">
      <w:pPr>
        <w:keepNext/>
      </w:pPr>
      <w:r>
        <w:rPr>
          <w:noProof/>
        </w:rPr>
        <w:lastRenderedPageBreak/>
        <w:drawing>
          <wp:inline distT="0" distB="0" distL="0" distR="0" wp14:anchorId="7DAF53CA" wp14:editId="4A2E61B9">
            <wp:extent cx="5400000" cy="3332282"/>
            <wp:effectExtent l="0" t="0" r="0" b="1905"/>
            <wp:docPr id="28"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389480" name=""/>
                    <pic:cNvPicPr/>
                  </pic:nvPicPr>
                  <pic:blipFill>
                    <a:blip r:embed="rId41">
                      <a:extLst>
                        <a:ext uri="{96DAC541-7B7A-43D3-8B79-37D633B846F1}">
                          <asvg:svgBlip xmlns:asvg="http://schemas.microsoft.com/office/drawing/2016/SVG/main" r:embed="rId42"/>
                        </a:ext>
                      </a:extLst>
                    </a:blip>
                    <a:stretch>
                      <a:fillRect/>
                    </a:stretch>
                  </pic:blipFill>
                  <pic:spPr>
                    <a:xfrm>
                      <a:off x="0" y="0"/>
                      <a:ext cx="5400000" cy="3332282"/>
                    </a:xfrm>
                    <a:prstGeom prst="rect">
                      <a:avLst/>
                    </a:prstGeom>
                  </pic:spPr>
                </pic:pic>
              </a:graphicData>
            </a:graphic>
          </wp:inline>
        </w:drawing>
      </w:r>
    </w:p>
    <w:p w14:paraId="07557945" w14:textId="1A2A9E37" w:rsidR="00D62666" w:rsidRPr="005754F9" w:rsidRDefault="1866676B" w:rsidP="00D62666">
      <w:pPr>
        <w:pStyle w:val="Bildetekst"/>
        <w:rPr>
          <w:lang w:val="nb-NO"/>
        </w:rPr>
      </w:pPr>
      <w:bookmarkStart w:id="251" w:name="_Ref181191442"/>
      <w:r w:rsidRPr="4044C3C2">
        <w:rPr>
          <w:lang w:val="nb-NO"/>
        </w:rPr>
        <w:t xml:space="preserve">Figur S </w:t>
      </w:r>
      <w:r w:rsidR="00A22724">
        <w:fldChar w:fldCharType="begin"/>
      </w:r>
      <w:r w:rsidR="00A22724" w:rsidRPr="4044C3C2">
        <w:rPr>
          <w:lang w:val="nb-NO"/>
        </w:rPr>
        <w:instrText xml:space="preserve"> SEQ Figur_S \* ARABIC </w:instrText>
      </w:r>
      <w:r w:rsidR="00A22724">
        <w:fldChar w:fldCharType="separate"/>
      </w:r>
      <w:r w:rsidR="41CCBCE2" w:rsidRPr="4044C3C2">
        <w:rPr>
          <w:noProof/>
          <w:lang w:val="nb-NO"/>
        </w:rPr>
        <w:t>2</w:t>
      </w:r>
      <w:r w:rsidR="00A22724">
        <w:fldChar w:fldCharType="end"/>
      </w:r>
      <w:bookmarkEnd w:id="251"/>
      <w:r w:rsidRPr="4044C3C2">
        <w:rPr>
          <w:lang w:val="nb-NO"/>
        </w:rPr>
        <w:t>:</w:t>
      </w:r>
      <w:r w:rsidR="490EF30C" w:rsidRPr="4044C3C2">
        <w:rPr>
          <w:lang w:val="nb-NO"/>
        </w:rPr>
        <w:t xml:space="preserve"> Tilliten til institusjoner i hovedundersøkelsen.</w:t>
      </w:r>
      <w:commentRangeStart w:id="252"/>
      <w:commentRangeEnd w:id="252"/>
      <w:r w:rsidR="00A22724">
        <w:rPr>
          <w:rStyle w:val="Merknadsreferanse"/>
        </w:rPr>
        <w:commentReference w:id="252"/>
      </w:r>
    </w:p>
    <w:p w14:paraId="7519EDDB" w14:textId="77777777" w:rsidR="00D62666" w:rsidRPr="005754F9" w:rsidRDefault="00D62666" w:rsidP="00D62666">
      <w:pPr>
        <w:rPr>
          <w:rStyle w:val="SamOverskrift1Tegn"/>
          <w:lang w:val="nb-NO"/>
        </w:rPr>
      </w:pPr>
      <w:r w:rsidRPr="005754F9">
        <w:rPr>
          <w:rStyle w:val="SamOverskrift1Tegn"/>
          <w:lang w:val="nb-NO"/>
        </w:rPr>
        <w:t xml:space="preserve">Resultater: Holdninger til </w:t>
      </w:r>
      <w:r>
        <w:rPr>
          <w:rStyle w:val="SamOverskrift1Tegn"/>
          <w:lang w:val="nb-NO"/>
        </w:rPr>
        <w:t>prising av transport</w:t>
      </w:r>
    </w:p>
    <w:p w14:paraId="7EC6E7AF" w14:textId="7221BE5A" w:rsidR="00D62666" w:rsidRPr="005754F9" w:rsidRDefault="490EF30C" w:rsidP="00D62666">
      <w:pPr>
        <w:rPr>
          <w:lang w:val="nb-NO"/>
        </w:rPr>
      </w:pPr>
      <w:r w:rsidRPr="4044C3C2">
        <w:rPr>
          <w:lang w:val="nb-NO"/>
        </w:rPr>
        <w:t xml:space="preserve">Holdningsspørsmål til transportpolitikk </w:t>
      </w:r>
      <w:del w:id="253" w:author="Trine Dale" w:date="2024-11-09T23:15:00Z">
        <w:r w:rsidR="00D62666" w:rsidRPr="4044C3C2" w:rsidDel="490EF30C">
          <w:rPr>
            <w:lang w:val="nb-NO"/>
          </w:rPr>
          <w:delText xml:space="preserve">ble presentert </w:delText>
        </w:r>
      </w:del>
      <w:ins w:id="254" w:author="Trine Dale" w:date="2024-11-09T23:15:00Z">
        <w:r w:rsidR="2C9290F5" w:rsidRPr="4044C3C2">
          <w:rPr>
            <w:lang w:val="nb-NO"/>
          </w:rPr>
          <w:t xml:space="preserve">er </w:t>
        </w:r>
      </w:ins>
      <w:r w:rsidRPr="4044C3C2">
        <w:rPr>
          <w:lang w:val="nb-NO"/>
        </w:rPr>
        <w:t>annerledes i piloten enn i hovedundersøkelsen. Hovedundersøkelsen inneholder forbedrede spørsmål s</w:t>
      </w:r>
      <w:del w:id="255" w:author="Trine Dale" w:date="2024-11-09T23:15:00Z">
        <w:r w:rsidR="00D62666" w:rsidRPr="4044C3C2" w:rsidDel="490EF30C">
          <w:rPr>
            <w:lang w:val="nb-NO"/>
          </w:rPr>
          <w:delText>ammenlignet med pilotundersøkelsen</w:delText>
        </w:r>
      </w:del>
      <w:r w:rsidRPr="4044C3C2">
        <w:rPr>
          <w:lang w:val="nb-NO"/>
        </w:rPr>
        <w:t>, og vi fokuserer derfor på hovedundersøkelsen for følgende resultater:</w:t>
      </w:r>
    </w:p>
    <w:p w14:paraId="2FB331F7" w14:textId="77777777" w:rsidR="00D62666" w:rsidRPr="005754F9" w:rsidRDefault="490EF30C" w:rsidP="00D62666">
      <w:pPr>
        <w:pStyle w:val="Listeavsnitt"/>
        <w:numPr>
          <w:ilvl w:val="0"/>
          <w:numId w:val="24"/>
        </w:numPr>
        <w:rPr>
          <w:lang w:val="nb-NO"/>
        </w:rPr>
      </w:pPr>
      <w:r w:rsidRPr="4044C3C2">
        <w:rPr>
          <w:lang w:val="nb-NO"/>
        </w:rPr>
        <w:t xml:space="preserve">En betydelig andel av respondentene </w:t>
      </w:r>
      <w:del w:id="256" w:author="Trine Dale" w:date="2024-11-09T23:16:00Z">
        <w:r w:rsidR="00D62666" w:rsidRPr="4044C3C2" w:rsidDel="490EF30C">
          <w:rPr>
            <w:lang w:val="nb-NO"/>
          </w:rPr>
          <w:delText>i hovedundersøkelsen</w:delText>
        </w:r>
      </w:del>
      <w:r w:rsidRPr="4044C3C2">
        <w:rPr>
          <w:lang w:val="nb-NO"/>
        </w:rPr>
        <w:t xml:space="preserve"> tror ikke at veiprising vil redusere problemer med køproblemer, lokal luftforurensning og klimagassutslipp.</w:t>
      </w:r>
    </w:p>
    <w:p w14:paraId="0890A148" w14:textId="77777777" w:rsidR="00D62666" w:rsidRPr="005754F9" w:rsidRDefault="490EF30C" w:rsidP="00D62666">
      <w:pPr>
        <w:pStyle w:val="Listeavsnitt"/>
        <w:numPr>
          <w:ilvl w:val="0"/>
          <w:numId w:val="24"/>
        </w:numPr>
        <w:rPr>
          <w:lang w:val="nb-NO"/>
        </w:rPr>
      </w:pPr>
      <w:r w:rsidRPr="4044C3C2">
        <w:rPr>
          <w:lang w:val="nb-NO"/>
        </w:rPr>
        <w:t xml:space="preserve">Flertallet av respondentene </w:t>
      </w:r>
      <w:del w:id="257" w:author="Trine Dale" w:date="2024-11-09T23:16:00Z">
        <w:r w:rsidR="00D62666" w:rsidRPr="4044C3C2" w:rsidDel="490EF30C">
          <w:rPr>
            <w:lang w:val="nb-NO"/>
          </w:rPr>
          <w:delText>i begge undersøkelsene</w:delText>
        </w:r>
      </w:del>
      <w:r w:rsidRPr="4044C3C2">
        <w:rPr>
          <w:lang w:val="nb-NO"/>
        </w:rPr>
        <w:t xml:space="preserve"> indikerer at de tror personer med lav inntekt vil påvirkes mest negativt av veiprising.</w:t>
      </w:r>
    </w:p>
    <w:p w14:paraId="2F8804C0" w14:textId="103CC52F" w:rsidR="00D62666" w:rsidRPr="005754F9" w:rsidRDefault="490EF30C" w:rsidP="00D62666">
      <w:pPr>
        <w:pStyle w:val="Listeavsnitt"/>
        <w:numPr>
          <w:ilvl w:val="0"/>
          <w:numId w:val="24"/>
        </w:numPr>
        <w:rPr>
          <w:lang w:val="nb-NO"/>
        </w:rPr>
      </w:pPr>
      <w:r w:rsidRPr="005754F9">
        <w:rPr>
          <w:lang w:val="nb-NO"/>
        </w:rPr>
        <w:t xml:space="preserve">Mange respondenter er negative til både </w:t>
      </w:r>
      <w:r>
        <w:rPr>
          <w:lang w:val="nb-NO"/>
        </w:rPr>
        <w:t>allmenn</w:t>
      </w:r>
      <w:r w:rsidRPr="005754F9">
        <w:rPr>
          <w:lang w:val="nb-NO"/>
        </w:rPr>
        <w:t xml:space="preserve"> veiprising og dagens bompenger. Andelen som er svært eller</w:t>
      </w:r>
      <w:r>
        <w:rPr>
          <w:lang w:val="nb-NO"/>
        </w:rPr>
        <w:t xml:space="preserve"> ganske</w:t>
      </w:r>
      <w:r w:rsidRPr="005754F9">
        <w:rPr>
          <w:lang w:val="nb-NO"/>
        </w:rPr>
        <w:t xml:space="preserve"> positiv er litt høyere for </w:t>
      </w:r>
      <w:commentRangeStart w:id="258"/>
      <w:del w:id="259" w:author="Askill Harkjerr Halse" w:date="2024-11-17T19:43:00Z">
        <w:r w:rsidRPr="005754F9" w:rsidDel="00912471">
          <w:rPr>
            <w:lang w:val="nb-NO"/>
          </w:rPr>
          <w:delText xml:space="preserve">bompenger </w:delText>
        </w:r>
      </w:del>
      <w:ins w:id="260" w:author="Askill Harkjerr Halse" w:date="2024-11-17T19:43:00Z">
        <w:r w:rsidR="00912471">
          <w:rPr>
            <w:lang w:val="nb-NO"/>
          </w:rPr>
          <w:t>veiprising</w:t>
        </w:r>
        <w:r w:rsidR="00912471" w:rsidRPr="005754F9">
          <w:rPr>
            <w:lang w:val="nb-NO"/>
          </w:rPr>
          <w:t xml:space="preserve"> </w:t>
        </w:r>
      </w:ins>
      <w:r w:rsidRPr="005754F9">
        <w:rPr>
          <w:lang w:val="nb-NO"/>
        </w:rPr>
        <w:t>enn dagens bompenger,</w:t>
      </w:r>
      <w:commentRangeEnd w:id="258"/>
      <w:r w:rsidR="00D62666">
        <w:rPr>
          <w:rStyle w:val="Merknadsreferanse"/>
        </w:rPr>
        <w:commentReference w:id="258"/>
      </w:r>
      <w:r w:rsidRPr="005754F9">
        <w:rPr>
          <w:lang w:val="nb-NO"/>
        </w:rPr>
        <w:t xml:space="preserve"> se </w:t>
      </w:r>
      <w:r w:rsidR="00EC0A30">
        <w:rPr>
          <w:lang w:val="nb-NO"/>
        </w:rPr>
        <w:fldChar w:fldCharType="begin"/>
      </w:r>
      <w:r w:rsidR="00EC0A30">
        <w:rPr>
          <w:lang w:val="nb-NO"/>
        </w:rPr>
        <w:instrText xml:space="preserve"> REF _Ref181191431 \h </w:instrText>
      </w:r>
      <w:r w:rsidR="00EC0A30">
        <w:rPr>
          <w:lang w:val="nb-NO"/>
        </w:rPr>
      </w:r>
      <w:r w:rsidR="00EC0A30">
        <w:rPr>
          <w:lang w:val="nb-NO"/>
        </w:rPr>
        <w:fldChar w:fldCharType="separate"/>
      </w:r>
      <w:r w:rsidR="41CCBCE2" w:rsidRPr="00137638">
        <w:rPr>
          <w:lang w:val="nb-NO"/>
        </w:rPr>
        <w:t xml:space="preserve">Figur S </w:t>
      </w:r>
      <w:r w:rsidR="41CCBCE2">
        <w:rPr>
          <w:noProof/>
          <w:lang w:val="nb-NO"/>
        </w:rPr>
        <w:t>3</w:t>
      </w:r>
      <w:r w:rsidR="00EC0A30">
        <w:rPr>
          <w:lang w:val="nb-NO"/>
        </w:rPr>
        <w:fldChar w:fldCharType="end"/>
      </w:r>
      <w:r w:rsidRPr="005754F9">
        <w:rPr>
          <w:lang w:val="nb-NO"/>
        </w:rPr>
        <w:t xml:space="preserve">. Andelen som er veldig negativ er imidlertid også høyere. Menn er mer negative enn kvinner til begge </w:t>
      </w:r>
      <w:r>
        <w:rPr>
          <w:lang w:val="nb-NO"/>
        </w:rPr>
        <w:t>virkemidlene</w:t>
      </w:r>
      <w:r w:rsidRPr="005754F9">
        <w:rPr>
          <w:lang w:val="nb-NO"/>
        </w:rPr>
        <w:t>.</w:t>
      </w:r>
    </w:p>
    <w:p w14:paraId="102AF911" w14:textId="03531621" w:rsidR="00D62666" w:rsidRPr="005754F9" w:rsidRDefault="490EF30C" w:rsidP="00D62666">
      <w:pPr>
        <w:pStyle w:val="Listeavsnitt"/>
        <w:numPr>
          <w:ilvl w:val="0"/>
          <w:numId w:val="24"/>
        </w:numPr>
        <w:rPr>
          <w:lang w:val="nb-NO"/>
        </w:rPr>
      </w:pPr>
      <w:r w:rsidRPr="4044C3C2">
        <w:rPr>
          <w:lang w:val="nb-NO"/>
        </w:rPr>
        <w:t>De som stemmer på den populistiske partiblokken har mer negative holdninger til både veiprising og bompengesystemet</w:t>
      </w:r>
      <w:del w:id="261" w:author="Trine Dale" w:date="2024-11-09T23:17:00Z">
        <w:r w:rsidR="00D62666" w:rsidRPr="4044C3C2" w:rsidDel="490EF30C">
          <w:rPr>
            <w:lang w:val="nb-NO"/>
          </w:rPr>
          <w:delText>, sammenlignet med</w:delText>
        </w:r>
      </w:del>
      <w:ins w:id="262" w:author="Trine Dale" w:date="2024-11-09T23:17:00Z">
        <w:r w:rsidR="47C07008" w:rsidRPr="4044C3C2">
          <w:rPr>
            <w:lang w:val="nb-NO"/>
          </w:rPr>
          <w:t xml:space="preserve"> enn</w:t>
        </w:r>
      </w:ins>
      <w:r w:rsidRPr="4044C3C2">
        <w:rPr>
          <w:lang w:val="nb-NO"/>
        </w:rPr>
        <w:t xml:space="preserve"> de som stemmer på de andre partiblokkene. </w:t>
      </w:r>
    </w:p>
    <w:p w14:paraId="5BA1C74F" w14:textId="77777777" w:rsidR="00D62666" w:rsidRPr="005754F9" w:rsidRDefault="00D62666" w:rsidP="00D62666">
      <w:pPr>
        <w:pStyle w:val="Listeavsnitt"/>
        <w:numPr>
          <w:ilvl w:val="0"/>
          <w:numId w:val="24"/>
        </w:numPr>
        <w:rPr>
          <w:lang w:val="nb-NO"/>
        </w:rPr>
      </w:pPr>
      <w:r>
        <w:rPr>
          <w:lang w:val="nb-NO"/>
        </w:rPr>
        <w:t>Reise</w:t>
      </w:r>
      <w:r w:rsidRPr="005754F9">
        <w:rPr>
          <w:lang w:val="nb-NO"/>
        </w:rPr>
        <w:t>måte er sterkt korrelert med holdninger til politikk: bilsjåfører er minst positive, mens kollektiv</w:t>
      </w:r>
      <w:r>
        <w:rPr>
          <w:lang w:val="nb-NO"/>
        </w:rPr>
        <w:t>passasjerer</w:t>
      </w:r>
      <w:r w:rsidRPr="005754F9">
        <w:rPr>
          <w:lang w:val="nb-NO"/>
        </w:rPr>
        <w:t>, fotgjengere og syklister generelt er mer positive til veiprising og bompenger.</w:t>
      </w:r>
    </w:p>
    <w:p w14:paraId="6867FC23" w14:textId="265BA197" w:rsidR="00D62666" w:rsidRPr="00490A0D" w:rsidRDefault="490EF30C" w:rsidP="00D62666">
      <w:pPr>
        <w:pStyle w:val="Listeavsnitt"/>
        <w:numPr>
          <w:ilvl w:val="0"/>
          <w:numId w:val="24"/>
        </w:numPr>
        <w:rPr>
          <w:lang w:val="nb-NO"/>
        </w:rPr>
      </w:pPr>
      <w:r w:rsidRPr="4044C3C2">
        <w:rPr>
          <w:lang w:val="nb-NO"/>
        </w:rPr>
        <w:t>De med lavere utdanning er mer negative til veiprising</w:t>
      </w:r>
      <w:del w:id="263" w:author="Trine Dale" w:date="2024-11-09T23:17:00Z">
        <w:r w:rsidR="00D62666" w:rsidRPr="4044C3C2" w:rsidDel="490EF30C">
          <w:rPr>
            <w:lang w:val="nb-NO"/>
          </w:rPr>
          <w:delText xml:space="preserve"> (hovedundersøkelsen)</w:delText>
        </w:r>
      </w:del>
      <w:r w:rsidRPr="4044C3C2">
        <w:rPr>
          <w:lang w:val="nb-NO"/>
        </w:rPr>
        <w:t xml:space="preserve">. </w:t>
      </w:r>
      <w:del w:id="264" w:author="Trine Dale" w:date="2024-11-09T23:18:00Z">
        <w:r w:rsidR="00D62666" w:rsidRPr="4044C3C2" w:rsidDel="490EF30C">
          <w:rPr>
            <w:lang w:val="nb-NO"/>
          </w:rPr>
          <w:delText>Vårt utvalg underrepresenterer de som har</w:delText>
        </w:r>
      </w:del>
      <w:ins w:id="265" w:author="Trine Dale" w:date="2024-11-09T23:18:00Z">
        <w:r w:rsidR="34F9CEE6" w:rsidRPr="4044C3C2">
          <w:rPr>
            <w:lang w:val="nb-NO"/>
          </w:rPr>
          <w:t>Personer med</w:t>
        </w:r>
      </w:ins>
      <w:r w:rsidRPr="4044C3C2">
        <w:rPr>
          <w:lang w:val="nb-NO"/>
        </w:rPr>
        <w:t xml:space="preserve"> grunnskole som høyeste utdanning</w:t>
      </w:r>
      <w:del w:id="266" w:author="Trine Dale" w:date="2024-11-09T23:18:00Z">
        <w:r w:rsidR="00D62666" w:rsidRPr="4044C3C2" w:rsidDel="490EF30C">
          <w:rPr>
            <w:lang w:val="nb-NO"/>
          </w:rPr>
          <w:delText>snivå.</w:delText>
        </w:r>
      </w:del>
      <w:ins w:id="267" w:author="Trine Dale" w:date="2024-11-09T23:18:00Z">
        <w:r w:rsidR="28947DFC" w:rsidRPr="4044C3C2">
          <w:rPr>
            <w:lang w:val="nb-NO"/>
          </w:rPr>
          <w:t xml:space="preserve"> Er underrepresentert.</w:t>
        </w:r>
      </w:ins>
    </w:p>
    <w:p w14:paraId="7840ADC4" w14:textId="1DA32B17" w:rsidR="00D62666" w:rsidRPr="005754F9" w:rsidRDefault="00D62666" w:rsidP="00D62666">
      <w:pPr>
        <w:pStyle w:val="Listeavsnitt"/>
        <w:numPr>
          <w:ilvl w:val="0"/>
          <w:numId w:val="24"/>
        </w:numPr>
        <w:rPr>
          <w:lang w:val="nb-NO"/>
        </w:rPr>
      </w:pPr>
      <w:del w:id="268" w:author="Trine Dale" w:date="2024-11-09T23:20:00Z">
        <w:r w:rsidRPr="4044C3C2" w:rsidDel="490EF30C">
          <w:rPr>
            <w:lang w:val="nb-NO"/>
          </w:rPr>
          <w:delText xml:space="preserve">Størstedelen av </w:delText>
        </w:r>
      </w:del>
      <w:ins w:id="269" w:author="Trine Dale" w:date="2024-11-09T23:20:00Z">
        <w:r w:rsidR="60A3A6EA" w:rsidRPr="4044C3C2">
          <w:rPr>
            <w:lang w:val="nb-NO"/>
          </w:rPr>
          <w:t xml:space="preserve">De fleste </w:t>
        </w:r>
      </w:ins>
      <w:r w:rsidR="490EF30C" w:rsidRPr="4044C3C2">
        <w:rPr>
          <w:lang w:val="nb-NO"/>
        </w:rPr>
        <w:t xml:space="preserve">respondentene i hovedundersøkelsen foretrekker at inntektene fra veiprising brukes på veiinvesteringer, etterfulgt av investeringer i kollektivtransport, gange og sykkel. </w:t>
      </w:r>
    </w:p>
    <w:p w14:paraId="64573D59" w14:textId="77777777" w:rsidR="00D62666" w:rsidRDefault="00D62666" w:rsidP="00D62666">
      <w:r>
        <w:rPr>
          <w:noProof/>
        </w:rPr>
        <w:lastRenderedPageBreak/>
        <w:drawing>
          <wp:inline distT="0" distB="0" distL="0" distR="0" wp14:anchorId="7067D1FE" wp14:editId="59EFEAAB">
            <wp:extent cx="5400000" cy="3332282"/>
            <wp:effectExtent l="0" t="0" r="0" b="1905"/>
            <wp:docPr id="29"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802723" name=""/>
                    <pic:cNvPicPr/>
                  </pic:nvPicPr>
                  <pic:blipFill>
                    <a:blip r:embed="rId43">
                      <a:extLst>
                        <a:ext uri="{96DAC541-7B7A-43D3-8B79-37D633B846F1}">
                          <asvg:svgBlip xmlns:asvg="http://schemas.microsoft.com/office/drawing/2016/SVG/main" r:embed="rId44"/>
                        </a:ext>
                      </a:extLst>
                    </a:blip>
                    <a:stretch>
                      <a:fillRect/>
                    </a:stretch>
                  </pic:blipFill>
                  <pic:spPr>
                    <a:xfrm>
                      <a:off x="0" y="0"/>
                      <a:ext cx="5400000" cy="3332282"/>
                    </a:xfrm>
                    <a:prstGeom prst="rect">
                      <a:avLst/>
                    </a:prstGeom>
                  </pic:spPr>
                </pic:pic>
              </a:graphicData>
            </a:graphic>
          </wp:inline>
        </w:drawing>
      </w:r>
    </w:p>
    <w:p w14:paraId="01D976FF" w14:textId="63EB6943" w:rsidR="00D62666" w:rsidRPr="005754F9" w:rsidRDefault="1866676B" w:rsidP="00D62666">
      <w:pPr>
        <w:pStyle w:val="Bildetekst"/>
        <w:rPr>
          <w:lang w:val="nb-NO"/>
        </w:rPr>
      </w:pPr>
      <w:bookmarkStart w:id="270" w:name="_Ref181191431"/>
      <w:r w:rsidRPr="4044C3C2">
        <w:rPr>
          <w:lang w:val="nb-NO"/>
        </w:rPr>
        <w:t xml:space="preserve">Figur S </w:t>
      </w:r>
      <w:r w:rsidR="00A22724">
        <w:fldChar w:fldCharType="begin"/>
      </w:r>
      <w:r w:rsidR="00A22724" w:rsidRPr="4044C3C2">
        <w:rPr>
          <w:lang w:val="nb-NO"/>
        </w:rPr>
        <w:instrText xml:space="preserve"> SEQ Figur_S \* ARABIC </w:instrText>
      </w:r>
      <w:r w:rsidR="00A22724">
        <w:fldChar w:fldCharType="separate"/>
      </w:r>
      <w:r w:rsidR="41CCBCE2" w:rsidRPr="4044C3C2">
        <w:rPr>
          <w:noProof/>
          <w:lang w:val="nb-NO"/>
        </w:rPr>
        <w:t>3</w:t>
      </w:r>
      <w:r w:rsidR="00A22724">
        <w:fldChar w:fldCharType="end"/>
      </w:r>
      <w:bookmarkEnd w:id="270"/>
      <w:r w:rsidRPr="4044C3C2">
        <w:rPr>
          <w:lang w:val="nb-NO"/>
        </w:rPr>
        <w:t>:</w:t>
      </w:r>
      <w:r w:rsidR="490EF30C" w:rsidRPr="4044C3C2">
        <w:rPr>
          <w:lang w:val="nb-NO"/>
        </w:rPr>
        <w:t xml:space="preserve"> Synspunkter på forslaget om allmenn veiprising og dagens bompengesystem.</w:t>
      </w:r>
      <w:commentRangeStart w:id="271"/>
      <w:commentRangeEnd w:id="271"/>
      <w:r w:rsidR="00A22724">
        <w:rPr>
          <w:rStyle w:val="Merknadsreferanse"/>
        </w:rPr>
        <w:commentReference w:id="271"/>
      </w:r>
    </w:p>
    <w:p w14:paraId="0EB6CB30" w14:textId="77777777" w:rsidR="00D62666" w:rsidRPr="005754F9" w:rsidRDefault="00D62666" w:rsidP="00D62666">
      <w:pPr>
        <w:rPr>
          <w:lang w:val="nb-NO"/>
        </w:rPr>
      </w:pPr>
      <w:r w:rsidRPr="005754F9">
        <w:rPr>
          <w:rStyle w:val="SamOverskrift1Tegn"/>
          <w:lang w:val="nb-NO"/>
        </w:rPr>
        <w:t>Konklusjoner</w:t>
      </w:r>
    </w:p>
    <w:p w14:paraId="159DACE9" w14:textId="6FB58F28" w:rsidR="00D62666" w:rsidRPr="005754F9" w:rsidRDefault="490EF30C" w:rsidP="00D62666">
      <w:pPr>
        <w:rPr>
          <w:lang w:val="nb-NO"/>
        </w:rPr>
      </w:pPr>
      <w:r w:rsidRPr="4044C3C2">
        <w:rPr>
          <w:lang w:val="nb-NO"/>
        </w:rPr>
        <w:t xml:space="preserve">Resultatene våre tyder på at meningene om bompenger og veiskattereform er ganske delte. Mange respondenter er negative til både dagens bompenger og allmenn veiprising, og forventer ikke at veiprising vil ha positive effekter. Gitt at utvalget fra hovedundersøkelsen har en liten overrepresentasjon av urbane innbyggere og velgere som stemmer på miljøpartier, vil motstanden mot denne politikken i befolkningen </w:t>
      </w:r>
      <w:del w:id="272" w:author="Trine Dale" w:date="2024-11-09T23:21:00Z">
        <w:r w:rsidR="00D62666" w:rsidRPr="4044C3C2" w:rsidDel="490EF30C">
          <w:rPr>
            <w:lang w:val="nb-NO"/>
          </w:rPr>
          <w:delText>i realiteten</w:delText>
        </w:r>
      </w:del>
      <w:ins w:id="273" w:author="Trine Dale" w:date="2024-11-09T23:21:00Z">
        <w:r w:rsidR="5367D8F9" w:rsidRPr="4044C3C2">
          <w:rPr>
            <w:lang w:val="nb-NO"/>
          </w:rPr>
          <w:t>som</w:t>
        </w:r>
      </w:ins>
      <w:ins w:id="274" w:author="Trine Dale" w:date="2024-11-09T23:22:00Z">
        <w:r w:rsidR="5367D8F9" w:rsidRPr="4044C3C2">
          <w:rPr>
            <w:lang w:val="nb-NO"/>
          </w:rPr>
          <w:t xml:space="preserve"> helhet</w:t>
        </w:r>
      </w:ins>
      <w:r w:rsidRPr="4044C3C2">
        <w:rPr>
          <w:lang w:val="nb-NO"/>
        </w:rPr>
        <w:t xml:space="preserve"> sannsynligvis være noe sterkere. Det er imidlertid også en stor gruppe respondenter som verken er positive eller negative til veiprising eller bompenger, eller som ikke vet hva de mener. Dessuten er respondentene litt mer positive til veiprising enn dagens bompenger. Dette er interessant</w:t>
      </w:r>
      <w:ins w:id="275" w:author="Trine Dale" w:date="2024-11-09T23:22:00Z">
        <w:r w:rsidR="61580649" w:rsidRPr="4044C3C2">
          <w:rPr>
            <w:lang w:val="nb-NO"/>
          </w:rPr>
          <w:t>,</w:t>
        </w:r>
      </w:ins>
      <w:r w:rsidRPr="4044C3C2">
        <w:rPr>
          <w:lang w:val="nb-NO"/>
        </w:rPr>
        <w:t xml:space="preserve"> gitt at omtrent halvparten av bilførerne ikke betaler bompenger i dag, mens alle vil måtte betale noe ved allmenn veiprising.</w:t>
      </w:r>
    </w:p>
    <w:p w14:paraId="5CFF2129" w14:textId="77777777" w:rsidR="00D62666" w:rsidRPr="005754F9" w:rsidRDefault="00D62666" w:rsidP="00D62666">
      <w:pPr>
        <w:rPr>
          <w:lang w:val="nb-NO"/>
        </w:rPr>
      </w:pPr>
      <w:r w:rsidRPr="005754F9">
        <w:rPr>
          <w:lang w:val="nb-NO"/>
        </w:rPr>
        <w:t>Holdningene til både veiprising og bompenger varierer mye etter kjønn, utdanning, reisemåte og politisk parti. Blant bil</w:t>
      </w:r>
      <w:r>
        <w:rPr>
          <w:lang w:val="nb-NO"/>
        </w:rPr>
        <w:t>førere</w:t>
      </w:r>
      <w:r w:rsidRPr="005754F9">
        <w:rPr>
          <w:lang w:val="nb-NO"/>
        </w:rPr>
        <w:t xml:space="preserve"> er det ingen klar tendens til at de som betaler høye bompenger i dag er mer</w:t>
      </w:r>
      <w:r>
        <w:rPr>
          <w:lang w:val="nb-NO"/>
        </w:rPr>
        <w:t xml:space="preserve"> positive til</w:t>
      </w:r>
      <w:r w:rsidRPr="005754F9">
        <w:rPr>
          <w:lang w:val="nb-NO"/>
        </w:rPr>
        <w:t xml:space="preserve"> å erstatte bompenger med veiprising. Disse funnene er imidlertid bare bivariate korrelasjoner, ikke årsakssammenhenger. I det videre arbeidet bør man se nærmere på årsaksforklaringer </w:t>
      </w:r>
      <w:r>
        <w:rPr>
          <w:lang w:val="nb-NO"/>
        </w:rPr>
        <w:t>for</w:t>
      </w:r>
      <w:r w:rsidRPr="005754F9">
        <w:rPr>
          <w:lang w:val="nb-NO"/>
        </w:rPr>
        <w:t xml:space="preserve"> støtte </w:t>
      </w:r>
      <w:r>
        <w:rPr>
          <w:lang w:val="nb-NO"/>
        </w:rPr>
        <w:t>til</w:t>
      </w:r>
      <w:r w:rsidRPr="005754F9">
        <w:rPr>
          <w:lang w:val="nb-NO"/>
        </w:rPr>
        <w:t xml:space="preserve"> eller motstand mot veiprising, og hva dette innebærer for </w:t>
      </w:r>
      <w:r>
        <w:rPr>
          <w:lang w:val="nb-NO"/>
        </w:rPr>
        <w:t>mulighetene for at en reform av veiavgiftene kan lykkes</w:t>
      </w:r>
      <w:r w:rsidRPr="005754F9">
        <w:rPr>
          <w:lang w:val="nb-NO"/>
        </w:rPr>
        <w:t xml:space="preserve">. Interessant nok ser det ikke ut til at alle </w:t>
      </w:r>
      <w:r>
        <w:rPr>
          <w:lang w:val="nb-NO"/>
        </w:rPr>
        <w:t xml:space="preserve">bilførere </w:t>
      </w:r>
      <w:r w:rsidRPr="005754F9">
        <w:rPr>
          <w:lang w:val="nb-NO"/>
        </w:rPr>
        <w:t>er klar</w:t>
      </w:r>
      <w:r>
        <w:rPr>
          <w:lang w:val="nb-NO"/>
        </w:rPr>
        <w:t>e</w:t>
      </w:r>
      <w:r w:rsidRPr="005754F9">
        <w:rPr>
          <w:lang w:val="nb-NO"/>
        </w:rPr>
        <w:t xml:space="preserve"> over hva de betaler i bompenger, noe som kan ha </w:t>
      </w:r>
      <w:r>
        <w:rPr>
          <w:lang w:val="nb-NO"/>
        </w:rPr>
        <w:t>betydning</w:t>
      </w:r>
      <w:r w:rsidRPr="005754F9">
        <w:rPr>
          <w:lang w:val="nb-NO"/>
        </w:rPr>
        <w:t xml:space="preserve"> både for reiseatferd og offentlig støtte.</w:t>
      </w:r>
    </w:p>
    <w:p w14:paraId="42A81CC7" w14:textId="2B6E4FA8" w:rsidR="00D62666" w:rsidRPr="005754F9" w:rsidRDefault="490EF30C" w:rsidP="00D62666">
      <w:pPr>
        <w:rPr>
          <w:lang w:val="nb-NO"/>
        </w:rPr>
      </w:pPr>
      <w:commentRangeStart w:id="276"/>
      <w:r w:rsidRPr="4044C3C2">
        <w:rPr>
          <w:lang w:val="nb-NO"/>
        </w:rPr>
        <w:t xml:space="preserve">Når det gjelder undersøkelsesmetodikk, ser vi at ingen av </w:t>
      </w:r>
      <w:ins w:id="277" w:author="Trine Dale" w:date="2024-11-09T23:24:00Z">
        <w:r w:rsidR="488AAC10" w:rsidRPr="4044C3C2">
          <w:rPr>
            <w:lang w:val="nb-NO"/>
          </w:rPr>
          <w:t>netto</w:t>
        </w:r>
      </w:ins>
      <w:r w:rsidRPr="4044C3C2">
        <w:rPr>
          <w:lang w:val="nb-NO"/>
        </w:rPr>
        <w:t xml:space="preserve">utvalgene er helt representative, men hovedutvalget som ble rekruttert ved hjelp av </w:t>
      </w:r>
      <w:ins w:id="278" w:author="Trine Dale" w:date="2024-11-09T23:24:00Z">
        <w:r w:rsidR="5F2C033A" w:rsidRPr="4044C3C2">
          <w:rPr>
            <w:lang w:val="nb-NO"/>
          </w:rPr>
          <w:t>F</w:t>
        </w:r>
      </w:ins>
      <w:del w:id="279" w:author="Trine Dale" w:date="2024-11-09T23:24:00Z">
        <w:r w:rsidR="00D62666" w:rsidRPr="4044C3C2" w:rsidDel="490EF30C">
          <w:rPr>
            <w:lang w:val="nb-NO"/>
          </w:rPr>
          <w:delText>f</w:delText>
        </w:r>
      </w:del>
      <w:r w:rsidRPr="4044C3C2">
        <w:rPr>
          <w:lang w:val="nb-NO"/>
        </w:rPr>
        <w:t>olkeregisteret er</w:t>
      </w:r>
      <w:ins w:id="280" w:author="Trine Dale" w:date="2024-11-09T23:25:00Z">
        <w:r w:rsidR="2D8A9764" w:rsidRPr="4044C3C2">
          <w:rPr>
            <w:lang w:val="nb-NO"/>
          </w:rPr>
          <w:t xml:space="preserve"> naturlig nok</w:t>
        </w:r>
      </w:ins>
      <w:r w:rsidRPr="4044C3C2">
        <w:rPr>
          <w:lang w:val="nb-NO"/>
        </w:rPr>
        <w:t xml:space="preserve"> mer representativt enn pilotutvalget som ble rekruttert gjennom sosiale medier.</w:t>
      </w:r>
      <w:commentRangeEnd w:id="276"/>
      <w:r w:rsidR="00D62666">
        <w:rPr>
          <w:rStyle w:val="Merknadsreferanse"/>
        </w:rPr>
        <w:commentReference w:id="276"/>
      </w:r>
      <w:r w:rsidRPr="4044C3C2">
        <w:rPr>
          <w:lang w:val="nb-NO"/>
        </w:rPr>
        <w:t xml:space="preserve"> Interessant nok er utvalgene like i den forstand at de som har høy inntekt og utdanning og stemmer ved valg er overrepresentert i begge. Samtidig er utvalgene ganske forskjellige med hensyn til reiseatferd og hvilke partier en stemmer på.</w:t>
      </w:r>
    </w:p>
    <w:p w14:paraId="4664D3F0" w14:textId="77777777" w:rsidR="00D62666" w:rsidRPr="005754F9" w:rsidRDefault="00D62666" w:rsidP="00D62666">
      <w:pPr>
        <w:rPr>
          <w:highlight w:val="yellow"/>
          <w:lang w:val="nb-NO"/>
        </w:rPr>
      </w:pPr>
    </w:p>
    <w:p w14:paraId="25236945" w14:textId="77777777" w:rsidR="00D62666" w:rsidRPr="005754F9" w:rsidRDefault="00D62666" w:rsidP="00D62666">
      <w:pPr>
        <w:rPr>
          <w:lang w:val="nb-NO"/>
        </w:rPr>
      </w:pPr>
    </w:p>
    <w:p w14:paraId="670CDE2B" w14:textId="77777777" w:rsidR="0029184F" w:rsidRPr="00EC0A30" w:rsidRDefault="0029184F" w:rsidP="0029184F">
      <w:pPr>
        <w:pStyle w:val="Bunntekst"/>
        <w:tabs>
          <w:tab w:val="clear" w:pos="4536"/>
          <w:tab w:val="center" w:pos="4270"/>
        </w:tabs>
        <w:spacing w:after="0"/>
        <w:ind w:right="-569"/>
        <w:rPr>
          <w:lang w:val="nb-NO"/>
        </w:rPr>
        <w:sectPr w:rsidR="0029184F" w:rsidRPr="00EC0A30" w:rsidSect="00967662">
          <w:footerReference w:type="even" r:id="rId52"/>
          <w:footerReference w:type="default" r:id="rId53"/>
          <w:headerReference w:type="first" r:id="rId54"/>
          <w:footerReference w:type="first" r:id="rId55"/>
          <w:type w:val="oddPage"/>
          <w:pgSz w:w="11906" w:h="16838" w:code="9"/>
          <w:pgMar w:top="1531" w:right="1418" w:bottom="1418" w:left="1985" w:header="709" w:footer="851" w:gutter="0"/>
          <w:pgNumType w:fmt="upperRoman" w:start="1"/>
          <w:cols w:space="708"/>
          <w:titlePg/>
          <w:docGrid w:linePitch="360"/>
        </w:sectPr>
      </w:pPr>
      <w:bookmarkStart w:id="287" w:name="_Toc99452293"/>
      <w:bookmarkEnd w:id="198"/>
      <w:bookmarkEnd w:id="199"/>
    </w:p>
    <w:p w14:paraId="73B40371" w14:textId="77777777" w:rsidR="00FA27AD" w:rsidRDefault="00FA27AD" w:rsidP="00FA27AD">
      <w:pPr>
        <w:pStyle w:val="Overskrift1"/>
      </w:pPr>
      <w:bookmarkStart w:id="288" w:name="_Toc180606468"/>
      <w:r w:rsidRPr="0092046A">
        <w:lastRenderedPageBreak/>
        <w:t>Introduction</w:t>
      </w:r>
      <w:bookmarkEnd w:id="287"/>
      <w:bookmarkEnd w:id="288"/>
    </w:p>
    <w:p w14:paraId="057B0869" w14:textId="33347AF1" w:rsidR="001D4720" w:rsidRDefault="001D4720" w:rsidP="001D4720">
      <w:pPr>
        <w:pStyle w:val="Overskrift2"/>
      </w:pPr>
      <w:bookmarkStart w:id="289" w:name="_Toc180606469"/>
      <w:r>
        <w:t>Background</w:t>
      </w:r>
      <w:bookmarkEnd w:id="289"/>
    </w:p>
    <w:p w14:paraId="2F39E6BA" w14:textId="2B4613EC" w:rsidR="00446554" w:rsidRDefault="00602A80" w:rsidP="00602A80">
      <w:r w:rsidRPr="0092046A">
        <w:t xml:space="preserve">Road tax reform is high on the political agenda in Norway and other European countries (ITF, 2023). Some have proposed to replace existing road tolls as well as other taxes with universal road pricing where car drivers pay a </w:t>
      </w:r>
      <w:r w:rsidRPr="002E1523">
        <w:t xml:space="preserve">tax </w:t>
      </w:r>
      <w:r w:rsidRPr="0092046A">
        <w:t>which is differentiated geographically and by time of day</w:t>
      </w:r>
      <w:r>
        <w:t xml:space="preserve"> (Börjesson et al., 2023)</w:t>
      </w:r>
      <w:r w:rsidRPr="0092046A">
        <w:t xml:space="preserve">. </w:t>
      </w:r>
      <w:r>
        <w:t>Universal road pricing differs from traditional road tolls and congestion pricing in the sense that it covers all traffic,</w:t>
      </w:r>
      <w:r w:rsidR="002269A8">
        <w:t xml:space="preserve"> not only in specific places or at specific times</w:t>
      </w:r>
      <w:r w:rsidR="00293F07">
        <w:t>,</w:t>
      </w:r>
      <w:r>
        <w:t xml:space="preserve"> and drivers pay </w:t>
      </w:r>
      <w:r w:rsidR="004D4990">
        <w:t xml:space="preserve">a price </w:t>
      </w:r>
      <w:r>
        <w:t xml:space="preserve">based on distance </w:t>
      </w:r>
      <w:r w:rsidR="00A7078B">
        <w:t xml:space="preserve">and timing of their </w:t>
      </w:r>
      <w:r>
        <w:t>driv</w:t>
      </w:r>
      <w:r w:rsidR="00A7078B">
        <w:t>ing</w:t>
      </w:r>
      <w:r>
        <w:t xml:space="preserve">. It also differs from fuel taxes because it is geographically differentiated and applies to electric as well as conventional vehicles. In 2022, a government </w:t>
      </w:r>
      <w:r w:rsidR="00F229C5">
        <w:t xml:space="preserve">investigation </w:t>
      </w:r>
      <w:r>
        <w:t>on road tax reform was carried out in Norway</w:t>
      </w:r>
      <w:r w:rsidR="007B50AD">
        <w:t>. This study</w:t>
      </w:r>
      <w:r>
        <w:t xml:space="preserve"> included universal road pricing as part of the recommendations, but political progress on implement</w:t>
      </w:r>
      <w:r w:rsidR="000F4C46">
        <w:t>ing</w:t>
      </w:r>
      <w:r>
        <w:t xml:space="preserve"> road pricing has stalled, indicating a need for further research (Skatteetaten &amp; Statens vegvesen, 2022).</w:t>
      </w:r>
      <w:r>
        <w:rPr>
          <w:rStyle w:val="Fotnotereferanse"/>
        </w:rPr>
        <w:footnoteReference w:id="2"/>
      </w:r>
    </w:p>
    <w:p w14:paraId="51C3C37F" w14:textId="5C69A432" w:rsidR="00602A80" w:rsidRDefault="00602A80" w:rsidP="006A2F05">
      <w:r>
        <w:t>Little is known so far about public attitudes towards universal road pricing. Experiences from related policies like (cordon-based) congestion pricing, fuel taxes etc. show that public opposition is a challenge (</w:t>
      </w:r>
      <w:r w:rsidRPr="00E34902">
        <w:t>Börjesson et al.</w:t>
      </w:r>
      <w:r>
        <w:t>,</w:t>
      </w:r>
      <w:r w:rsidRPr="00E34902">
        <w:t xml:space="preserve"> 2012</w:t>
      </w:r>
      <w:r>
        <w:t xml:space="preserve">). Various explanations have been proposed, like self-interest (de </w:t>
      </w:r>
      <w:r w:rsidRPr="00E34902">
        <w:t>Borger and Proost</w:t>
      </w:r>
      <w:r>
        <w:t>,</w:t>
      </w:r>
      <w:r w:rsidRPr="00E34902">
        <w:t xml:space="preserve"> 2012</w:t>
      </w:r>
      <w:r>
        <w:t>), concern for low-income groups, populist attitudes (</w:t>
      </w:r>
      <w:r w:rsidRPr="008462E5">
        <w:t>Aasen and Sælen</w:t>
      </w:r>
      <w:r>
        <w:t>,</w:t>
      </w:r>
      <w:r w:rsidRPr="008462E5">
        <w:t xml:space="preserve"> 2022</w:t>
      </w:r>
      <w:r>
        <w:t xml:space="preserve">) or </w:t>
      </w:r>
      <w:r w:rsidR="00717E4B">
        <w:t>pessimistic beliefs</w:t>
      </w:r>
      <w:r>
        <w:t xml:space="preserve"> </w:t>
      </w:r>
      <w:r w:rsidR="00717E4B">
        <w:t xml:space="preserve">about </w:t>
      </w:r>
      <w:r>
        <w:t>the effect of policies (Douenne and Fabre, 2022). Existing literature suggests that earmarking of revenues to environmental purposes can increase support (Sælen and Kallbekken, 2011; Baranzini et al, 2021), but the government also needs revenues to fund other public services. Such earmarking could also have a polarizing effect (Tatham and Peters, 2022). Baranzini et al. (2021) find that more information about the effect on traffic and local pollution can increase support for congestion pricing.</w:t>
      </w:r>
    </w:p>
    <w:p w14:paraId="14EB637C" w14:textId="4DA31B10" w:rsidR="000A03A8" w:rsidRDefault="70DB1B6D" w:rsidP="00E52654">
      <w:r>
        <w:t xml:space="preserve">All studies mentioned above show that there is large heterogeneity </w:t>
      </w:r>
      <w:r w:rsidR="31ADEC43">
        <w:t>in</w:t>
      </w:r>
      <w:r>
        <w:t xml:space="preserve"> attitudes towards environmental taxes.</w:t>
      </w:r>
      <w:r w:rsidR="31ADEC43">
        <w:t xml:space="preserve"> If one wants to evaluate the prospects of a road tax reform being successful, </w:t>
      </w:r>
      <w:commentRangeStart w:id="290"/>
      <w:del w:id="291" w:author="Askill Harkjerr Halse" w:date="2024-12-04T20:36:00Z" w16du:dateUtc="2024-12-04T19:36:00Z">
        <w:r w:rsidR="51C0AD44" w:rsidDel="00286379">
          <w:delText>evidence</w:delText>
        </w:r>
        <w:commentRangeEnd w:id="290"/>
        <w:r w:rsidR="000A03A8" w:rsidDel="00286379">
          <w:rPr>
            <w:rStyle w:val="Merknadsreferanse"/>
          </w:rPr>
          <w:commentReference w:id="290"/>
        </w:r>
        <w:r w:rsidR="51C0AD44" w:rsidDel="00286379">
          <w:delText xml:space="preserve"> </w:delText>
        </w:r>
      </w:del>
      <w:ins w:id="292" w:author="Askill Harkjerr Halse" w:date="2024-12-04T20:36:00Z" w16du:dateUtc="2024-12-04T19:36:00Z">
        <w:r w:rsidR="00286379">
          <w:t>results that are</w:t>
        </w:r>
        <w:r w:rsidR="00286379">
          <w:t xml:space="preserve"> </w:t>
        </w:r>
      </w:ins>
      <w:r w:rsidR="51C0AD44">
        <w:t xml:space="preserve">representative of the general population is </w:t>
      </w:r>
      <w:r w:rsidR="64EDE959">
        <w:t>desirable</w:t>
      </w:r>
      <w:r w:rsidR="51C0AD44">
        <w:t>.</w:t>
      </w:r>
      <w:r w:rsidR="7DF585D2">
        <w:t xml:space="preserve"> </w:t>
      </w:r>
      <w:r w:rsidR="5E7BA341">
        <w:t>This may pose challenges in terms of survey methodology, as s</w:t>
      </w:r>
      <w:commentRangeStart w:id="293"/>
      <w:r w:rsidR="5E7BA341">
        <w:t xml:space="preserve">ome </w:t>
      </w:r>
      <w:r w:rsidR="31A75188">
        <w:t xml:space="preserve">groups may be more likely to answer surveys about road pricing, depending on the survey </w:t>
      </w:r>
      <w:r w:rsidR="3473A06D">
        <w:t xml:space="preserve">and recruitment </w:t>
      </w:r>
      <w:r w:rsidR="31A75188">
        <w:t>method</w:t>
      </w:r>
      <w:r w:rsidR="3473A06D">
        <w:t>s</w:t>
      </w:r>
      <w:r w:rsidR="31A75188">
        <w:t xml:space="preserve">. </w:t>
      </w:r>
      <w:commentRangeEnd w:id="293"/>
      <w:r w:rsidR="000A03A8">
        <w:rPr>
          <w:rStyle w:val="Merknadsreferanse"/>
        </w:rPr>
        <w:commentReference w:id="293"/>
      </w:r>
    </w:p>
    <w:p w14:paraId="5BF4EE80" w14:textId="391F00C2" w:rsidR="00FA27AD" w:rsidRPr="0092046A" w:rsidRDefault="001D4720" w:rsidP="00FA27AD">
      <w:pPr>
        <w:pStyle w:val="Overskrift2"/>
      </w:pPr>
      <w:bookmarkStart w:id="294" w:name="_Toc180606470"/>
      <w:r>
        <w:t>Purpose of the report</w:t>
      </w:r>
      <w:bookmarkEnd w:id="294"/>
    </w:p>
    <w:p w14:paraId="026B6A9A" w14:textId="4D4E78F1" w:rsidR="00C20A51" w:rsidRPr="0092046A" w:rsidRDefault="00DF586B" w:rsidP="00C20A51">
      <w:r>
        <w:t xml:space="preserve">This report documents </w:t>
      </w:r>
      <w:r w:rsidR="00F80B16">
        <w:t xml:space="preserve">the </w:t>
      </w:r>
      <w:r w:rsidR="000575C1">
        <w:t xml:space="preserve">data and </w:t>
      </w:r>
      <w:r w:rsidR="00F80B16">
        <w:t>results</w:t>
      </w:r>
      <w:r>
        <w:t xml:space="preserve"> from a study on </w:t>
      </w:r>
      <w:r w:rsidR="00177B94">
        <w:t>public support for universal distance-based road pricing</w:t>
      </w:r>
      <w:r w:rsidR="00817D32">
        <w:t xml:space="preserve"> </w:t>
      </w:r>
      <w:r w:rsidR="00A26229">
        <w:t xml:space="preserve">and attitudes towards transport policies </w:t>
      </w:r>
      <w:r w:rsidR="00BF6CA9">
        <w:t>(A-planet</w:t>
      </w:r>
      <w:r w:rsidR="00BF6CA9">
        <w:rPr>
          <w:rStyle w:val="Fotnotereferanse"/>
        </w:rPr>
        <w:footnoteReference w:id="3"/>
      </w:r>
      <w:r w:rsidR="006C5371">
        <w:t>)</w:t>
      </w:r>
      <w:r w:rsidR="00A26229">
        <w:t xml:space="preserve">. </w:t>
      </w:r>
      <w:r w:rsidR="00EB7E7D" w:rsidRPr="0092046A">
        <w:t>I</w:t>
      </w:r>
      <w:r w:rsidR="009C08D4" w:rsidRPr="0092046A">
        <w:t xml:space="preserve">n 2023 and 2024, a survey </w:t>
      </w:r>
      <w:r w:rsidR="00585115">
        <w:t xml:space="preserve">on road pricing </w:t>
      </w:r>
      <w:r w:rsidR="009C08D4" w:rsidRPr="0092046A">
        <w:t>was carried out in Spain (Madrid) and Norway in several rounds. In this report, we provide detailed documentation of the data collection process and sample characteristics</w:t>
      </w:r>
      <w:r w:rsidR="00185EDB">
        <w:t xml:space="preserve"> for the Norwegian survey. </w:t>
      </w:r>
      <w:r w:rsidR="00C20A51" w:rsidRPr="0092046A">
        <w:t>The objectives of this report are to</w:t>
      </w:r>
    </w:p>
    <w:p w14:paraId="6DE55675" w14:textId="77777777" w:rsidR="00C20A51" w:rsidRPr="0092046A" w:rsidRDefault="00C20A51" w:rsidP="00C20A51">
      <w:pPr>
        <w:pStyle w:val="Listeavsnitt"/>
        <w:numPr>
          <w:ilvl w:val="0"/>
          <w:numId w:val="29"/>
        </w:numPr>
      </w:pPr>
      <w:r w:rsidRPr="0092046A">
        <w:t>Document the survey design and data collection</w:t>
      </w:r>
    </w:p>
    <w:p w14:paraId="1232AF69" w14:textId="43000B5A" w:rsidR="00C20A51" w:rsidRPr="0092046A" w:rsidRDefault="00C20A51" w:rsidP="00C20A51">
      <w:pPr>
        <w:pStyle w:val="Listeavsnitt"/>
        <w:numPr>
          <w:ilvl w:val="0"/>
          <w:numId w:val="29"/>
        </w:numPr>
      </w:pPr>
      <w:r w:rsidRPr="0092046A">
        <w:t>Describe the samples in terms of socio-demographic characteristics</w:t>
      </w:r>
    </w:p>
    <w:p w14:paraId="3D7FFEB9" w14:textId="592C6D9E" w:rsidR="00C20A51" w:rsidRPr="0092046A" w:rsidRDefault="00C20A51" w:rsidP="00C20A51">
      <w:pPr>
        <w:pStyle w:val="Listeavsnitt"/>
        <w:numPr>
          <w:ilvl w:val="0"/>
          <w:numId w:val="29"/>
        </w:numPr>
      </w:pPr>
      <w:r w:rsidRPr="0092046A">
        <w:lastRenderedPageBreak/>
        <w:t>Show descriptive results regarding location of the trip, travel behavior and road toll costs (self-reported and calculated)</w:t>
      </w:r>
    </w:p>
    <w:p w14:paraId="72748B42" w14:textId="292FF099" w:rsidR="00810B50" w:rsidRDefault="00C20A51" w:rsidP="00C20A51">
      <w:pPr>
        <w:pStyle w:val="Listeavsnitt"/>
        <w:numPr>
          <w:ilvl w:val="0"/>
          <w:numId w:val="29"/>
        </w:numPr>
      </w:pPr>
      <w:r w:rsidRPr="0092046A">
        <w:t>Show descriptive results on attitudes towards road pricing and road tolls as well as other political views</w:t>
      </w:r>
    </w:p>
    <w:p w14:paraId="61E258E7" w14:textId="7AB84B6A" w:rsidR="00810B50" w:rsidRPr="0092046A" w:rsidRDefault="51E5B42D" w:rsidP="00C20A51">
      <w:pPr>
        <w:pStyle w:val="Listeavsnitt"/>
        <w:numPr>
          <w:ilvl w:val="0"/>
          <w:numId w:val="29"/>
        </w:numPr>
      </w:pPr>
      <w:r>
        <w:t xml:space="preserve">Evaluate the representativeness of the samples and discuss </w:t>
      </w:r>
      <w:commentRangeStart w:id="295"/>
      <w:r>
        <w:t xml:space="preserve">implications for </w:t>
      </w:r>
      <w:del w:id="296" w:author="Askill Harkjerr Halse" w:date="2024-12-04T20:37:00Z" w16du:dateUtc="2024-12-04T19:37:00Z">
        <w:r w:rsidDel="007F54EE">
          <w:delText>survey methodology</w:delText>
        </w:r>
        <w:commentRangeEnd w:id="295"/>
        <w:r w:rsidR="00810B50" w:rsidDel="007F54EE">
          <w:rPr>
            <w:rStyle w:val="Merknadsreferanse"/>
          </w:rPr>
          <w:commentReference w:id="295"/>
        </w:r>
      </w:del>
      <w:ins w:id="297" w:author="Askill Harkjerr Halse" w:date="2024-12-04T20:37:00Z" w16du:dateUtc="2024-12-04T19:37:00Z">
        <w:r w:rsidR="007F54EE">
          <w:t>the interpretation of the results.</w:t>
        </w:r>
      </w:ins>
    </w:p>
    <w:p w14:paraId="4F4E24C4" w14:textId="1CECC234" w:rsidR="00C2716F" w:rsidRDefault="600587D9" w:rsidP="00FA27AD">
      <w:r>
        <w:t xml:space="preserve">The Norwegian survey consists of two rounds of data collection </w:t>
      </w:r>
      <w:r w:rsidR="67380EA0">
        <w:t>where both</w:t>
      </w:r>
      <w:r>
        <w:t xml:space="preserve"> the recruitment process </w:t>
      </w:r>
      <w:r w:rsidR="16326A90">
        <w:t xml:space="preserve">and </w:t>
      </w:r>
      <w:r>
        <w:t xml:space="preserve">sample characteristics vary between versions. </w:t>
      </w:r>
      <w:r w:rsidR="16326A90">
        <w:t>The two waves of recruitment us</w:t>
      </w:r>
      <w:r w:rsidR="11B3A693">
        <w:t>ed</w:t>
      </w:r>
      <w:r w:rsidR="16326A90">
        <w:t xml:space="preserve"> different approaches: first, we recruited a convenient sample using social media</w:t>
      </w:r>
      <w:r w:rsidR="11B3A693">
        <w:t xml:space="preserve"> for a pilot</w:t>
      </w:r>
      <w:r w:rsidR="16326A90">
        <w:t xml:space="preserve">, then we recruited a representative sample of the Norwegian population using </w:t>
      </w:r>
      <w:ins w:id="298" w:author="Trine Dale" w:date="2024-11-10T00:03:00Z">
        <w:r w:rsidR="7165F7F7">
          <w:t xml:space="preserve">The Norwegian </w:t>
        </w:r>
      </w:ins>
      <w:r w:rsidR="16326A90">
        <w:t>population regist</w:t>
      </w:r>
      <w:ins w:id="299" w:author="Trine Dale" w:date="2024-11-10T00:03:00Z">
        <w:r w:rsidR="016B1AEA">
          <w:t>er</w:t>
        </w:r>
      </w:ins>
      <w:del w:id="300" w:author="Trine Dale" w:date="2024-11-10T00:04:00Z">
        <w:r w:rsidR="00C14126" w:rsidDel="16326A90">
          <w:delText>ries</w:delText>
        </w:r>
      </w:del>
      <w:r w:rsidR="16326A90">
        <w:t xml:space="preserve"> at the Norwegian tax administration</w:t>
      </w:r>
      <w:r w:rsidR="11B3A693">
        <w:t xml:space="preserve"> for the main survey</w:t>
      </w:r>
      <w:r w:rsidR="16326A90">
        <w:t xml:space="preserve">. </w:t>
      </w:r>
      <w:r w:rsidR="311CA7A2">
        <w:t xml:space="preserve">The questionnaires consist of multiple parts, including socio-demographic questions, a simplified travel survey, political views, attitudes toward inequality and </w:t>
      </w:r>
      <w:r w:rsidR="714A80A0">
        <w:t>transport policies</w:t>
      </w:r>
      <w:r w:rsidR="311CA7A2">
        <w:t xml:space="preserve">. </w:t>
      </w:r>
      <w:r w:rsidR="11B3A693">
        <w:t xml:space="preserve">A few questions were adjusted between </w:t>
      </w:r>
      <w:ins w:id="301" w:author="Trine Dale" w:date="2024-11-10T00:05:00Z">
        <w:r w:rsidR="20FCE5D4">
          <w:t xml:space="preserve">the </w:t>
        </w:r>
      </w:ins>
      <w:r w:rsidR="11B3A693">
        <w:t xml:space="preserve">pilot and </w:t>
      </w:r>
      <w:ins w:id="302" w:author="Trine Dale" w:date="2024-11-10T00:05:00Z">
        <w:r w:rsidR="1CDFEB14">
          <w:t xml:space="preserve">the </w:t>
        </w:r>
      </w:ins>
      <w:r w:rsidR="11B3A693">
        <w:t xml:space="preserve">main survey so the two </w:t>
      </w:r>
      <w:del w:id="303" w:author="Trine Dale" w:date="2024-11-10T00:05:00Z">
        <w:r w:rsidR="00C14126" w:rsidDel="11B3A693">
          <w:delText>questionnaire</w:delText>
        </w:r>
      </w:del>
      <w:ins w:id="304" w:author="Trine Dale" w:date="2024-11-10T00:05:00Z">
        <w:r w:rsidR="22D537CF">
          <w:t>questionnaires</w:t>
        </w:r>
      </w:ins>
      <w:r w:rsidR="11B3A693">
        <w:t xml:space="preserve"> are slightly different</w:t>
      </w:r>
      <w:r w:rsidR="4BAA82A7">
        <w:t>.</w:t>
      </w:r>
      <w:ins w:id="305" w:author="Askill Harkjerr Halse" w:date="2024-12-04T20:39:00Z" w16du:dateUtc="2024-12-04T19:39:00Z">
        <w:r w:rsidR="005B2087">
          <w:t xml:space="preserve"> Wh</w:t>
        </w:r>
      </w:ins>
      <w:ins w:id="306" w:author="Askill Harkjerr Halse" w:date="2024-12-04T20:40:00Z" w16du:dateUtc="2024-12-04T19:40:00Z">
        <w:r w:rsidR="005B2087">
          <w:t xml:space="preserve">en presenting the results, we focus on the main survey, but comment on some </w:t>
        </w:r>
        <w:r w:rsidR="00CB0B93">
          <w:t>differences compared to the pilot data</w:t>
        </w:r>
      </w:ins>
    </w:p>
    <w:p w14:paraId="724E1935" w14:textId="582A49DD" w:rsidR="005E1977" w:rsidDel="00CB0B93" w:rsidRDefault="7C6733CD" w:rsidP="005E1977">
      <w:pPr>
        <w:rPr>
          <w:del w:id="307" w:author="Askill Harkjerr Halse" w:date="2024-12-04T20:40:00Z" w16du:dateUtc="2024-12-04T19:40:00Z"/>
        </w:rPr>
      </w:pPr>
      <w:commentRangeStart w:id="308"/>
      <w:del w:id="309" w:author="Askill Harkjerr Halse" w:date="2024-12-04T20:40:00Z" w16du:dateUtc="2024-12-04T19:40:00Z">
        <w:r w:rsidDel="00CB0B93">
          <w:delText xml:space="preserve">Since we have a considerable sample size in the pilot survey, and because there could be benefits from combining different data collection strategies, we present results from both surveys. </w:delText>
        </w:r>
        <w:commentRangeEnd w:id="308"/>
        <w:r w:rsidR="005E1977" w:rsidDel="00CB0B93">
          <w:rPr>
            <w:rStyle w:val="Merknadsreferanse"/>
          </w:rPr>
          <w:commentReference w:id="308"/>
        </w:r>
        <w:r w:rsidDel="00CB0B93">
          <w:delText>However, as the sample in the main survey appears to be more representative, we put more weight on this when discussing our findings.</w:delText>
        </w:r>
      </w:del>
    </w:p>
    <w:p w14:paraId="3FA1C844" w14:textId="69607E3F" w:rsidR="005E1977" w:rsidDel="00CB0B93" w:rsidRDefault="005E1977" w:rsidP="00FA27AD">
      <w:pPr>
        <w:rPr>
          <w:del w:id="310" w:author="Askill Harkjerr Halse" w:date="2024-12-04T20:40:00Z" w16du:dateUtc="2024-12-04T19:40:00Z"/>
        </w:rPr>
      </w:pPr>
    </w:p>
    <w:p w14:paraId="1AF08133" w14:textId="77777777" w:rsidR="00FA27AD" w:rsidRPr="0092046A" w:rsidRDefault="00FA27AD" w:rsidP="00FA27AD">
      <w:pPr>
        <w:pStyle w:val="Overskrift2"/>
      </w:pPr>
      <w:bookmarkStart w:id="311" w:name="_Toc178853556"/>
      <w:bookmarkStart w:id="312" w:name="_Toc99452296"/>
      <w:bookmarkStart w:id="313" w:name="_Toc180606471"/>
      <w:bookmarkEnd w:id="311"/>
      <w:r w:rsidRPr="0092046A">
        <w:t>Limitations</w:t>
      </w:r>
      <w:bookmarkEnd w:id="312"/>
      <w:bookmarkEnd w:id="313"/>
    </w:p>
    <w:p w14:paraId="34524F14" w14:textId="58292FC7" w:rsidR="008431D4" w:rsidRPr="0092046A" w:rsidRDefault="790498B2" w:rsidP="00FA27AD">
      <w:r>
        <w:t xml:space="preserve">Universal road pricing is </w:t>
      </w:r>
      <w:r w:rsidR="01852457">
        <w:t xml:space="preserve">a policy that has not been introduced yet </w:t>
      </w:r>
      <w:r w:rsidR="133FFDC9">
        <w:t>in Norway</w:t>
      </w:r>
      <w:r w:rsidR="41EB1E27">
        <w:t xml:space="preserve"> or any other country, </w:t>
      </w:r>
      <w:r w:rsidR="40DA977B">
        <w:t>apart from</w:t>
      </w:r>
      <w:r w:rsidR="43F07B91">
        <w:t xml:space="preserve"> Singapore</w:t>
      </w:r>
      <w:r w:rsidR="50AD52F5">
        <w:t xml:space="preserve">, which </w:t>
      </w:r>
      <w:r w:rsidR="1B3CD95A">
        <w:t>is a city-state covering a much smaller and more homogenous geographic area</w:t>
      </w:r>
      <w:r w:rsidR="2B969B24">
        <w:t xml:space="preserve">. </w:t>
      </w:r>
      <w:r w:rsidR="6EA285DA">
        <w:t xml:space="preserve">One should be aware that the results in terms of attitudes could be specific to the current </w:t>
      </w:r>
      <w:r w:rsidR="47531161">
        <w:t>context, and that attitudes could change in the future if the topic receives more public attention</w:t>
      </w:r>
      <w:ins w:id="314" w:author="Askill Harkjerr Halse" w:date="2024-12-04T20:41:00Z" w16du:dateUtc="2024-12-04T19:41:00Z">
        <w:r w:rsidR="00FE44F9">
          <w:t>,</w:t>
        </w:r>
      </w:ins>
      <w:r w:rsidR="47531161">
        <w:t xml:space="preserve"> or </w:t>
      </w:r>
      <w:commentRangeStart w:id="315"/>
      <w:del w:id="316" w:author="Askill Harkjerr Halse" w:date="2024-12-04T20:41:00Z" w16du:dateUtc="2024-12-04T19:41:00Z">
        <w:r w:rsidR="41CF8F88" w:rsidDel="00FE44F9">
          <w:delText xml:space="preserve">if </w:delText>
        </w:r>
      </w:del>
      <w:r w:rsidR="41CF8F88">
        <w:t>once</w:t>
      </w:r>
      <w:commentRangeEnd w:id="315"/>
      <w:r w:rsidR="00103C98">
        <w:rPr>
          <w:rStyle w:val="Merknadsreferanse"/>
        </w:rPr>
        <w:commentReference w:id="315"/>
      </w:r>
      <w:r w:rsidR="41CF8F88">
        <w:t xml:space="preserve"> the policy</w:t>
      </w:r>
      <w:r w:rsidR="47531161">
        <w:t xml:space="preserve"> is </w:t>
      </w:r>
      <w:r w:rsidR="41CF8F88">
        <w:t>eventually tested or implemented.</w:t>
      </w:r>
      <w:r w:rsidR="7B8E3890">
        <w:t xml:space="preserve"> In our survey we attempt to test the effect of giving more information</w:t>
      </w:r>
      <w:r w:rsidR="015E1B98">
        <w:t>, but the results of this m</w:t>
      </w:r>
      <w:r w:rsidR="7807C151">
        <w:t xml:space="preserve">ight not be representative of </w:t>
      </w:r>
      <w:r w:rsidR="39AA7519">
        <w:t>the effect of information in a more real-life setting.</w:t>
      </w:r>
    </w:p>
    <w:p w14:paraId="6FB50971" w14:textId="77777777" w:rsidR="00FA27AD" w:rsidRPr="0092046A" w:rsidRDefault="00FA27AD" w:rsidP="00FA27AD">
      <w:pPr>
        <w:pStyle w:val="Overskrift2"/>
      </w:pPr>
      <w:bookmarkStart w:id="317" w:name="_Toc99452297"/>
      <w:bookmarkStart w:id="318" w:name="_Toc180606472"/>
      <w:r w:rsidRPr="0092046A">
        <w:t>Structure of the Report</w:t>
      </w:r>
      <w:bookmarkEnd w:id="317"/>
      <w:bookmarkEnd w:id="318"/>
    </w:p>
    <w:p w14:paraId="0F381F6D" w14:textId="45425F61" w:rsidR="00FA27AD" w:rsidRPr="0092046A" w:rsidRDefault="005837D9" w:rsidP="00FA27AD">
      <w:r>
        <w:t xml:space="preserve">Section </w:t>
      </w:r>
      <w:r>
        <w:fldChar w:fldCharType="begin"/>
      </w:r>
      <w:r>
        <w:instrText xml:space="preserve"> REF _Ref176944993 \r \h </w:instrText>
      </w:r>
      <w:r>
        <w:fldChar w:fldCharType="separate"/>
      </w:r>
      <w:r w:rsidR="00C34CCF">
        <w:t>2</w:t>
      </w:r>
      <w:r>
        <w:fldChar w:fldCharType="end"/>
      </w:r>
      <w:r w:rsidR="00C00733">
        <w:t xml:space="preserve"> describes the survey design</w:t>
      </w:r>
      <w:r w:rsidR="00880033">
        <w:t>, followed by</w:t>
      </w:r>
      <w:r w:rsidR="00EF443E">
        <w:t xml:space="preserve"> an overview of the data collection methods in</w:t>
      </w:r>
      <w:r w:rsidR="00C00733">
        <w:t xml:space="preserve"> </w:t>
      </w:r>
      <w:r>
        <w:t xml:space="preserve">Section </w:t>
      </w:r>
      <w:r>
        <w:fldChar w:fldCharType="begin"/>
      </w:r>
      <w:r>
        <w:instrText xml:space="preserve"> REF _Ref176944997 \r \h </w:instrText>
      </w:r>
      <w:r>
        <w:fldChar w:fldCharType="separate"/>
      </w:r>
      <w:r w:rsidR="00C34CCF">
        <w:t>3</w:t>
      </w:r>
      <w:r>
        <w:fldChar w:fldCharType="end"/>
      </w:r>
      <w:r w:rsidR="0037304D">
        <w:t>.</w:t>
      </w:r>
      <w:r w:rsidR="003C61EB">
        <w:t xml:space="preserve"> </w:t>
      </w:r>
      <w:r>
        <w:t xml:space="preserve">Section </w:t>
      </w:r>
      <w:r>
        <w:fldChar w:fldCharType="begin"/>
      </w:r>
      <w:r>
        <w:instrText xml:space="preserve"> REF _Ref176944998 \r \h </w:instrText>
      </w:r>
      <w:r>
        <w:fldChar w:fldCharType="separate"/>
      </w:r>
      <w:r w:rsidR="00C34CCF">
        <w:t>4</w:t>
      </w:r>
      <w:r>
        <w:fldChar w:fldCharType="end"/>
      </w:r>
      <w:r w:rsidR="0037304D">
        <w:t xml:space="preserve"> </w:t>
      </w:r>
      <w:r w:rsidR="00D12749">
        <w:t>shows the results in terms of</w:t>
      </w:r>
      <w:r w:rsidR="003921B4">
        <w:t xml:space="preserve"> </w:t>
      </w:r>
      <w:r w:rsidR="00137264">
        <w:t>basic sample characteristics</w:t>
      </w:r>
      <w:r w:rsidR="006E1702">
        <w:t xml:space="preserve"> (4.1)</w:t>
      </w:r>
      <w:r w:rsidR="007F2BE6">
        <w:t xml:space="preserve">, </w:t>
      </w:r>
      <w:r w:rsidR="00CB4F78">
        <w:t xml:space="preserve">geography and travel </w:t>
      </w:r>
      <w:r w:rsidR="004214F5">
        <w:t>behavior</w:t>
      </w:r>
      <w:r w:rsidR="00F70D69">
        <w:t xml:space="preserve"> (4.2) and</w:t>
      </w:r>
      <w:r w:rsidR="00E86EDA">
        <w:t xml:space="preserve"> attitudes (4.</w:t>
      </w:r>
      <w:r w:rsidR="00803FD8">
        <w:t xml:space="preserve">3) </w:t>
      </w:r>
      <w:r w:rsidR="00DB2E5B" w:rsidRPr="009B69DC">
        <w:t xml:space="preserve">Lastly, </w:t>
      </w:r>
      <w:r w:rsidRPr="009B69DC">
        <w:t>Section</w:t>
      </w:r>
      <w:r w:rsidR="00803FD8">
        <w:t xml:space="preserve"> 5</w:t>
      </w:r>
      <w:r w:rsidR="005A797C" w:rsidRPr="009B69DC">
        <w:t xml:space="preserve"> discusses and concludes.</w:t>
      </w:r>
    </w:p>
    <w:p w14:paraId="41CD1FF9" w14:textId="16B7591B" w:rsidR="006148E7" w:rsidRPr="0092046A" w:rsidRDefault="006148E7" w:rsidP="009C08D4">
      <w:pPr>
        <w:pStyle w:val="Overskrift1"/>
      </w:pPr>
      <w:bookmarkStart w:id="319" w:name="_Ref176944986"/>
      <w:bookmarkStart w:id="320" w:name="_Ref176944993"/>
      <w:bookmarkStart w:id="321" w:name="_Toc180606473"/>
      <w:r w:rsidRPr="0092046A">
        <w:lastRenderedPageBreak/>
        <w:t>Survey design</w:t>
      </w:r>
      <w:bookmarkEnd w:id="319"/>
      <w:bookmarkEnd w:id="320"/>
      <w:bookmarkEnd w:id="321"/>
    </w:p>
    <w:p w14:paraId="38B020B0" w14:textId="6A0D0828" w:rsidR="00F026A0" w:rsidRPr="0092046A" w:rsidRDefault="00F026A0" w:rsidP="00F026A0">
      <w:pPr>
        <w:pStyle w:val="Overskrift2"/>
      </w:pPr>
      <w:bookmarkStart w:id="322" w:name="_Ref164684528"/>
      <w:bookmarkStart w:id="323" w:name="_Toc180606474"/>
      <w:r w:rsidRPr="0092046A">
        <w:t>Structure of the</w:t>
      </w:r>
      <w:r w:rsidR="0051149D" w:rsidRPr="0092046A">
        <w:t xml:space="preserve"> questionnaire</w:t>
      </w:r>
      <w:bookmarkEnd w:id="322"/>
      <w:bookmarkEnd w:id="323"/>
    </w:p>
    <w:p w14:paraId="3FED618F" w14:textId="1F006A43" w:rsidR="006669BA" w:rsidRPr="0092046A" w:rsidRDefault="006669BA" w:rsidP="006669BA">
      <w:r w:rsidRPr="0092046A">
        <w:t>The questionnaire consists of the following parts:</w:t>
      </w:r>
    </w:p>
    <w:p w14:paraId="6D8F36AE" w14:textId="555DE87E" w:rsidR="006669BA" w:rsidRPr="0092046A" w:rsidRDefault="51DD8FF3" w:rsidP="00FE44F9">
      <w:pPr>
        <w:pStyle w:val="Listeavsnitt"/>
        <w:numPr>
          <w:ilvl w:val="0"/>
          <w:numId w:val="39"/>
        </w:numPr>
        <w:pPrChange w:id="324" w:author="Askill Harkjerr Halse" w:date="2024-12-04T20:41:00Z" w16du:dateUtc="2024-12-04T19:41:00Z">
          <w:pPr>
            <w:pStyle w:val="Listeavsnitt"/>
            <w:numPr>
              <w:numId w:val="27"/>
            </w:numPr>
            <w:ind w:hanging="360"/>
          </w:pPr>
        </w:pPrChange>
      </w:pPr>
      <w:commentRangeStart w:id="325"/>
      <w:r>
        <w:t xml:space="preserve">Introductory questions about </w:t>
      </w:r>
      <w:r w:rsidR="3104055E">
        <w:t>place of residence and car ownership</w:t>
      </w:r>
    </w:p>
    <w:p w14:paraId="706D4C88" w14:textId="4EF3377D" w:rsidR="000756F9" w:rsidRPr="0092046A" w:rsidRDefault="000756F9" w:rsidP="00FE44F9">
      <w:pPr>
        <w:pStyle w:val="Listeavsnitt"/>
        <w:numPr>
          <w:ilvl w:val="0"/>
          <w:numId w:val="39"/>
        </w:numPr>
        <w:pPrChange w:id="326" w:author="Askill Harkjerr Halse" w:date="2024-12-04T20:41:00Z" w16du:dateUtc="2024-12-04T19:41:00Z">
          <w:pPr>
            <w:pStyle w:val="Listeavsnitt"/>
            <w:numPr>
              <w:numId w:val="27"/>
            </w:numPr>
            <w:ind w:hanging="360"/>
          </w:pPr>
        </w:pPrChange>
      </w:pPr>
      <w:r w:rsidRPr="0092046A">
        <w:t xml:space="preserve">A simplified travel survey </w:t>
      </w:r>
      <w:r w:rsidR="004677E8" w:rsidRPr="0092046A">
        <w:t>about a typical daily trip</w:t>
      </w:r>
    </w:p>
    <w:p w14:paraId="1C3BB48E" w14:textId="453A2AC0" w:rsidR="004677E8" w:rsidRPr="0092046A" w:rsidRDefault="00B9439F" w:rsidP="00FE44F9">
      <w:pPr>
        <w:pStyle w:val="Listeavsnitt"/>
        <w:numPr>
          <w:ilvl w:val="0"/>
          <w:numId w:val="39"/>
        </w:numPr>
        <w:pPrChange w:id="327" w:author="Askill Harkjerr Halse" w:date="2024-12-04T20:41:00Z" w16du:dateUtc="2024-12-04T19:41:00Z">
          <w:pPr>
            <w:pStyle w:val="Listeavsnitt"/>
            <w:numPr>
              <w:numId w:val="27"/>
            </w:numPr>
            <w:ind w:hanging="360"/>
          </w:pPr>
        </w:pPrChange>
      </w:pPr>
      <w:r w:rsidRPr="0092046A">
        <w:t>Questions about perception of and attitudes towards economic inequality</w:t>
      </w:r>
    </w:p>
    <w:p w14:paraId="7E377A03" w14:textId="5236E4AB" w:rsidR="009A1B8A" w:rsidRPr="0092046A" w:rsidRDefault="00DE4444" w:rsidP="00FE44F9">
      <w:pPr>
        <w:pStyle w:val="Listeavsnitt"/>
        <w:numPr>
          <w:ilvl w:val="0"/>
          <w:numId w:val="39"/>
        </w:numPr>
        <w:pPrChange w:id="328" w:author="Askill Harkjerr Halse" w:date="2024-12-04T20:41:00Z" w16du:dateUtc="2024-12-04T19:41:00Z">
          <w:pPr>
            <w:pStyle w:val="Listeavsnitt"/>
            <w:numPr>
              <w:numId w:val="27"/>
            </w:numPr>
            <w:ind w:hanging="360"/>
          </w:pPr>
        </w:pPrChange>
      </w:pPr>
      <w:r>
        <w:t>Introduction to road pricing and s</w:t>
      </w:r>
      <w:r w:rsidR="009A1B8A" w:rsidRPr="0092046A">
        <w:t>tated choice experiment with different road pricing policies</w:t>
      </w:r>
    </w:p>
    <w:p w14:paraId="457D7B22" w14:textId="5C640D5E" w:rsidR="009A1B8A" w:rsidRPr="0092046A" w:rsidRDefault="00547D08" w:rsidP="00FE44F9">
      <w:pPr>
        <w:pStyle w:val="Listeavsnitt"/>
        <w:numPr>
          <w:ilvl w:val="0"/>
          <w:numId w:val="39"/>
        </w:numPr>
        <w:pPrChange w:id="329" w:author="Askill Harkjerr Halse" w:date="2024-12-04T20:41:00Z" w16du:dateUtc="2024-12-04T19:41:00Z">
          <w:pPr>
            <w:pStyle w:val="Listeavsnitt"/>
            <w:numPr>
              <w:numId w:val="27"/>
            </w:numPr>
            <w:ind w:hanging="360"/>
          </w:pPr>
        </w:pPrChange>
      </w:pPr>
      <w:r w:rsidRPr="0092046A">
        <w:t xml:space="preserve">Questions about </w:t>
      </w:r>
      <w:r w:rsidR="0077751B" w:rsidRPr="0092046A">
        <w:t>political views and attitudes towards transport policies</w:t>
      </w:r>
    </w:p>
    <w:p w14:paraId="6421A721" w14:textId="35B44719" w:rsidR="0077751B" w:rsidRPr="0092046A" w:rsidRDefault="4B8F9619" w:rsidP="00FE44F9">
      <w:pPr>
        <w:pStyle w:val="Listeavsnitt"/>
        <w:numPr>
          <w:ilvl w:val="0"/>
          <w:numId w:val="39"/>
        </w:numPr>
        <w:pPrChange w:id="330" w:author="Askill Harkjerr Halse" w:date="2024-12-04T20:41:00Z" w16du:dateUtc="2024-12-04T19:41:00Z">
          <w:pPr>
            <w:pStyle w:val="Listeavsnitt"/>
            <w:numPr>
              <w:numId w:val="27"/>
            </w:numPr>
            <w:ind w:hanging="360"/>
          </w:pPr>
        </w:pPrChange>
      </w:pPr>
      <w:r>
        <w:t>Questions about socio-demographic characteristics</w:t>
      </w:r>
      <w:commentRangeEnd w:id="325"/>
      <w:r w:rsidR="0077751B">
        <w:rPr>
          <w:rStyle w:val="Merknadsreferanse"/>
        </w:rPr>
        <w:commentReference w:id="325"/>
      </w:r>
    </w:p>
    <w:p w14:paraId="687D16A2" w14:textId="02C1DBEE" w:rsidR="009B6771" w:rsidRPr="0092046A" w:rsidRDefault="009B6771" w:rsidP="009B6771">
      <w:r w:rsidRPr="0092046A">
        <w:t xml:space="preserve">The </w:t>
      </w:r>
      <w:r w:rsidR="00E709CA" w:rsidRPr="0092046A">
        <w:t xml:space="preserve">full questionnaire is shown in </w:t>
      </w:r>
      <w:r w:rsidR="00803FD8">
        <w:t xml:space="preserve">Exhibit 1 in the Appendix. </w:t>
      </w:r>
    </w:p>
    <w:p w14:paraId="576CB619" w14:textId="30121929" w:rsidR="00C73993" w:rsidRPr="0092046A" w:rsidRDefault="00C73993" w:rsidP="00C73993">
      <w:pPr>
        <w:pStyle w:val="Overskrift2"/>
      </w:pPr>
      <w:bookmarkStart w:id="331" w:name="_Ref167885814"/>
      <w:bookmarkStart w:id="332" w:name="_Toc180606475"/>
      <w:r w:rsidRPr="0092046A">
        <w:t>Geograph</w:t>
      </w:r>
      <w:r w:rsidR="007E5E5C" w:rsidRPr="0092046A">
        <w:t xml:space="preserve">y </w:t>
      </w:r>
      <w:r w:rsidRPr="0092046A">
        <w:t xml:space="preserve">and travel </w:t>
      </w:r>
      <w:r w:rsidR="00ED5438" w:rsidRPr="0092046A">
        <w:t>behavior</w:t>
      </w:r>
      <w:bookmarkEnd w:id="331"/>
      <w:bookmarkEnd w:id="332"/>
    </w:p>
    <w:p w14:paraId="5E69CF4B" w14:textId="1379129D" w:rsidR="0021626D" w:rsidRPr="0092046A" w:rsidRDefault="00CC0CF6" w:rsidP="007E5E5C">
      <w:r w:rsidRPr="0092046A">
        <w:t>In the Norwegian version</w:t>
      </w:r>
      <w:r w:rsidR="004E6F99" w:rsidRPr="0092046A">
        <w:t>s</w:t>
      </w:r>
      <w:r w:rsidRPr="0092046A">
        <w:t xml:space="preserve"> of the questionnaire, respondents are first asked to select their region (county) of residence. They </w:t>
      </w:r>
      <w:r w:rsidR="00625FBA" w:rsidRPr="0092046A">
        <w:t xml:space="preserve">are then asked to </w:t>
      </w:r>
      <w:r w:rsidR="008C7ECF" w:rsidRPr="0092046A">
        <w:t xml:space="preserve">locate their home on a map which is </w:t>
      </w:r>
      <w:r w:rsidR="00ED5438" w:rsidRPr="0092046A">
        <w:t>centered</w:t>
      </w:r>
      <w:r w:rsidR="00027DA2" w:rsidRPr="0092046A">
        <w:t xml:space="preserve"> on this region. </w:t>
      </w:r>
      <w:r w:rsidR="0021626D" w:rsidRPr="0092046A">
        <w:t>After questions about car and bike ownership, r</w:t>
      </w:r>
      <w:r w:rsidR="00027DA2" w:rsidRPr="0092046A">
        <w:t xml:space="preserve">espondents are then asked to think about a </w:t>
      </w:r>
      <w:r w:rsidR="0021626D" w:rsidRPr="0092046A">
        <w:t xml:space="preserve">trip of at least 10 minutes that they make </w:t>
      </w:r>
      <w:r w:rsidR="00730A31">
        <w:t xml:space="preserve">daily or </w:t>
      </w:r>
      <w:r w:rsidR="0021626D" w:rsidRPr="0092046A">
        <w:t>regularly</w:t>
      </w:r>
      <w:r w:rsidR="00027DA2" w:rsidRPr="0092046A">
        <w:t xml:space="preserve"> from their </w:t>
      </w:r>
      <w:r w:rsidR="0021626D" w:rsidRPr="0092046A">
        <w:t xml:space="preserve">home to another destination. </w:t>
      </w:r>
      <w:r w:rsidR="00C16B95" w:rsidRPr="0092046A">
        <w:t>They are then asked to locate the destination on the map</w:t>
      </w:r>
      <w:r w:rsidR="00DB023C">
        <w:rPr>
          <w:rStyle w:val="Fotnotereferanse"/>
        </w:rPr>
        <w:footnoteReference w:id="4"/>
      </w:r>
      <w:r w:rsidR="00C16B95" w:rsidRPr="0092046A">
        <w:t xml:space="preserve"> and answer </w:t>
      </w:r>
      <w:r w:rsidR="000245F0" w:rsidRPr="0092046A">
        <w:t>questions about travel mode and characteristics of the trip.</w:t>
      </w:r>
      <w:r w:rsidR="00D7224A" w:rsidRPr="0092046A">
        <w:t xml:space="preserve"> </w:t>
      </w:r>
    </w:p>
    <w:p w14:paraId="564AD00E" w14:textId="234209EC" w:rsidR="000245F0" w:rsidRDefault="12A6376E" w:rsidP="007E5E5C">
      <w:r>
        <w:t>T</w:t>
      </w:r>
      <w:r w:rsidR="18510E5B">
        <w:t xml:space="preserve">he origin and destination </w:t>
      </w:r>
      <w:r>
        <w:t xml:space="preserve">GPS coordinates </w:t>
      </w:r>
      <w:r w:rsidR="007D2D87">
        <w:t>are</w:t>
      </w:r>
      <w:r w:rsidR="18510E5B">
        <w:t xml:space="preserve"> used to calculate </w:t>
      </w:r>
      <w:r w:rsidR="00B48D8D">
        <w:t xml:space="preserve">the road toll costs on the fastest route </w:t>
      </w:r>
      <w:r w:rsidR="60A153DB">
        <w:t>using the road toll calculator from Fremtind Service</w:t>
      </w:r>
      <w:r w:rsidR="398FC66D">
        <w:t xml:space="preserve">. </w:t>
      </w:r>
      <w:r w:rsidR="4E74C857">
        <w:t>In the pilot survey, respondents are asked about their total trip cost</w:t>
      </w:r>
      <w:r w:rsidR="1E9055C7">
        <w:t>, including fuel, tolls, parking, or public transport price. Conversely, i</w:t>
      </w:r>
      <w:r w:rsidR="398FC66D">
        <w:t xml:space="preserve">n the </w:t>
      </w:r>
      <w:r w:rsidR="2605AFB6">
        <w:t xml:space="preserve">main </w:t>
      </w:r>
      <w:r w:rsidR="398FC66D">
        <w:t xml:space="preserve">survey, respondents are </w:t>
      </w:r>
      <w:r w:rsidR="21CBE582">
        <w:t xml:space="preserve">only </w:t>
      </w:r>
      <w:r w:rsidR="398FC66D">
        <w:t xml:space="preserve">asked </w:t>
      </w:r>
      <w:r w:rsidR="35B24119">
        <w:t xml:space="preserve">what they pay in road tolls, </w:t>
      </w:r>
      <w:del w:id="333" w:author="Trine Dale" w:date="2024-11-10T00:12:00Z">
        <w:r w:rsidR="00730A31" w:rsidDel="17DC92AE">
          <w:delText>such</w:delText>
        </w:r>
      </w:del>
      <w:ins w:id="334" w:author="Trine Dale" w:date="2024-11-10T00:12:00Z">
        <w:r w:rsidR="46069B78">
          <w:t>so</w:t>
        </w:r>
      </w:ins>
      <w:r w:rsidR="17DC92AE">
        <w:t xml:space="preserve"> that self-reported and calculated road tolls can be compared.</w:t>
      </w:r>
    </w:p>
    <w:p w14:paraId="22665373" w14:textId="37E4ADBA" w:rsidR="003508C1" w:rsidRDefault="003508C1" w:rsidP="003508C1">
      <w:pPr>
        <w:pStyle w:val="Overskrift2"/>
      </w:pPr>
      <w:bookmarkStart w:id="335" w:name="_Toc180606476"/>
      <w:r>
        <w:t>Choice experiment</w:t>
      </w:r>
      <w:bookmarkEnd w:id="335"/>
    </w:p>
    <w:p w14:paraId="76C78C74" w14:textId="3653C637" w:rsidR="00925EA8" w:rsidRPr="0092046A" w:rsidRDefault="467CD690" w:rsidP="002E541A">
      <w:r>
        <w:t>Both surveys included a choice experiment designed to study support for road pricing similarly to that of Baranzini et al. (2021), who study support for congestion pricing in Geneva. In the choice experiment respondents were asked to choose several times between two types of road pricing, w</w:t>
      </w:r>
      <w:ins w:id="336" w:author="Trine Dale" w:date="2024-11-10T00:13:00Z">
        <w:r w:rsidR="6621E39A">
          <w:t>h</w:t>
        </w:r>
      </w:ins>
      <w:r>
        <w:t>ere price levels and other tax characteristics changed, or the current system with road tolls. We do not present the results of this experiment in this report.</w:t>
      </w:r>
    </w:p>
    <w:p w14:paraId="2F145F03" w14:textId="07E7E643" w:rsidR="007E5E5C" w:rsidRPr="0092046A" w:rsidRDefault="00E552A9" w:rsidP="00F03434">
      <w:pPr>
        <w:pStyle w:val="Overskrift2"/>
      </w:pPr>
      <w:bookmarkStart w:id="337" w:name="_Ref175558606"/>
      <w:bookmarkStart w:id="338" w:name="_Ref175558611"/>
      <w:bookmarkStart w:id="339" w:name="_Ref175558616"/>
      <w:bookmarkStart w:id="340" w:name="_Toc180606477"/>
      <w:r w:rsidRPr="0092046A">
        <w:t>Attitudinal questions</w:t>
      </w:r>
      <w:bookmarkEnd w:id="337"/>
      <w:bookmarkEnd w:id="338"/>
      <w:bookmarkEnd w:id="339"/>
      <w:bookmarkEnd w:id="340"/>
    </w:p>
    <w:p w14:paraId="2BC3177B" w14:textId="6FB34036" w:rsidR="007E5E5C" w:rsidRPr="0092046A" w:rsidRDefault="005D7EDC" w:rsidP="007E5E5C">
      <w:r w:rsidRPr="0092046A">
        <w:t>The</w:t>
      </w:r>
      <w:r w:rsidR="00643B5D">
        <w:t xml:space="preserve"> surveys</w:t>
      </w:r>
      <w:r w:rsidR="00B42E11">
        <w:t xml:space="preserve"> also</w:t>
      </w:r>
      <w:r w:rsidR="00643B5D">
        <w:t xml:space="preserve"> contained a section with</w:t>
      </w:r>
      <w:r w:rsidRPr="0092046A">
        <w:t xml:space="preserve"> attitudinal questions</w:t>
      </w:r>
      <w:r w:rsidR="00643B5D">
        <w:t>,</w:t>
      </w:r>
      <w:r w:rsidRPr="0092046A">
        <w:t xml:space="preserve"> includ</w:t>
      </w:r>
      <w:r w:rsidR="00643B5D">
        <w:t>ing</w:t>
      </w:r>
      <w:r w:rsidR="0069113E" w:rsidRPr="0092046A">
        <w:t>:</w:t>
      </w:r>
    </w:p>
    <w:p w14:paraId="4826E9DF" w14:textId="38519A3F" w:rsidR="0069113E" w:rsidRPr="0092046A" w:rsidRDefault="007A34CB" w:rsidP="007A34CB">
      <w:pPr>
        <w:pStyle w:val="Listeavsnitt"/>
        <w:numPr>
          <w:ilvl w:val="0"/>
          <w:numId w:val="10"/>
        </w:numPr>
      </w:pPr>
      <w:del w:id="341" w:author="Trine Dale" w:date="2024-11-10T00:13:00Z">
        <w:r w:rsidDel="0DE5C00B">
          <w:delText xml:space="preserve">The </w:delText>
        </w:r>
        <w:r w:rsidDel="465254D4">
          <w:delText>q</w:delText>
        </w:r>
      </w:del>
      <w:ins w:id="342" w:author="Trine Dale" w:date="2024-11-10T00:13:00Z">
        <w:r w:rsidR="098BAF94">
          <w:t>Q</w:t>
        </w:r>
      </w:ins>
      <w:r w:rsidR="465254D4">
        <w:t>uestions about perception of and attitudes towards economic inequality</w:t>
      </w:r>
      <w:r w:rsidR="3AAFFBF6">
        <w:t xml:space="preserve"> </w:t>
      </w:r>
      <w:r w:rsidR="407ED38F">
        <w:t xml:space="preserve">(part </w:t>
      </w:r>
      <w:r w:rsidR="726E84E0">
        <w:t>(</w:t>
      </w:r>
      <w:r w:rsidR="407ED38F">
        <w:t>c</w:t>
      </w:r>
      <w:r w:rsidR="726E84E0">
        <w:t xml:space="preserve">) in Section </w:t>
      </w:r>
      <w:r>
        <w:fldChar w:fldCharType="begin"/>
      </w:r>
      <w:r>
        <w:instrText xml:space="preserve"> REF _Ref164684528 \r \h </w:instrText>
      </w:r>
      <w:r>
        <w:fldChar w:fldCharType="separate"/>
      </w:r>
      <w:r w:rsidR="41CCBCE2">
        <w:t>2.1</w:t>
      </w:r>
      <w:r>
        <w:fldChar w:fldCharType="end"/>
      </w:r>
      <w:r w:rsidR="726E84E0">
        <w:t>)</w:t>
      </w:r>
    </w:p>
    <w:p w14:paraId="69C2E29C" w14:textId="2F5BB4C2" w:rsidR="0076401B" w:rsidRPr="0092046A" w:rsidRDefault="007638C1" w:rsidP="007A34CB">
      <w:pPr>
        <w:pStyle w:val="Listeavsnitt"/>
        <w:numPr>
          <w:ilvl w:val="0"/>
          <w:numId w:val="10"/>
        </w:numPr>
      </w:pPr>
      <w:r w:rsidRPr="0092046A">
        <w:t>A question about how people would like the revenues from road pricing to be spent</w:t>
      </w:r>
      <w:r w:rsidR="00437C57" w:rsidRPr="0092046A">
        <w:t>, which was included in the introduction to the choice experiment (part (</w:t>
      </w:r>
      <w:r w:rsidR="005B25FB" w:rsidRPr="0092046A">
        <w:t>d</w:t>
      </w:r>
      <w:r w:rsidR="00437C57" w:rsidRPr="0092046A">
        <w:t xml:space="preserve">) in Section </w:t>
      </w:r>
      <w:r w:rsidR="00437C57" w:rsidRPr="0092046A">
        <w:fldChar w:fldCharType="begin"/>
      </w:r>
      <w:r w:rsidR="00437C57" w:rsidRPr="0092046A">
        <w:instrText xml:space="preserve"> REF _Ref164684528 \r \h </w:instrText>
      </w:r>
      <w:r w:rsidR="00437C57" w:rsidRPr="0092046A">
        <w:fldChar w:fldCharType="separate"/>
      </w:r>
      <w:r w:rsidR="00C34CCF">
        <w:t>2.1</w:t>
      </w:r>
      <w:r w:rsidR="00437C57" w:rsidRPr="0092046A">
        <w:fldChar w:fldCharType="end"/>
      </w:r>
      <w:r w:rsidR="00437C57" w:rsidRPr="0092046A">
        <w:t>)</w:t>
      </w:r>
    </w:p>
    <w:p w14:paraId="4D31C600" w14:textId="056B4E07" w:rsidR="005B25FB" w:rsidRPr="0092046A" w:rsidRDefault="005B25FB" w:rsidP="005B25FB">
      <w:pPr>
        <w:pStyle w:val="Listeavsnitt"/>
        <w:numPr>
          <w:ilvl w:val="0"/>
          <w:numId w:val="10"/>
        </w:numPr>
      </w:pPr>
      <w:del w:id="343" w:author="Trine Dale" w:date="2024-11-10T00:13:00Z">
        <w:r w:rsidDel="0713FC72">
          <w:lastRenderedPageBreak/>
          <w:delText>The q</w:delText>
        </w:r>
      </w:del>
      <w:ins w:id="344" w:author="Trine Dale" w:date="2024-11-10T00:13:00Z">
        <w:r w:rsidR="7ADEF699">
          <w:t>Q</w:t>
        </w:r>
      </w:ins>
      <w:r w:rsidR="0713FC72">
        <w:t>uestions about political views and attitudes towards transport policies (part (</w:t>
      </w:r>
      <w:r w:rsidR="3ECB2001">
        <w:t>e</w:t>
      </w:r>
      <w:r w:rsidR="0713FC72">
        <w:t xml:space="preserve">) in Section </w:t>
      </w:r>
      <w:r>
        <w:fldChar w:fldCharType="begin"/>
      </w:r>
      <w:r>
        <w:instrText xml:space="preserve"> REF _Ref164684528 \r \h </w:instrText>
      </w:r>
      <w:r>
        <w:fldChar w:fldCharType="separate"/>
      </w:r>
      <w:r w:rsidR="41CCBCE2">
        <w:t>2.1</w:t>
      </w:r>
      <w:r>
        <w:fldChar w:fldCharType="end"/>
      </w:r>
      <w:r w:rsidR="0713FC72">
        <w:t>)</w:t>
      </w:r>
    </w:p>
    <w:p w14:paraId="1F7FB5A4" w14:textId="469C3CC8" w:rsidR="005B25FB" w:rsidRPr="0092046A" w:rsidRDefault="00C12C3C" w:rsidP="005B25FB">
      <w:r w:rsidRPr="0092046A">
        <w:t xml:space="preserve">The questions </w:t>
      </w:r>
      <w:r w:rsidR="00E8319B" w:rsidRPr="0092046A">
        <w:t xml:space="preserve">mentioned under </w:t>
      </w:r>
      <w:r w:rsidR="005935B7" w:rsidRPr="0092046A">
        <w:t xml:space="preserve">(1.) and (2.) were included in </w:t>
      </w:r>
      <w:r w:rsidR="00E8319B" w:rsidRPr="0092046A">
        <w:t xml:space="preserve">all versions of the questionnaire. The questions mentioned under (3.) </w:t>
      </w:r>
      <w:r w:rsidR="002F6DEC" w:rsidRPr="0092046A">
        <w:t>were revised and differ between the pilot survey and the final survey in Norway.</w:t>
      </w:r>
    </w:p>
    <w:p w14:paraId="08235181" w14:textId="64BF629E" w:rsidR="002E278F" w:rsidRDefault="55066F97" w:rsidP="005B25FB">
      <w:r w:rsidRPr="0092046A">
        <w:t>In</w:t>
      </w:r>
      <w:r w:rsidR="399A7CEE">
        <w:t xml:space="preserve"> (1.)</w:t>
      </w:r>
      <w:r w:rsidR="23CB5D60">
        <w:t>,</w:t>
      </w:r>
      <w:r w:rsidRPr="0092046A">
        <w:t xml:space="preserve"> the questions about economic inequality, </w:t>
      </w:r>
      <w:r w:rsidR="6339F852" w:rsidRPr="0092046A">
        <w:t xml:space="preserve">respondents were asked </w:t>
      </w:r>
      <w:r w:rsidR="486323D0" w:rsidRPr="0092046A">
        <w:t xml:space="preserve">how </w:t>
      </w:r>
      <w:r w:rsidR="2CF2D560" w:rsidRPr="0092046A">
        <w:t xml:space="preserve">the distribution of economic resources in </w:t>
      </w:r>
      <w:r w:rsidR="6709F563">
        <w:t xml:space="preserve">their country </w:t>
      </w:r>
      <w:r w:rsidR="2CF2D560" w:rsidRPr="4044C3C2">
        <w:rPr>
          <w:i/>
          <w:iCs/>
        </w:rPr>
        <w:t>is</w:t>
      </w:r>
      <w:r w:rsidR="2CF2D560" w:rsidRPr="0092046A">
        <w:t xml:space="preserve"> and how it</w:t>
      </w:r>
      <w:r w:rsidR="2CF2D560" w:rsidRPr="4044C3C2">
        <w:rPr>
          <w:i/>
          <w:iCs/>
        </w:rPr>
        <w:t xml:space="preserve"> should be</w:t>
      </w:r>
      <w:r w:rsidR="2CF2D560" w:rsidRPr="0092046A">
        <w:t xml:space="preserve">, </w:t>
      </w:r>
      <w:r w:rsidR="6898F603" w:rsidRPr="0092046A">
        <w:t>choosing between options with different illustrations of inequality.</w:t>
      </w:r>
      <w:r w:rsidR="2CF2D560" w:rsidRPr="0092046A">
        <w:t xml:space="preserve"> </w:t>
      </w:r>
      <w:r w:rsidR="47C7E42D" w:rsidRPr="0092046A">
        <w:t>Th</w:t>
      </w:r>
      <w:r w:rsidR="391AB3EF" w:rsidRPr="0092046A">
        <w:t>e first question</w:t>
      </w:r>
      <w:r w:rsidR="47C7E42D" w:rsidRPr="0092046A">
        <w:t xml:space="preserve"> is shown in </w:t>
      </w:r>
      <w:r w:rsidR="00EC0A30">
        <w:rPr>
          <w:highlight w:val="yellow"/>
        </w:rPr>
        <w:fldChar w:fldCharType="begin"/>
      </w:r>
      <w:r w:rsidR="00EC0A30">
        <w:instrText xml:space="preserve"> REF _Ref181191511 \h </w:instrText>
      </w:r>
      <w:r w:rsidR="00EC0A30">
        <w:rPr>
          <w:highlight w:val="yellow"/>
        </w:rPr>
      </w:r>
      <w:r w:rsidR="00EC0A30">
        <w:rPr>
          <w:highlight w:val="yellow"/>
        </w:rPr>
        <w:fldChar w:fldCharType="separate"/>
      </w:r>
      <w:r w:rsidR="41CCBCE2">
        <w:t xml:space="preserve">Figure </w:t>
      </w:r>
      <w:r w:rsidR="41CCBCE2">
        <w:rPr>
          <w:noProof/>
        </w:rPr>
        <w:t>2</w:t>
      </w:r>
      <w:r w:rsidR="41CCBCE2">
        <w:t>.</w:t>
      </w:r>
      <w:r w:rsidR="41CCBCE2">
        <w:rPr>
          <w:noProof/>
        </w:rPr>
        <w:t>1</w:t>
      </w:r>
      <w:r w:rsidR="00EC0A30">
        <w:rPr>
          <w:highlight w:val="yellow"/>
        </w:rPr>
        <w:fldChar w:fldCharType="end"/>
      </w:r>
      <w:r w:rsidR="74B15297">
        <w:t xml:space="preserve"> </w:t>
      </w:r>
      <w:r w:rsidR="4DC0A525" w:rsidRPr="0092046A">
        <w:t>below</w:t>
      </w:r>
      <w:r w:rsidR="00EAC352" w:rsidRPr="0092046A">
        <w:t>, with illustrations. The same illustrations were used</w:t>
      </w:r>
      <w:r w:rsidR="0EEEDE79">
        <w:t xml:space="preserve"> in both questions</w:t>
      </w:r>
      <w:r w:rsidR="00EAC352" w:rsidRPr="0092046A">
        <w:t>.</w:t>
      </w:r>
      <w:r w:rsidR="0EEEDE79">
        <w:t xml:space="preserve"> </w:t>
      </w:r>
      <w:r w:rsidR="49D90456">
        <w:t xml:space="preserve">After this, respondents received a third question asking how fair or unfair they think the current distribution of </w:t>
      </w:r>
      <w:r w:rsidR="2B129BDC">
        <w:t xml:space="preserve">wealth </w:t>
      </w:r>
      <w:ins w:id="345" w:author="Trine Dale" w:date="2024-11-10T00:14:00Z">
        <w:r w:rsidR="2444CC3B">
          <w:t xml:space="preserve">is </w:t>
        </w:r>
      </w:ins>
      <w:r w:rsidR="2B129BDC">
        <w:t>in their cou</w:t>
      </w:r>
      <w:r w:rsidR="6709F563">
        <w:t>ntry.</w:t>
      </w:r>
    </w:p>
    <w:p w14:paraId="3B0828EC" w14:textId="77777777" w:rsidR="0024714B" w:rsidRPr="0092046A" w:rsidRDefault="0024714B" w:rsidP="005B25FB"/>
    <w:p w14:paraId="260BBCA1" w14:textId="77777777" w:rsidR="00EC0A30" w:rsidRDefault="00791C98" w:rsidP="00EC0A30">
      <w:pPr>
        <w:keepNext/>
      </w:pPr>
      <w:r w:rsidRPr="0092046A">
        <w:rPr>
          <w:noProof/>
        </w:rPr>
        <w:drawing>
          <wp:inline distT="0" distB="0" distL="0" distR="0" wp14:anchorId="6534CF26" wp14:editId="452ED545">
            <wp:extent cx="4791456" cy="6067516"/>
            <wp:effectExtent l="0" t="0" r="9525" b="0"/>
            <wp:docPr id="11591258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125872" name="Picture 1" descr="A screenshot of a computer&#10;&#10;Description automatically generated"/>
                    <pic:cNvPicPr/>
                  </pic:nvPicPr>
                  <pic:blipFill>
                    <a:blip r:embed="rId56"/>
                    <a:stretch>
                      <a:fillRect/>
                    </a:stretch>
                  </pic:blipFill>
                  <pic:spPr>
                    <a:xfrm>
                      <a:off x="0" y="0"/>
                      <a:ext cx="4816178" cy="6098822"/>
                    </a:xfrm>
                    <a:prstGeom prst="rect">
                      <a:avLst/>
                    </a:prstGeom>
                  </pic:spPr>
                </pic:pic>
              </a:graphicData>
            </a:graphic>
          </wp:inline>
        </w:drawing>
      </w:r>
    </w:p>
    <w:p w14:paraId="0473B780" w14:textId="3BF6C3EF" w:rsidR="00791C98" w:rsidRDefault="74B15297" w:rsidP="00C75708">
      <w:pPr>
        <w:pStyle w:val="Bildetekst"/>
      </w:pPr>
      <w:bookmarkStart w:id="346" w:name="_Ref181191511"/>
      <w:r>
        <w:t xml:space="preserve">Figure </w:t>
      </w:r>
      <w:r w:rsidR="00EC0A30">
        <w:fldChar w:fldCharType="begin"/>
      </w:r>
      <w:r w:rsidR="00EC0A30">
        <w:instrText xml:space="preserve"> STYLEREF 1 \s </w:instrText>
      </w:r>
      <w:r w:rsidR="00EC0A30">
        <w:fldChar w:fldCharType="separate"/>
      </w:r>
      <w:r w:rsidR="41CCBCE2" w:rsidRPr="4044C3C2">
        <w:rPr>
          <w:noProof/>
        </w:rPr>
        <w:t>2</w:t>
      </w:r>
      <w:r w:rsidR="00EC0A30">
        <w:fldChar w:fldCharType="end"/>
      </w:r>
      <w:r>
        <w:t>.</w:t>
      </w:r>
      <w:r w:rsidR="00EC0A30">
        <w:fldChar w:fldCharType="begin"/>
      </w:r>
      <w:r w:rsidR="00EC0A30">
        <w:instrText xml:space="preserve"> SEQ Figure \* ARABIC \s 1 </w:instrText>
      </w:r>
      <w:r w:rsidR="00EC0A30">
        <w:fldChar w:fldCharType="separate"/>
      </w:r>
      <w:r w:rsidR="41CCBCE2" w:rsidRPr="4044C3C2">
        <w:rPr>
          <w:noProof/>
        </w:rPr>
        <w:t>1</w:t>
      </w:r>
      <w:r w:rsidR="00EC0A30">
        <w:fldChar w:fldCharType="end"/>
      </w:r>
      <w:bookmarkEnd w:id="346"/>
      <w:r>
        <w:t>:</w:t>
      </w:r>
      <w:r w:rsidR="3DE7D9E8">
        <w:t xml:space="preserve"> </w:t>
      </w:r>
      <w:commentRangeStart w:id="347"/>
      <w:r w:rsidR="3DE7D9E8">
        <w:t xml:space="preserve">How the question about </w:t>
      </w:r>
      <w:r w:rsidR="391AB3EF">
        <w:t>perception of economic inequality appeared in the survey.</w:t>
      </w:r>
      <w:commentRangeEnd w:id="347"/>
      <w:r w:rsidR="00EC0A30">
        <w:rPr>
          <w:rStyle w:val="Merknadsreferanse"/>
        </w:rPr>
        <w:commentReference w:id="347"/>
      </w:r>
    </w:p>
    <w:p w14:paraId="28B7545B" w14:textId="77777777" w:rsidR="0024714B" w:rsidRDefault="0024714B" w:rsidP="0024714B"/>
    <w:p w14:paraId="6E3E8708" w14:textId="1806BAE0" w:rsidR="0024714B" w:rsidRDefault="0024714B" w:rsidP="0024714B">
      <w:r>
        <w:lastRenderedPageBreak/>
        <w:t>Related to the questions under (3.), in both surveys, respondents are asked about w</w:t>
      </w:r>
      <w:r w:rsidRPr="007562E5">
        <w:t xml:space="preserve">hich party they voted </w:t>
      </w:r>
      <w:r w:rsidR="00F91919">
        <w:t xml:space="preserve">for </w:t>
      </w:r>
      <w:r w:rsidRPr="007562E5">
        <w:t>in the previous election (i.e. 2023)</w:t>
      </w:r>
      <w:r>
        <w:t xml:space="preserve"> and t</w:t>
      </w:r>
      <w:r w:rsidRPr="007562E5">
        <w:t>rust in various public and political institutions</w:t>
      </w:r>
      <w:r>
        <w:t>, though the list of institutions varied between surveys.</w:t>
      </w:r>
    </w:p>
    <w:p w14:paraId="6FCF2169" w14:textId="388D8E5E" w:rsidR="0024714B" w:rsidRDefault="49347E28" w:rsidP="0024714B">
      <w:r>
        <w:t xml:space="preserve">In the pilot survey, respondents are asked about the following </w:t>
      </w:r>
      <w:commentRangeStart w:id="348"/>
      <w:del w:id="349" w:author="Askill Harkjerr Halse" w:date="2024-12-04T20:42:00Z" w16du:dateUtc="2024-12-04T19:42:00Z">
        <w:r w:rsidDel="00101544">
          <w:delText>questions</w:delText>
        </w:r>
      </w:del>
      <w:commentRangeEnd w:id="348"/>
      <w:ins w:id="350" w:author="Askill Harkjerr Halse" w:date="2024-12-04T20:42:00Z" w16du:dateUtc="2024-12-04T19:42:00Z">
        <w:r w:rsidR="00101544">
          <w:t>topics</w:t>
        </w:r>
      </w:ins>
      <w:r w:rsidR="0024714B">
        <w:rPr>
          <w:rStyle w:val="Merknadsreferanse"/>
        </w:rPr>
        <w:commentReference w:id="348"/>
      </w:r>
      <w:r>
        <w:t xml:space="preserve"> related to transport policies (3.):</w:t>
      </w:r>
    </w:p>
    <w:p w14:paraId="78419B5F" w14:textId="59D7795C" w:rsidR="0024714B" w:rsidRDefault="0024714B" w:rsidP="0024714B">
      <w:pPr>
        <w:pStyle w:val="Listeavsnitt"/>
        <w:numPr>
          <w:ilvl w:val="0"/>
          <w:numId w:val="23"/>
        </w:numPr>
      </w:pPr>
      <w:del w:id="351" w:author="Askill Harkjerr Halse" w:date="2024-12-04T20:42:00Z" w16du:dateUtc="2024-12-04T19:42:00Z">
        <w:r w:rsidDel="00101544">
          <w:delText>Rate h</w:delText>
        </w:r>
      </w:del>
      <w:ins w:id="352" w:author="Askill Harkjerr Halse" w:date="2024-12-04T20:42:00Z" w16du:dateUtc="2024-12-04T19:42:00Z">
        <w:r w:rsidR="00101544">
          <w:t>H</w:t>
        </w:r>
      </w:ins>
      <w:r>
        <w:t>ow road pricing (implemented as a distance-based fee), would affect both themselves and low-income residents, indicating whether each group would be better or worse off</w:t>
      </w:r>
    </w:p>
    <w:p w14:paraId="07F290D0" w14:textId="77777777" w:rsidR="0024714B" w:rsidRPr="00D7260D" w:rsidRDefault="0024714B" w:rsidP="0024714B">
      <w:pPr>
        <w:pStyle w:val="Listeavsnitt"/>
        <w:numPr>
          <w:ilvl w:val="0"/>
          <w:numId w:val="23"/>
        </w:numPr>
      </w:pPr>
      <w:r>
        <w:t>General attitudes towards air pollution, road pricing, public revenues, taxation, and road tolls</w:t>
      </w:r>
    </w:p>
    <w:p w14:paraId="7FAA346E" w14:textId="55101D53" w:rsidR="0024714B" w:rsidRDefault="49347E28" w:rsidP="0024714B">
      <w:r>
        <w:t>In the main survey, respondents are more specifically asked</w:t>
      </w:r>
      <w:ins w:id="353" w:author="Askill Harkjerr Halse" w:date="2024-12-04T20:43:00Z" w16du:dateUtc="2024-12-04T19:43:00Z">
        <w:r w:rsidR="00FF27BB">
          <w:t xml:space="preserve"> about</w:t>
        </w:r>
      </w:ins>
      <w:commentRangeStart w:id="354"/>
      <w:r>
        <w:t xml:space="preserve"> </w:t>
      </w:r>
      <w:del w:id="355" w:author="Askill Harkjerr Halse" w:date="2024-12-04T20:43:00Z" w16du:dateUtc="2024-12-04T19:43:00Z">
        <w:r w:rsidDel="00FF27BB">
          <w:delText>the following</w:delText>
        </w:r>
        <w:commentRangeEnd w:id="354"/>
        <w:r w:rsidR="0024714B" w:rsidDel="00FF27BB">
          <w:rPr>
            <w:rStyle w:val="Merknadsreferanse"/>
          </w:rPr>
          <w:commentReference w:id="354"/>
        </w:r>
        <w:r w:rsidDel="00FF27BB">
          <w:delText xml:space="preserve"> questions about </w:delText>
        </w:r>
      </w:del>
      <w:r>
        <w:t>attitudes towards transport policies (3.):</w:t>
      </w:r>
    </w:p>
    <w:p w14:paraId="3FAA5AFE" w14:textId="77777777" w:rsidR="0024714B" w:rsidRDefault="0024714B" w:rsidP="0024714B">
      <w:pPr>
        <w:pStyle w:val="Listeavsnitt"/>
        <w:numPr>
          <w:ilvl w:val="0"/>
          <w:numId w:val="16"/>
        </w:numPr>
      </w:pPr>
      <w:r>
        <w:t>Whether they think air pollution is a serious environmental and health problem</w:t>
      </w:r>
    </w:p>
    <w:p w14:paraId="0571A602" w14:textId="77777777" w:rsidR="0024714B" w:rsidRDefault="0024714B" w:rsidP="0024714B">
      <w:pPr>
        <w:pStyle w:val="Listeavsnitt"/>
        <w:numPr>
          <w:ilvl w:val="0"/>
          <w:numId w:val="16"/>
        </w:numPr>
      </w:pPr>
      <w:r>
        <w:t>Whether they think road pricing will reduce greenhouse gas emissions, congestion, air pollution and personal car use</w:t>
      </w:r>
    </w:p>
    <w:p w14:paraId="73FA4522" w14:textId="77777777" w:rsidR="0024714B" w:rsidRDefault="0024714B" w:rsidP="0024714B">
      <w:pPr>
        <w:pStyle w:val="Listeavsnitt"/>
        <w:numPr>
          <w:ilvl w:val="0"/>
          <w:numId w:val="16"/>
        </w:numPr>
      </w:pPr>
      <w:r>
        <w:t>Which groups will gain or lose from road pricing</w:t>
      </w:r>
    </w:p>
    <w:p w14:paraId="633B2236" w14:textId="77777777" w:rsidR="0024714B" w:rsidRDefault="0024714B" w:rsidP="0024714B">
      <w:pPr>
        <w:pStyle w:val="Listeavsnitt"/>
        <w:numPr>
          <w:ilvl w:val="0"/>
          <w:numId w:val="16"/>
        </w:numPr>
      </w:pPr>
      <w:r>
        <w:t>General attitudes towards (i) current road tolls and (ii) the proposed road pricing scheme</w:t>
      </w:r>
    </w:p>
    <w:p w14:paraId="6E9C4B01" w14:textId="77777777" w:rsidR="0024714B" w:rsidRPr="0092046A" w:rsidRDefault="0024714B" w:rsidP="0024714B">
      <w:pPr>
        <w:pStyle w:val="Listeavsnitt"/>
        <w:numPr>
          <w:ilvl w:val="0"/>
          <w:numId w:val="16"/>
        </w:numPr>
      </w:pPr>
      <w:r>
        <w:t>Three final questions about attitudes towards public revenues, taxation and privacy</w:t>
      </w:r>
    </w:p>
    <w:p w14:paraId="3D21A913" w14:textId="475D5F4B" w:rsidR="007E5E5C" w:rsidRPr="0092046A" w:rsidRDefault="00E86F4F" w:rsidP="00E86F4F">
      <w:pPr>
        <w:pStyle w:val="Overskrift2"/>
      </w:pPr>
      <w:bookmarkStart w:id="356" w:name="_Toc178853570"/>
      <w:bookmarkStart w:id="357" w:name="_Toc180606478"/>
      <w:bookmarkEnd w:id="356"/>
      <w:r w:rsidRPr="0092046A">
        <w:t>Sociodemographic characteristics</w:t>
      </w:r>
      <w:bookmarkEnd w:id="357"/>
    </w:p>
    <w:p w14:paraId="52A51440" w14:textId="37716167" w:rsidR="00BC52E7" w:rsidRPr="0092046A" w:rsidRDefault="1A6FB48B" w:rsidP="00BC52E7">
      <w:r>
        <w:t xml:space="preserve">In the questionnaire, respondents were asked </w:t>
      </w:r>
      <w:del w:id="358" w:author="Trine Dale" w:date="2024-11-10T00:22:00Z">
        <w:r w:rsidR="00BC52E7" w:rsidDel="1A6FB48B">
          <w:delText xml:space="preserve">about </w:delText>
        </w:r>
      </w:del>
      <w:r>
        <w:t>to report the following characteristics (in addition to where they live):</w:t>
      </w:r>
      <w:commentRangeStart w:id="359"/>
      <w:commentRangeEnd w:id="359"/>
      <w:r w:rsidR="00BC52E7">
        <w:rPr>
          <w:rStyle w:val="Merknadsreferanse"/>
        </w:rPr>
        <w:commentReference w:id="359"/>
      </w:r>
    </w:p>
    <w:p w14:paraId="29F91B4A" w14:textId="77777777" w:rsidR="00387F18" w:rsidRPr="0092046A" w:rsidRDefault="00387F18" w:rsidP="00C23675">
      <w:pPr>
        <w:pStyle w:val="Listeavsnitt"/>
        <w:numPr>
          <w:ilvl w:val="0"/>
          <w:numId w:val="14"/>
        </w:numPr>
      </w:pPr>
      <w:r w:rsidRPr="0092046A">
        <w:t>Year of birth</w:t>
      </w:r>
    </w:p>
    <w:p w14:paraId="7D4375FC" w14:textId="26B5DD57" w:rsidR="00C23675" w:rsidRPr="0092046A" w:rsidRDefault="00C23675" w:rsidP="00C23675">
      <w:pPr>
        <w:pStyle w:val="Listeavsnitt"/>
        <w:numPr>
          <w:ilvl w:val="0"/>
          <w:numId w:val="14"/>
        </w:numPr>
      </w:pPr>
      <w:r w:rsidRPr="0092046A">
        <w:t>Gender</w:t>
      </w:r>
    </w:p>
    <w:p w14:paraId="5ECA1584" w14:textId="2326AC86" w:rsidR="00C23675" w:rsidRPr="0092046A" w:rsidRDefault="00387F18" w:rsidP="00C23675">
      <w:pPr>
        <w:pStyle w:val="Listeavsnitt"/>
        <w:numPr>
          <w:ilvl w:val="0"/>
          <w:numId w:val="14"/>
        </w:numPr>
      </w:pPr>
      <w:r w:rsidRPr="0092046A">
        <w:t>Education level</w:t>
      </w:r>
    </w:p>
    <w:p w14:paraId="2A15DA1A" w14:textId="26EDDF8B" w:rsidR="00387F18" w:rsidRPr="0092046A" w:rsidRDefault="000D6507" w:rsidP="00C23675">
      <w:pPr>
        <w:pStyle w:val="Listeavsnitt"/>
        <w:numPr>
          <w:ilvl w:val="0"/>
          <w:numId w:val="14"/>
        </w:numPr>
      </w:pPr>
      <w:r w:rsidRPr="0092046A">
        <w:t>Gross personal income</w:t>
      </w:r>
    </w:p>
    <w:p w14:paraId="17BF273F" w14:textId="32270D5F" w:rsidR="000D6507" w:rsidRDefault="000D6507" w:rsidP="00C23675">
      <w:pPr>
        <w:pStyle w:val="Listeavsnitt"/>
        <w:numPr>
          <w:ilvl w:val="0"/>
          <w:numId w:val="14"/>
        </w:numPr>
      </w:pPr>
      <w:r w:rsidRPr="0092046A">
        <w:t>The number of adults in the household</w:t>
      </w:r>
      <w:r w:rsidR="0002553D">
        <w:t xml:space="preserve"> (main survey)</w:t>
      </w:r>
    </w:p>
    <w:p w14:paraId="6C0337C1" w14:textId="319AED27" w:rsidR="0002553D" w:rsidRPr="0092046A" w:rsidRDefault="0002553D" w:rsidP="00C23675">
      <w:pPr>
        <w:pStyle w:val="Listeavsnitt"/>
        <w:numPr>
          <w:ilvl w:val="0"/>
          <w:numId w:val="14"/>
        </w:numPr>
      </w:pPr>
      <w:r>
        <w:t>The number of people in the household (pilot survey)</w:t>
      </w:r>
    </w:p>
    <w:p w14:paraId="7467A153" w14:textId="3CAA44F3" w:rsidR="000D6507" w:rsidRPr="0092046A" w:rsidRDefault="000D6507" w:rsidP="00C23675">
      <w:pPr>
        <w:pStyle w:val="Listeavsnitt"/>
        <w:numPr>
          <w:ilvl w:val="0"/>
          <w:numId w:val="14"/>
        </w:numPr>
      </w:pPr>
      <w:r w:rsidRPr="0092046A">
        <w:t>The number of children under 15 in the household</w:t>
      </w:r>
    </w:p>
    <w:p w14:paraId="529B505E" w14:textId="3C0F1D65" w:rsidR="000D6507" w:rsidRPr="0092046A" w:rsidRDefault="00C870BD" w:rsidP="00C23675">
      <w:pPr>
        <w:pStyle w:val="Listeavsnitt"/>
        <w:numPr>
          <w:ilvl w:val="0"/>
          <w:numId w:val="14"/>
        </w:numPr>
      </w:pPr>
      <w:r w:rsidRPr="0092046A">
        <w:t xml:space="preserve">Main </w:t>
      </w:r>
      <w:r w:rsidR="001C7FA9" w:rsidRPr="0092046A">
        <w:t>occupation (working, studying etc.)</w:t>
      </w:r>
    </w:p>
    <w:p w14:paraId="1C601511" w14:textId="77777777" w:rsidR="00BC52E7" w:rsidRPr="0092046A" w:rsidRDefault="00BC52E7" w:rsidP="00BC52E7"/>
    <w:p w14:paraId="0A706927" w14:textId="556258AB" w:rsidR="009C08D4" w:rsidRPr="0092046A" w:rsidRDefault="29A77F61" w:rsidP="009C08D4">
      <w:pPr>
        <w:pStyle w:val="Overskrift1"/>
      </w:pPr>
      <w:bookmarkStart w:id="360" w:name="_Ref176944997"/>
      <w:bookmarkStart w:id="361" w:name="_Toc180606479"/>
      <w:commentRangeStart w:id="362"/>
      <w:r>
        <w:lastRenderedPageBreak/>
        <w:t>Data collection</w:t>
      </w:r>
      <w:bookmarkEnd w:id="360"/>
      <w:bookmarkEnd w:id="361"/>
      <w:r w:rsidR="0CDC7D16">
        <w:t xml:space="preserve"> </w:t>
      </w:r>
      <w:commentRangeEnd w:id="362"/>
      <w:r w:rsidR="009C08D4">
        <w:rPr>
          <w:rStyle w:val="Merknadsreferanse"/>
        </w:rPr>
        <w:commentReference w:id="362"/>
      </w:r>
    </w:p>
    <w:p w14:paraId="6000ADFC" w14:textId="6917F6D9" w:rsidR="00BA4E41" w:rsidRDefault="49CDC6B4" w:rsidP="00BA4E41">
      <w:r>
        <w:t>The pilot survey was launched in September</w:t>
      </w:r>
      <w:r w:rsidR="41EF8712">
        <w:t xml:space="preserve"> 2023</w:t>
      </w:r>
      <w:r>
        <w:t xml:space="preserve">, while the main survey was </w:t>
      </w:r>
      <w:r w:rsidR="0CE81C96">
        <w:t>run in March</w:t>
      </w:r>
      <w:r w:rsidR="41EF8712">
        <w:t xml:space="preserve"> 2024</w:t>
      </w:r>
      <w:r w:rsidR="0CE81C96">
        <w:t>. The recruitment method varie</w:t>
      </w:r>
      <w:ins w:id="363" w:author="Trine Dale" w:date="2024-11-10T00:25:00Z">
        <w:r w:rsidR="02237B27">
          <w:t>d</w:t>
        </w:r>
      </w:ins>
      <w:del w:id="364" w:author="Trine Dale" w:date="2024-11-10T00:25:00Z">
        <w:r w:rsidR="00A577B8" w:rsidDel="0CE81C96">
          <w:delText>s</w:delText>
        </w:r>
      </w:del>
      <w:r w:rsidR="0CE81C96">
        <w:t xml:space="preserve">, </w:t>
      </w:r>
      <w:r w:rsidR="6A52C151">
        <w:t>as explained below. In</w:t>
      </w:r>
      <w:r w:rsidR="0CE81C96">
        <w:t xml:space="preserve"> both surveys</w:t>
      </w:r>
      <w:r w:rsidR="0C5D4710">
        <w:t>, respondent</w:t>
      </w:r>
      <w:r w:rsidR="0CE81C96">
        <w:t xml:space="preserve"> were incentivized </w:t>
      </w:r>
      <w:r w:rsidR="0C5D4710">
        <w:t xml:space="preserve">in terms of a lottery where they could win </w:t>
      </w:r>
      <w:r w:rsidR="0CE81C96">
        <w:t xml:space="preserve">a </w:t>
      </w:r>
      <w:r w:rsidR="76AC6E1F">
        <w:t xml:space="preserve">gift card of </w:t>
      </w:r>
      <w:del w:id="365" w:author="Trine Dale" w:date="2024-11-10T00:26:00Z">
        <w:r w:rsidR="00A577B8" w:rsidDel="76AC6E1F">
          <w:delText>value about</w:delText>
        </w:r>
      </w:del>
      <w:r w:rsidR="76AC6E1F">
        <w:t xml:space="preserve"> NOK 5000.</w:t>
      </w:r>
    </w:p>
    <w:p w14:paraId="7D358F19" w14:textId="33B409B3" w:rsidR="00100629" w:rsidRPr="0092046A" w:rsidRDefault="00100629" w:rsidP="00100629">
      <w:pPr>
        <w:pStyle w:val="Overskrift2"/>
      </w:pPr>
      <w:bookmarkStart w:id="366" w:name="_Toc180606480"/>
      <w:r w:rsidRPr="0092046A">
        <w:t>Pilot survey in Norway</w:t>
      </w:r>
      <w:bookmarkEnd w:id="366"/>
    </w:p>
    <w:p w14:paraId="437A89EA" w14:textId="1FAD3923" w:rsidR="00F9288A" w:rsidRDefault="00231927" w:rsidP="00100629">
      <w:r>
        <w:t xml:space="preserve">To recruit respondents for the pilot survey, </w:t>
      </w:r>
      <w:r w:rsidR="00FE3E49">
        <w:t>a spons</w:t>
      </w:r>
      <w:r w:rsidR="00C60925">
        <w:t>ored Facebook post</w:t>
      </w:r>
      <w:r w:rsidR="00713E05">
        <w:rPr>
          <w:rStyle w:val="Fotnotereferanse"/>
        </w:rPr>
        <w:footnoteReference w:id="5"/>
      </w:r>
      <w:r w:rsidR="00C60925">
        <w:t xml:space="preserve"> was created</w:t>
      </w:r>
      <w:r w:rsidR="00F22D9F">
        <w:t xml:space="preserve">, see </w:t>
      </w:r>
      <w:r w:rsidR="00F22D9F">
        <w:fldChar w:fldCharType="begin"/>
      </w:r>
      <w:r w:rsidR="00F22D9F">
        <w:instrText xml:space="preserve"> REF _Ref178855943 \h </w:instrText>
      </w:r>
      <w:r w:rsidR="00F22D9F">
        <w:fldChar w:fldCharType="separate"/>
      </w:r>
      <w:r w:rsidR="00C34CCF" w:rsidRPr="0092046A">
        <w:t xml:space="preserve">Figure </w:t>
      </w:r>
      <w:r w:rsidR="00C34CCF">
        <w:rPr>
          <w:noProof/>
        </w:rPr>
        <w:t>3</w:t>
      </w:r>
      <w:r w:rsidR="00C34CCF">
        <w:t>.</w:t>
      </w:r>
      <w:r w:rsidR="00C34CCF">
        <w:rPr>
          <w:noProof/>
        </w:rPr>
        <w:t>1</w:t>
      </w:r>
      <w:r w:rsidR="00F22D9F">
        <w:fldChar w:fldCharType="end"/>
      </w:r>
      <w:r w:rsidR="007D5DFB">
        <w:t xml:space="preserve">. </w:t>
      </w:r>
      <w:ins w:id="367" w:author="Askill Harkjerr Halse" w:date="2024-11-17T19:31:00Z">
        <w:r w:rsidR="00F9288A">
          <w:t>This means that potential respond</w:t>
        </w:r>
      </w:ins>
      <w:ins w:id="368" w:author="Askill Harkjerr Halse" w:date="2024-11-17T19:32:00Z">
        <w:r w:rsidR="00F9288A">
          <w:t>ents could have gotten information about the survey either because they were targeted by the sponsored post or because someone in their network shared it or interacted with it.</w:t>
        </w:r>
      </w:ins>
      <w:r w:rsidR="00F9288A">
        <w:t xml:space="preserve"> </w:t>
      </w:r>
      <w:r w:rsidR="00155D3F">
        <w:t>Hence, we did not control who received information about the survey</w:t>
      </w:r>
      <w:r w:rsidR="009F34CE">
        <w:t xml:space="preserve">. </w:t>
      </w:r>
      <w:r w:rsidR="00E744D6">
        <w:t>Those who received the information are unlikely to be representative of the general population, neither are those who chose to answer the survey.</w:t>
      </w:r>
    </w:p>
    <w:p w14:paraId="0ABFA134" w14:textId="3ED66F59" w:rsidR="00100629" w:rsidRDefault="007D5DFB" w:rsidP="00100629">
      <w:r>
        <w:t xml:space="preserve">The </w:t>
      </w:r>
      <w:r w:rsidR="00F310BC">
        <w:t xml:space="preserve">post and corresponding </w:t>
      </w:r>
      <w:r>
        <w:t xml:space="preserve">survey </w:t>
      </w:r>
      <w:r w:rsidR="00F310BC">
        <w:t>were</w:t>
      </w:r>
      <w:r>
        <w:t xml:space="preserve"> launched on </w:t>
      </w:r>
      <w:r w:rsidR="008B2C7C">
        <w:t>September 27, 20</w:t>
      </w:r>
      <w:r w:rsidR="00825482">
        <w:t>23</w:t>
      </w:r>
      <w:r w:rsidR="00F11952">
        <w:t xml:space="preserve"> and people could answer until the 4</w:t>
      </w:r>
      <w:r w:rsidR="00F11952" w:rsidRPr="009864DC">
        <w:rPr>
          <w:vertAlign w:val="superscript"/>
        </w:rPr>
        <w:t>th</w:t>
      </w:r>
      <w:r w:rsidR="00F11952">
        <w:t xml:space="preserve"> of October</w:t>
      </w:r>
      <w:r w:rsidR="00825482">
        <w:t xml:space="preserve">. </w:t>
      </w:r>
      <w:r w:rsidR="007B2671">
        <w:t>To</w:t>
      </w:r>
      <w:r w:rsidR="0015600B">
        <w:t xml:space="preserve"> expand the reach of the survey, </w:t>
      </w:r>
      <w:r w:rsidR="0024714B">
        <w:t xml:space="preserve">researchers at TØI </w:t>
      </w:r>
      <w:r w:rsidR="007B2671">
        <w:t xml:space="preserve">asked several organizations to share the Facebook post </w:t>
      </w:r>
      <w:r w:rsidR="00ED4E4C">
        <w:t>on their Facebook pages.</w:t>
      </w:r>
      <w:r w:rsidR="00E50319">
        <w:t xml:space="preserve"> T</w:t>
      </w:r>
      <w:r w:rsidR="00205589">
        <w:t xml:space="preserve">he only organization that </w:t>
      </w:r>
      <w:r w:rsidR="00F21ABE">
        <w:t>confirmed that it had share</w:t>
      </w:r>
      <w:r w:rsidR="006B41B9">
        <w:t>d</w:t>
      </w:r>
      <w:r w:rsidR="00F21ABE">
        <w:t xml:space="preserve"> the post </w:t>
      </w:r>
      <w:r w:rsidR="00205589">
        <w:t xml:space="preserve">was </w:t>
      </w:r>
      <w:r w:rsidR="00205589" w:rsidRPr="00205589">
        <w:t>Syklistforeningen</w:t>
      </w:r>
      <w:r w:rsidR="00205589">
        <w:t xml:space="preserve"> (</w:t>
      </w:r>
      <w:r w:rsidR="00F21ABE">
        <w:t xml:space="preserve">the </w:t>
      </w:r>
      <w:r w:rsidR="00205589">
        <w:t>Cyclists’ Association)</w:t>
      </w:r>
      <w:r w:rsidR="00ED4E4C">
        <w:t xml:space="preserve">. </w:t>
      </w:r>
      <w:r w:rsidR="00F2764D">
        <w:t>The pilot survey received 1,741 responses.</w:t>
      </w:r>
    </w:p>
    <w:p w14:paraId="69233C1D" w14:textId="77777777" w:rsidR="00906009" w:rsidRDefault="000E1EF1" w:rsidP="00100629">
      <w:r>
        <w:t xml:space="preserve">The </w:t>
      </w:r>
      <w:r w:rsidR="00BC5215">
        <w:t>F</w:t>
      </w:r>
      <w:r>
        <w:t xml:space="preserve">acebook post </w:t>
      </w:r>
      <w:r w:rsidR="00BC5215">
        <w:t xml:space="preserve">text stated: </w:t>
      </w:r>
    </w:p>
    <w:p w14:paraId="3FCC0DED" w14:textId="5B1F04A5" w:rsidR="000E1EF1" w:rsidRDefault="00BC5215" w:rsidP="00906009">
      <w:pPr>
        <w:ind w:left="1134"/>
        <w:rPr>
          <w:i/>
          <w:iCs/>
        </w:rPr>
      </w:pPr>
      <w:r w:rsidRPr="00906009">
        <w:rPr>
          <w:i/>
          <w:iCs/>
        </w:rPr>
        <w:t>“</w:t>
      </w:r>
      <w:r w:rsidR="00BA6101" w:rsidRPr="00906009">
        <w:rPr>
          <w:i/>
          <w:iCs/>
        </w:rPr>
        <w:t>W</w:t>
      </w:r>
      <w:r w:rsidRPr="00906009">
        <w:rPr>
          <w:i/>
          <w:iCs/>
        </w:rPr>
        <w:t xml:space="preserve">hat do you think about </w:t>
      </w:r>
      <w:r w:rsidR="00865EA0">
        <w:rPr>
          <w:i/>
          <w:iCs/>
        </w:rPr>
        <w:t>replacing</w:t>
      </w:r>
      <w:r w:rsidR="00865EA0" w:rsidRPr="00906009">
        <w:rPr>
          <w:i/>
          <w:iCs/>
        </w:rPr>
        <w:t xml:space="preserve"> </w:t>
      </w:r>
      <w:r w:rsidRPr="00906009">
        <w:rPr>
          <w:i/>
          <w:iCs/>
        </w:rPr>
        <w:t>current road tolls with</w:t>
      </w:r>
      <w:r w:rsidR="00A23821" w:rsidRPr="00906009">
        <w:rPr>
          <w:i/>
          <w:iCs/>
        </w:rPr>
        <w:t xml:space="preserve"> other forms of taxes? Researchers at TØI</w:t>
      </w:r>
      <w:r w:rsidR="00B22665" w:rsidRPr="00906009">
        <w:rPr>
          <w:i/>
          <w:iCs/>
        </w:rPr>
        <w:t xml:space="preserve"> wish to study people’s attitudes toward </w:t>
      </w:r>
      <w:r w:rsidR="004E48D1">
        <w:rPr>
          <w:i/>
          <w:iCs/>
        </w:rPr>
        <w:t>tax</w:t>
      </w:r>
      <w:r w:rsidR="002D22ED">
        <w:rPr>
          <w:i/>
          <w:iCs/>
        </w:rPr>
        <w:t xml:space="preserve"> schemes</w:t>
      </w:r>
      <w:r w:rsidR="004E48D1" w:rsidRPr="00906009">
        <w:rPr>
          <w:i/>
          <w:iCs/>
        </w:rPr>
        <w:t xml:space="preserve"> </w:t>
      </w:r>
      <w:r w:rsidR="00B22665" w:rsidRPr="00906009">
        <w:rPr>
          <w:i/>
          <w:iCs/>
        </w:rPr>
        <w:t xml:space="preserve">that can </w:t>
      </w:r>
      <w:r w:rsidR="00865EA0">
        <w:rPr>
          <w:i/>
          <w:iCs/>
        </w:rPr>
        <w:t>replace</w:t>
      </w:r>
      <w:r w:rsidR="00865EA0" w:rsidRPr="00906009">
        <w:rPr>
          <w:i/>
          <w:iCs/>
        </w:rPr>
        <w:t xml:space="preserve"> </w:t>
      </w:r>
      <w:r w:rsidR="00BA6101" w:rsidRPr="00906009">
        <w:rPr>
          <w:i/>
          <w:iCs/>
        </w:rPr>
        <w:t>road toll</w:t>
      </w:r>
      <w:r w:rsidR="00865EA0">
        <w:rPr>
          <w:i/>
          <w:iCs/>
        </w:rPr>
        <w:t>s</w:t>
      </w:r>
      <w:r w:rsidR="00BA6101" w:rsidRPr="00906009">
        <w:rPr>
          <w:i/>
          <w:iCs/>
        </w:rPr>
        <w:t>. We want your feedback!</w:t>
      </w:r>
      <w:r w:rsidR="00A23821" w:rsidRPr="00906009">
        <w:rPr>
          <w:i/>
          <w:iCs/>
        </w:rPr>
        <w:t>”</w:t>
      </w:r>
    </w:p>
    <w:p w14:paraId="64282BDC" w14:textId="333358FD" w:rsidR="00876B6E" w:rsidRDefault="754CEAA0" w:rsidP="009D6126">
      <w:r>
        <w:t xml:space="preserve">In addition to </w:t>
      </w:r>
      <w:r w:rsidR="0B1A6A77">
        <w:t xml:space="preserve">survey responses, </w:t>
      </w:r>
      <w:r w:rsidR="36C41FE4">
        <w:t xml:space="preserve">the Facebook post received considerable attention on social media. </w:t>
      </w:r>
      <w:r w:rsidR="6FFDC084">
        <w:t xml:space="preserve">About 1,500 users reacted to the post with an emoji, of which </w:t>
      </w:r>
      <w:r w:rsidR="1FAE8C7B">
        <w:t xml:space="preserve">about 2/3 </w:t>
      </w:r>
      <w:r w:rsidR="7BDA0D2D">
        <w:t xml:space="preserve">posted an angry </w:t>
      </w:r>
      <w:r w:rsidR="4A4F3D48">
        <w:t xml:space="preserve">face. </w:t>
      </w:r>
      <w:r w:rsidR="134182D0">
        <w:t xml:space="preserve">About 1,200 </w:t>
      </w:r>
      <w:r w:rsidR="1D49F366">
        <w:t xml:space="preserve">users commented on the post. Many of the comments also expressed negative </w:t>
      </w:r>
      <w:r w:rsidR="53664336">
        <w:t xml:space="preserve">attitudes towards </w:t>
      </w:r>
      <w:r w:rsidR="122AC5BB">
        <w:t>road taxes.</w:t>
      </w:r>
      <w:ins w:id="369" w:author="Trine Dale" w:date="2024-11-10T00:28:00Z">
        <w:r w:rsidR="3C356A5C">
          <w:t xml:space="preserve"> </w:t>
        </w:r>
      </w:ins>
      <w:commentRangeStart w:id="370"/>
      <w:commentRangeEnd w:id="370"/>
      <w:r w:rsidR="00865EA0">
        <w:rPr>
          <w:rStyle w:val="Merknadsreferanse"/>
        </w:rPr>
        <w:commentReference w:id="370"/>
      </w:r>
      <w:r w:rsidR="00351613">
        <w:t xml:space="preserve">This could have implications for the </w:t>
      </w:r>
      <w:r w:rsidR="00F4136C">
        <w:t>representativeness of the net sample, and possible also the data quality.</w:t>
      </w:r>
    </w:p>
    <w:p w14:paraId="2AEE5027" w14:textId="1DCFC562" w:rsidR="00F22D9F" w:rsidRDefault="00F22D9F" w:rsidP="009D6126">
      <w:r>
        <w:rPr>
          <w:noProof/>
        </w:rPr>
        <w:lastRenderedPageBreak/>
        <w:drawing>
          <wp:inline distT="0" distB="0" distL="0" distR="0" wp14:anchorId="7E9B67E9" wp14:editId="5162A3B5">
            <wp:extent cx="4095885" cy="4562475"/>
            <wp:effectExtent l="0" t="0" r="0" b="0"/>
            <wp:docPr id="4" name="Bilde 4" descr="Et bilde som inneholder tekst, skjermbilde, utendørs, vei&#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ilde 4" descr="Et bilde som inneholder tekst, skjermbilde, utendørs, vei&#10;&#10;Automatisk generert beskrivelse"/>
                    <pic:cNvPicPr>
                      <a:picLocks noChangeAspect="1" noChangeArrowheads="1"/>
                    </pic:cNvPicPr>
                  </pic:nvPicPr>
                  <pic:blipFill rotWithShape="1">
                    <a:blip r:embed="rId57">
                      <a:extLst>
                        <a:ext uri="{28A0092B-C50C-407E-A947-70E740481C1C}">
                          <a14:useLocalDpi xmlns:a14="http://schemas.microsoft.com/office/drawing/2010/main" val="0"/>
                        </a:ext>
                      </a:extLst>
                    </a:blip>
                    <a:srcRect b="3568"/>
                    <a:stretch/>
                  </pic:blipFill>
                  <pic:spPr bwMode="auto">
                    <a:xfrm>
                      <a:off x="0" y="0"/>
                      <a:ext cx="4107955" cy="4575920"/>
                    </a:xfrm>
                    <a:prstGeom prst="rect">
                      <a:avLst/>
                    </a:prstGeom>
                    <a:noFill/>
                    <a:ln>
                      <a:noFill/>
                    </a:ln>
                    <a:extLst>
                      <a:ext uri="{53640926-AAD7-44D8-BBD7-CCE9431645EC}">
                        <a14:shadowObscured xmlns:a14="http://schemas.microsoft.com/office/drawing/2010/main"/>
                      </a:ext>
                    </a:extLst>
                  </pic:spPr>
                </pic:pic>
              </a:graphicData>
            </a:graphic>
          </wp:inline>
        </w:drawing>
      </w:r>
    </w:p>
    <w:p w14:paraId="7FA8141C" w14:textId="5A71D920" w:rsidR="00F22D9F" w:rsidRDefault="00F22D9F" w:rsidP="00F03434">
      <w:pPr>
        <w:pStyle w:val="Bildetekst"/>
      </w:pPr>
      <w:bookmarkStart w:id="371" w:name="_Ref178855943"/>
      <w:r w:rsidRPr="0092046A">
        <w:t xml:space="preserve">Figure </w:t>
      </w:r>
      <w:r w:rsidR="00EC0A30">
        <w:fldChar w:fldCharType="begin"/>
      </w:r>
      <w:r w:rsidR="00EC0A30">
        <w:instrText xml:space="preserve"> STYLEREF 1 \s </w:instrText>
      </w:r>
      <w:r w:rsidR="00EC0A30">
        <w:fldChar w:fldCharType="separate"/>
      </w:r>
      <w:r w:rsidR="00C34CCF">
        <w:rPr>
          <w:noProof/>
        </w:rPr>
        <w:t>3</w:t>
      </w:r>
      <w:r w:rsidR="00EC0A30">
        <w:fldChar w:fldCharType="end"/>
      </w:r>
      <w:r w:rsidR="00EC0A30">
        <w:t>.</w:t>
      </w:r>
      <w:r w:rsidR="00EC0A30">
        <w:fldChar w:fldCharType="begin"/>
      </w:r>
      <w:r w:rsidR="00EC0A30">
        <w:instrText xml:space="preserve"> SEQ Figure \* ARABIC \s 1 </w:instrText>
      </w:r>
      <w:r w:rsidR="00EC0A30">
        <w:fldChar w:fldCharType="separate"/>
      </w:r>
      <w:r w:rsidR="00C34CCF">
        <w:rPr>
          <w:noProof/>
        </w:rPr>
        <w:t>1</w:t>
      </w:r>
      <w:r w:rsidR="00EC0A30">
        <w:fldChar w:fldCharType="end"/>
      </w:r>
      <w:bookmarkEnd w:id="371"/>
      <w:r w:rsidR="00A932FF">
        <w:t>:</w:t>
      </w:r>
      <w:r w:rsidRPr="0092046A">
        <w:t xml:space="preserve"> </w:t>
      </w:r>
      <w:r>
        <w:t>The Facebook post with the link to the survey (text in Norwegian).</w:t>
      </w:r>
    </w:p>
    <w:p w14:paraId="749809C0" w14:textId="77777777" w:rsidR="00100629" w:rsidRDefault="00100629" w:rsidP="00100629">
      <w:pPr>
        <w:pStyle w:val="Overskrift2"/>
      </w:pPr>
      <w:bookmarkStart w:id="372" w:name="_Toc180606481"/>
      <w:r w:rsidRPr="0092046A">
        <w:t>Main survey in Norway</w:t>
      </w:r>
      <w:bookmarkEnd w:id="372"/>
    </w:p>
    <w:p w14:paraId="4B17A7C5" w14:textId="34EB4747" w:rsidR="0005185B" w:rsidRDefault="423461C6" w:rsidP="0005185B">
      <w:r>
        <w:t xml:space="preserve">To recruit respondents for the main survey, </w:t>
      </w:r>
      <w:r w:rsidR="10830CFB">
        <w:t xml:space="preserve">The Norwegian Tax Administration </w:t>
      </w:r>
      <w:r w:rsidR="6E07AE41">
        <w:t xml:space="preserve">drew a </w:t>
      </w:r>
      <w:r w:rsidR="57C8DD5E">
        <w:t xml:space="preserve">representative </w:t>
      </w:r>
      <w:r w:rsidR="0ADBC571">
        <w:t>random</w:t>
      </w:r>
      <w:r w:rsidR="6E07AE41">
        <w:t xml:space="preserve"> sample of </w:t>
      </w:r>
      <w:r w:rsidR="7F7B1906">
        <w:t>roughly</w:t>
      </w:r>
      <w:r w:rsidR="6E07AE41">
        <w:t xml:space="preserve"> 50,000 people from the population re</w:t>
      </w:r>
      <w:r w:rsidR="0ADBC571">
        <w:t>gister. These were contacted by e-mail</w:t>
      </w:r>
      <w:r w:rsidR="481A998E">
        <w:t xml:space="preserve"> using </w:t>
      </w:r>
      <w:r w:rsidR="32CB07E1">
        <w:t xml:space="preserve">contact info from </w:t>
      </w:r>
      <w:r w:rsidR="63375B26">
        <w:t>the Directorate of Digitalization (</w:t>
      </w:r>
      <w:r w:rsidR="63375B26" w:rsidRPr="4044C3C2">
        <w:rPr>
          <w:i/>
          <w:iCs/>
        </w:rPr>
        <w:t>Kontaktregisteret).</w:t>
      </w:r>
      <w:r w:rsidR="32CB07E1">
        <w:t xml:space="preserve"> The survey was launched on Friday, March 8, 2024</w:t>
      </w:r>
      <w:r w:rsidR="387CD331">
        <w:t>,</w:t>
      </w:r>
      <w:r w:rsidR="55C8B0EF">
        <w:t xml:space="preserve"> </w:t>
      </w:r>
      <w:r w:rsidR="4216CE50">
        <w:t xml:space="preserve">and </w:t>
      </w:r>
      <w:r w:rsidR="137722D0">
        <w:t>the sample</w:t>
      </w:r>
      <w:r w:rsidR="2B35ADEB">
        <w:t xml:space="preserve"> w</w:t>
      </w:r>
      <w:r w:rsidR="137722D0">
        <w:t>as</w:t>
      </w:r>
      <w:r w:rsidR="2B35ADEB">
        <w:t xml:space="preserve"> invited in </w:t>
      </w:r>
      <w:r w:rsidR="137722D0">
        <w:t>several</w:t>
      </w:r>
      <w:r w:rsidR="2B35ADEB">
        <w:t xml:space="preserve"> waves until the 12</w:t>
      </w:r>
      <w:r w:rsidR="2B35ADEB" w:rsidRPr="4044C3C2">
        <w:rPr>
          <w:vertAlign w:val="superscript"/>
        </w:rPr>
        <w:t>th</w:t>
      </w:r>
      <w:r w:rsidR="2B35ADEB">
        <w:t xml:space="preserve"> of Marc</w:t>
      </w:r>
      <w:r w:rsidR="137722D0">
        <w:t>h</w:t>
      </w:r>
      <w:r w:rsidR="52F6CE98">
        <w:t xml:space="preserve">. </w:t>
      </w:r>
      <w:r w:rsidR="28EF9C17">
        <w:t xml:space="preserve">Those who had not answered </w:t>
      </w:r>
      <w:r w:rsidR="137722D0">
        <w:t xml:space="preserve">the survey </w:t>
      </w:r>
      <w:r w:rsidR="28EF9C17">
        <w:t xml:space="preserve">received a reminder </w:t>
      </w:r>
      <w:r w:rsidR="375011AB">
        <w:t>the 15</w:t>
      </w:r>
      <w:r w:rsidR="375011AB" w:rsidRPr="4044C3C2">
        <w:rPr>
          <w:vertAlign w:val="superscript"/>
        </w:rPr>
        <w:t>th</w:t>
      </w:r>
      <w:r w:rsidR="375011AB">
        <w:t xml:space="preserve"> of March and had </w:t>
      </w:r>
      <w:r w:rsidR="63CBF2E9">
        <w:t xml:space="preserve">the </w:t>
      </w:r>
      <w:r w:rsidR="375011AB">
        <w:t xml:space="preserve">possibility to </w:t>
      </w:r>
      <w:r w:rsidR="0DDBB9D0">
        <w:t xml:space="preserve">answer </w:t>
      </w:r>
      <w:r w:rsidR="073E9112">
        <w:t>the survey</w:t>
      </w:r>
      <w:r w:rsidR="375011AB">
        <w:t xml:space="preserve"> until the</w:t>
      </w:r>
      <w:r w:rsidR="5559DD72">
        <w:t xml:space="preserve"> 21</w:t>
      </w:r>
      <w:r w:rsidR="5559DD72" w:rsidRPr="4044C3C2">
        <w:rPr>
          <w:vertAlign w:val="superscript"/>
        </w:rPr>
        <w:t>st</w:t>
      </w:r>
      <w:r w:rsidR="5559DD72">
        <w:t xml:space="preserve"> of March</w:t>
      </w:r>
      <w:r w:rsidR="28EF9C17">
        <w:t>.</w:t>
      </w:r>
      <w:r w:rsidR="180CB230">
        <w:t xml:space="preserve"> </w:t>
      </w:r>
      <w:del w:id="373" w:author="Trine Dale" w:date="2024-11-10T00:36:00Z">
        <w:r w:rsidR="00E336D7" w:rsidDel="180CB230">
          <w:delText>The main survey</w:delText>
        </w:r>
      </w:del>
      <w:ins w:id="374" w:author="Trine Dale" w:date="2024-11-10T00:36:00Z">
        <w:r w:rsidR="7BE9CB8A">
          <w:t>We</w:t>
        </w:r>
      </w:ins>
      <w:r w:rsidR="180CB230">
        <w:t xml:space="preserve"> received 3,910 responses</w:t>
      </w:r>
      <w:ins w:id="375" w:author="Trine Dale" w:date="2024-11-10T00:36:00Z">
        <w:r w:rsidR="0D53284E">
          <w:t xml:space="preserve">, which equals a response rate of </w:t>
        </w:r>
      </w:ins>
      <w:ins w:id="376" w:author="Trine Dale" w:date="2024-11-10T00:42:00Z">
        <w:r w:rsidR="4A6F415A">
          <w:t>xx</w:t>
        </w:r>
      </w:ins>
      <w:ins w:id="377" w:author="Trine Dale" w:date="2024-11-10T00:37:00Z">
        <w:r w:rsidR="0D53284E">
          <w:t xml:space="preserve"> percent.</w:t>
        </w:r>
        <w:del w:id="378" w:author="Askill Harkjerr Halse" w:date="2024-12-04T20:47:00Z" w16du:dateUtc="2024-12-04T19:47:00Z">
          <w:r w:rsidR="0D53284E" w:rsidDel="0093696F">
            <w:delText xml:space="preserve"> </w:delText>
          </w:r>
        </w:del>
      </w:ins>
      <w:commentRangeStart w:id="379"/>
      <w:del w:id="380" w:author="Askill Harkjerr Halse" w:date="2024-12-04T20:47:00Z" w16du:dateUtc="2024-12-04T19:47:00Z">
        <w:r w:rsidR="180CB230" w:rsidDel="0093696F">
          <w:delText>.</w:delText>
        </w:r>
        <w:commentRangeEnd w:id="379"/>
        <w:r w:rsidR="00E336D7" w:rsidDel="0093696F">
          <w:rPr>
            <w:rStyle w:val="Merknadsreferanse"/>
          </w:rPr>
          <w:commentReference w:id="379"/>
        </w:r>
        <w:r w:rsidR="180CB230" w:rsidDel="0093696F">
          <w:delText xml:space="preserve"> </w:delText>
        </w:r>
      </w:del>
    </w:p>
    <w:p w14:paraId="0D21816E" w14:textId="77777777" w:rsidR="00906009" w:rsidRDefault="00417A5D" w:rsidP="00417A5D">
      <w:r>
        <w:t xml:space="preserve">The </w:t>
      </w:r>
      <w:r w:rsidR="004B14A7">
        <w:t xml:space="preserve">e-mail invitation </w:t>
      </w:r>
      <w:r>
        <w:t>stated:</w:t>
      </w:r>
      <w:r w:rsidR="004B14A7">
        <w:t xml:space="preserve"> </w:t>
      </w:r>
    </w:p>
    <w:p w14:paraId="2391C020" w14:textId="67F3C034" w:rsidR="00417A5D" w:rsidRPr="00906009" w:rsidRDefault="00417A5D" w:rsidP="00906009">
      <w:pPr>
        <w:ind w:left="1134"/>
        <w:rPr>
          <w:i/>
          <w:iCs/>
        </w:rPr>
      </w:pPr>
      <w:r w:rsidRPr="00906009">
        <w:rPr>
          <w:i/>
          <w:iCs/>
        </w:rPr>
        <w:t>“The Institute of Transport Economics (TØI) invites you to take part in a survey about how people in Norway travel, and what they think about future transport solutions. It takes approx. 10 minutes to answer.</w:t>
      </w:r>
    </w:p>
    <w:p w14:paraId="3B9FADB6" w14:textId="6DD5686A" w:rsidR="00417A5D" w:rsidRDefault="4F15D421" w:rsidP="4044C3C2">
      <w:pPr>
        <w:ind w:left="1134"/>
        <w:rPr>
          <w:ins w:id="381" w:author="Askill Harkjerr Halse" w:date="2024-12-04T20:46:00Z" w16du:dateUtc="2024-12-04T19:46:00Z"/>
          <w:i/>
          <w:iCs/>
        </w:rPr>
      </w:pPr>
      <w:r w:rsidRPr="4044C3C2">
        <w:rPr>
          <w:i/>
          <w:iCs/>
        </w:rPr>
        <w:t xml:space="preserve">The survey is an important part of a research project funded by the Research Council. The results will provide the authorities with new knowledge that may have an impact on future transport and tax policy. By sharing your opinions, you contribute to research that can be used to create a </w:t>
      </w:r>
      <w:commentRangeStart w:id="382"/>
      <w:r w:rsidRPr="4044C3C2">
        <w:rPr>
          <w:i/>
          <w:iCs/>
        </w:rPr>
        <w:t>more efficient, fair and sustainable transport system</w:t>
      </w:r>
      <w:commentRangeEnd w:id="382"/>
      <w:r w:rsidR="00417A5D">
        <w:rPr>
          <w:rStyle w:val="Merknadsreferanse"/>
        </w:rPr>
        <w:commentReference w:id="382"/>
      </w:r>
      <w:r w:rsidRPr="4044C3C2">
        <w:rPr>
          <w:i/>
          <w:iCs/>
        </w:rPr>
        <w:t>.”</w:t>
      </w:r>
    </w:p>
    <w:p w14:paraId="1788A3FA" w14:textId="48B0035F" w:rsidR="00A7419C" w:rsidRPr="00906009" w:rsidRDefault="00D70334" w:rsidP="00A7419C">
      <w:pPr>
        <w:pPrChange w:id="383" w:author="Askill Harkjerr Halse" w:date="2024-12-04T20:46:00Z" w16du:dateUtc="2024-12-04T19:46:00Z">
          <w:pPr>
            <w:ind w:left="1134"/>
          </w:pPr>
        </w:pPrChange>
      </w:pPr>
      <w:ins w:id="384" w:author="Askill Harkjerr Halse" w:date="2024-12-04T20:51:00Z" w16du:dateUtc="2024-12-04T19:51:00Z">
        <w:r>
          <w:t xml:space="preserve">The motivation text is written such as to </w:t>
        </w:r>
      </w:ins>
      <w:ins w:id="385" w:author="Askill Harkjerr Halse" w:date="2024-12-04T20:49:00Z" w16du:dateUtc="2024-12-04T19:49:00Z">
        <w:r w:rsidR="00E616C1">
          <w:t xml:space="preserve">motivate respondents to participate </w:t>
        </w:r>
      </w:ins>
      <w:ins w:id="386" w:author="Askill Harkjerr Halse" w:date="2024-12-04T20:51:00Z" w16du:dateUtc="2024-12-04T19:51:00Z">
        <w:r>
          <w:t xml:space="preserve">but </w:t>
        </w:r>
      </w:ins>
      <w:ins w:id="387" w:author="Askill Harkjerr Halse" w:date="2024-12-04T20:47:00Z" w16du:dateUtc="2024-12-04T19:47:00Z">
        <w:r w:rsidR="008F231C">
          <w:t>is much mo</w:t>
        </w:r>
      </w:ins>
      <w:ins w:id="388" w:author="Askill Harkjerr Halse" w:date="2024-12-04T20:48:00Z" w16du:dateUtc="2024-12-04T19:48:00Z">
        <w:r w:rsidR="008F231C">
          <w:t xml:space="preserve">re neutral than the </w:t>
        </w:r>
        <w:r w:rsidR="00672450">
          <w:t>Facebook post used in the pilot.</w:t>
        </w:r>
      </w:ins>
      <w:ins w:id="389" w:author="Askill Harkjerr Halse" w:date="2024-12-04T20:52:00Z" w16du:dateUtc="2024-12-04T19:52:00Z">
        <w:r w:rsidR="000C25A3">
          <w:t xml:space="preserve"> However, there is a slight risk that the last sentence </w:t>
        </w:r>
        <w:r w:rsidR="000C25A3">
          <w:lastRenderedPageBreak/>
          <w:t xml:space="preserve">could appeal more to respondents with certain values or affect how </w:t>
        </w:r>
      </w:ins>
      <w:ins w:id="390" w:author="Askill Harkjerr Halse" w:date="2024-12-04T20:53:00Z" w16du:dateUtc="2024-12-04T19:53:00Z">
        <w:r w:rsidR="000C25A3">
          <w:t>respondents answer in the survey.</w:t>
        </w:r>
      </w:ins>
    </w:p>
    <w:p w14:paraId="464E7892" w14:textId="73277D11" w:rsidR="0005185B" w:rsidRPr="0092046A" w:rsidRDefault="0005185B" w:rsidP="0005185B">
      <w:pPr>
        <w:pStyle w:val="Overskrift2"/>
      </w:pPr>
      <w:bookmarkStart w:id="391" w:name="_Toc178853575"/>
      <w:bookmarkStart w:id="392" w:name="_Toc180606482"/>
      <w:bookmarkEnd w:id="391"/>
      <w:r w:rsidRPr="0092046A">
        <w:t>Data cleaning and filtering</w:t>
      </w:r>
      <w:bookmarkEnd w:id="392"/>
    </w:p>
    <w:p w14:paraId="425C7E24" w14:textId="483AFFEC" w:rsidR="00100629" w:rsidRDefault="5422BDF9" w:rsidP="00A52F04">
      <w:r>
        <w:t xml:space="preserve">The data </w:t>
      </w:r>
      <w:r w:rsidR="5CB59B9C">
        <w:t>cleaning</w:t>
      </w:r>
      <w:r w:rsidR="026A0F0E">
        <w:t xml:space="preserve"> process included removing </w:t>
      </w:r>
      <w:r w:rsidR="7088879C">
        <w:t xml:space="preserve">respondents in the survey </w:t>
      </w:r>
      <w:r w:rsidR="0EE770DF">
        <w:t xml:space="preserve">who indicated they had </w:t>
      </w:r>
      <w:r w:rsidR="01B96ECA">
        <w:t>no regular trip of at least ten minutes</w:t>
      </w:r>
      <w:r w:rsidR="7963E657">
        <w:t xml:space="preserve"> (regardless of travel mode)</w:t>
      </w:r>
      <w:r w:rsidR="01B96ECA">
        <w:t xml:space="preserve">. </w:t>
      </w:r>
      <w:r w:rsidR="245C87A6">
        <w:t>When respondents were</w:t>
      </w:r>
      <w:r w:rsidR="7963E657">
        <w:t xml:space="preserve"> later</w:t>
      </w:r>
      <w:r w:rsidR="245C87A6">
        <w:t xml:space="preserve"> asked about the length of </w:t>
      </w:r>
      <w:r w:rsidR="7963E657">
        <w:t xml:space="preserve">their </w:t>
      </w:r>
      <w:r w:rsidR="245C87A6">
        <w:t xml:space="preserve">daily trip, </w:t>
      </w:r>
      <w:r w:rsidR="45F95CDA">
        <w:t>they</w:t>
      </w:r>
      <w:r w:rsidR="77310E6F">
        <w:t xml:space="preserve"> were </w:t>
      </w:r>
      <w:ins w:id="393" w:author="Trine Dale" w:date="2024-11-10T00:45:00Z">
        <w:r w:rsidR="05C98348">
          <w:t xml:space="preserve">also </w:t>
        </w:r>
      </w:ins>
      <w:r w:rsidR="27861089">
        <w:t>allowed to select an option indicating their trip was less than ten minutes long</w:t>
      </w:r>
      <w:r w:rsidR="0825935D">
        <w:t xml:space="preserve">. </w:t>
      </w:r>
      <w:r w:rsidR="5C117367">
        <w:t>Despite the slight inconsistency</w:t>
      </w:r>
      <w:r w:rsidR="1E8A9F58">
        <w:t xml:space="preserve">, </w:t>
      </w:r>
      <w:r w:rsidR="2D80532A">
        <w:t>these respondents were not filtered</w:t>
      </w:r>
      <w:r w:rsidR="1E8A9F58">
        <w:t xml:space="preserve"> out</w:t>
      </w:r>
      <w:ins w:id="394" w:author="Trine Dale" w:date="2024-11-10T00:46:00Z">
        <w:r w:rsidR="3276DC1A">
          <w:t>, even if they should have been screened in the previous question</w:t>
        </w:r>
      </w:ins>
      <w:r w:rsidR="311538E2">
        <w:t>.</w:t>
      </w:r>
      <w:r w:rsidR="0607E5A4">
        <w:t xml:space="preserve"> </w:t>
      </w:r>
      <w:r w:rsidR="59C77CF7">
        <w:t>The sample was</w:t>
      </w:r>
      <w:r w:rsidR="45F95CDA">
        <w:t xml:space="preserve"> also</w:t>
      </w:r>
      <w:r w:rsidR="59C77CF7">
        <w:t xml:space="preserve"> </w:t>
      </w:r>
      <w:r w:rsidR="6BBAC348">
        <w:t xml:space="preserve">filtered to </w:t>
      </w:r>
      <w:r w:rsidR="0D274946">
        <w:t xml:space="preserve">exclude </w:t>
      </w:r>
      <w:r w:rsidR="29405E09">
        <w:t>participants with very short response times</w:t>
      </w:r>
      <w:r w:rsidR="28E59876">
        <w:t xml:space="preserve"> of less than </w:t>
      </w:r>
      <w:commentRangeStart w:id="395"/>
      <w:r w:rsidR="28E59876">
        <w:t>six minutes</w:t>
      </w:r>
      <w:commentRangeEnd w:id="395"/>
      <w:r w:rsidR="00BB6564">
        <w:rPr>
          <w:rStyle w:val="Merknadsreferanse"/>
        </w:rPr>
        <w:commentReference w:id="395"/>
      </w:r>
      <w:r w:rsidR="4A7B0B07">
        <w:t>,</w:t>
      </w:r>
      <w:r w:rsidR="5CCE6E06">
        <w:t xml:space="preserve"> roughly</w:t>
      </w:r>
      <w:r w:rsidR="4A7B0B07">
        <w:t xml:space="preserve"> corresponding to responses falling below the 2nd percentile</w:t>
      </w:r>
      <w:r w:rsidR="3C570265">
        <w:t xml:space="preserve"> of response times</w:t>
      </w:r>
      <w:r w:rsidR="29405E09">
        <w:t>.</w:t>
      </w:r>
      <w:r w:rsidR="1CE78A50">
        <w:t xml:space="preserve"> </w:t>
      </w:r>
      <w:r w:rsidR="3C4A584E">
        <w:t>As a result</w:t>
      </w:r>
      <w:r w:rsidR="4861A4FA">
        <w:t xml:space="preserve">, 22 </w:t>
      </w:r>
      <w:r w:rsidR="3C4A584E">
        <w:t xml:space="preserve">responses from the pilot survey </w:t>
      </w:r>
      <w:r w:rsidR="4861A4FA">
        <w:t xml:space="preserve">and 71 </w:t>
      </w:r>
      <w:r w:rsidR="0AA7B5D8">
        <w:t>responses</w:t>
      </w:r>
      <w:r w:rsidR="3C4A584E">
        <w:t xml:space="preserve"> from the main survey</w:t>
      </w:r>
      <w:r w:rsidR="0AA7B5D8">
        <w:t xml:space="preserve"> were </w:t>
      </w:r>
      <w:r w:rsidR="046F17DD">
        <w:t>excluded</w:t>
      </w:r>
      <w:r w:rsidR="0AA7B5D8">
        <w:t xml:space="preserve">. </w:t>
      </w:r>
      <w:r w:rsidR="3C9501D4">
        <w:t xml:space="preserve">The final sample </w:t>
      </w:r>
      <w:r w:rsidR="35846039">
        <w:t>included</w:t>
      </w:r>
      <w:r w:rsidR="3C9501D4">
        <w:t xml:space="preserve"> 3,839</w:t>
      </w:r>
      <w:r w:rsidR="35846039">
        <w:t xml:space="preserve"> respondents</w:t>
      </w:r>
      <w:r w:rsidR="7585D489">
        <w:t xml:space="preserve"> for the main survey in Norway and 1,719 respondents for the pilot survey in Norway</w:t>
      </w:r>
      <w:r w:rsidR="35846039">
        <w:t>.</w:t>
      </w:r>
    </w:p>
    <w:p w14:paraId="275F75EA" w14:textId="77777777" w:rsidR="00231AB2" w:rsidRPr="0092046A" w:rsidRDefault="00231AB2" w:rsidP="00231AB2">
      <w:pPr>
        <w:pStyle w:val="Overskrift2"/>
      </w:pPr>
      <w:bookmarkStart w:id="396" w:name="_Toc175730668"/>
      <w:bookmarkStart w:id="397" w:name="_Ref180403112"/>
      <w:bookmarkStart w:id="398" w:name="_Toc180606484"/>
      <w:bookmarkStart w:id="399" w:name="_Toc180606483"/>
      <w:bookmarkStart w:id="400" w:name="_Ref176944998"/>
      <w:bookmarkEnd w:id="396"/>
      <w:commentRangeStart w:id="401"/>
      <w:r>
        <w:t>Basic sample characteristics</w:t>
      </w:r>
      <w:bookmarkEnd w:id="397"/>
      <w:bookmarkEnd w:id="398"/>
      <w:commentRangeEnd w:id="401"/>
      <w:r>
        <w:rPr>
          <w:rStyle w:val="Merknadsreferanse"/>
        </w:rPr>
        <w:commentReference w:id="401"/>
      </w:r>
    </w:p>
    <w:p w14:paraId="143B5213" w14:textId="77777777" w:rsidR="00231AB2" w:rsidRDefault="00231AB2" w:rsidP="00231AB2">
      <w:r>
        <w:fldChar w:fldCharType="begin"/>
      </w:r>
      <w:r>
        <w:instrText xml:space="preserve"> REF _Ref181191627 \h </w:instrText>
      </w:r>
      <w:r>
        <w:fldChar w:fldCharType="separate"/>
      </w:r>
      <w:r>
        <w:t xml:space="preserve">Table </w:t>
      </w:r>
      <w:r>
        <w:rPr>
          <w:noProof/>
        </w:rPr>
        <w:t>4</w:t>
      </w:r>
      <w:r>
        <w:t>.</w:t>
      </w:r>
      <w:r>
        <w:rPr>
          <w:noProof/>
        </w:rPr>
        <w:t>1</w:t>
      </w:r>
      <w:r>
        <w:fldChar w:fldCharType="end"/>
      </w:r>
      <w:r>
        <w:t xml:space="preserve"> </w:t>
      </w:r>
      <w:r w:rsidRPr="0092046A">
        <w:t xml:space="preserve">provides the </w:t>
      </w:r>
      <w:r>
        <w:t>sociodemographic</w:t>
      </w:r>
      <w:r w:rsidRPr="0092046A">
        <w:t xml:space="preserve"> statistics for</w:t>
      </w:r>
      <w:r>
        <w:t xml:space="preserve"> the two surveys in Norway compared with the national average, based on official statistics from Statistics Norway (SSB)</w:t>
      </w:r>
      <w:r w:rsidRPr="0092046A">
        <w:t>.</w:t>
      </w:r>
      <w:r>
        <w:rPr>
          <w:rStyle w:val="Fotnotereferanse"/>
        </w:rPr>
        <w:footnoteReference w:id="6"/>
      </w:r>
      <w:r w:rsidRPr="0092046A">
        <w:t xml:space="preserve"> </w:t>
      </w:r>
      <w:r>
        <w:t>It is interesting to compare the pilot survey and the main survey to the national average and between each other, considering their distinct recruitment methods.</w:t>
      </w:r>
    </w:p>
    <w:p w14:paraId="42C861FE" w14:textId="77777777" w:rsidR="00231AB2" w:rsidRDefault="00231AB2" w:rsidP="00231AB2">
      <w:pPr>
        <w:pStyle w:val="Tabellnummer"/>
      </w:pPr>
      <w:bookmarkStart w:id="402" w:name="_Ref181191627"/>
      <w:r>
        <w:lastRenderedPageBreak/>
        <w:t xml:space="preserve">Table </w:t>
      </w:r>
      <w:r>
        <w:fldChar w:fldCharType="begin"/>
      </w:r>
      <w:r>
        <w:instrText xml:space="preserve"> STYLEREF 1 \s </w:instrText>
      </w:r>
      <w:r>
        <w:fldChar w:fldCharType="separate"/>
      </w:r>
      <w:r>
        <w:rPr>
          <w:noProof/>
        </w:rPr>
        <w:t>4</w:t>
      </w:r>
      <w:r>
        <w:fldChar w:fldCharType="end"/>
      </w:r>
      <w:r>
        <w:t>.</w:t>
      </w:r>
      <w:r>
        <w:fldChar w:fldCharType="begin"/>
      </w:r>
      <w:r>
        <w:instrText xml:space="preserve"> SEQ Table \* ARABIC \s 1 </w:instrText>
      </w:r>
      <w:r>
        <w:fldChar w:fldCharType="separate"/>
      </w:r>
      <w:r>
        <w:rPr>
          <w:noProof/>
        </w:rPr>
        <w:t>1</w:t>
      </w:r>
      <w:r>
        <w:fldChar w:fldCharType="end"/>
      </w:r>
      <w:bookmarkEnd w:id="402"/>
      <w:r>
        <w:t>:</w:t>
      </w:r>
      <w:r w:rsidRPr="00EC0A30">
        <w:t xml:space="preserve"> </w:t>
      </w:r>
      <w:r w:rsidRPr="00E26D22">
        <w:t>Sociodemographic statistics</w:t>
      </w:r>
      <w:r w:rsidRPr="006A2F05">
        <w:t>:</w:t>
      </w:r>
      <w:r w:rsidRPr="00E26D22">
        <w:t xml:space="preserve"> shares and averages for Norwegian </w:t>
      </w:r>
      <w:r>
        <w:t>pilot and main surveys</w:t>
      </w:r>
      <w:r w:rsidRPr="00E26D22">
        <w:t>.</w:t>
      </w:r>
    </w:p>
    <w:tbl>
      <w:tblPr>
        <w:tblStyle w:val="Listetabell3uthevingsfarge1"/>
        <w:tblW w:w="5000" w:type="pct"/>
        <w:tblLook w:val="0420" w:firstRow="1" w:lastRow="0" w:firstColumn="0" w:lastColumn="0" w:noHBand="0" w:noVBand="1"/>
      </w:tblPr>
      <w:tblGrid>
        <w:gridCol w:w="4134"/>
        <w:gridCol w:w="1642"/>
        <w:gridCol w:w="1642"/>
        <w:gridCol w:w="1642"/>
      </w:tblGrid>
      <w:tr w:rsidR="00231AB2" w:rsidRPr="0092046A" w14:paraId="7D1BAB4D" w14:textId="77777777" w:rsidTr="0007199A">
        <w:trPr>
          <w:cnfStyle w:val="100000000000" w:firstRow="1" w:lastRow="0" w:firstColumn="0" w:lastColumn="0" w:oddVBand="0" w:evenVBand="0" w:oddHBand="0" w:evenHBand="0" w:firstRowFirstColumn="0" w:firstRowLastColumn="0" w:lastRowFirstColumn="0" w:lastRowLastColumn="0"/>
        </w:trPr>
        <w:tc>
          <w:tcPr>
            <w:tcW w:w="2282" w:type="pct"/>
          </w:tcPr>
          <w:p w14:paraId="1C6424DE" w14:textId="77777777" w:rsidR="00231AB2" w:rsidRPr="00E9601A" w:rsidRDefault="00231AB2" w:rsidP="0007199A">
            <w:pPr>
              <w:keepNext/>
              <w:pBdr>
                <w:top w:val="none" w:sz="0" w:space="0" w:color="000000"/>
                <w:left w:val="none" w:sz="0" w:space="0" w:color="000000"/>
                <w:bottom w:val="none" w:sz="0" w:space="0" w:color="000000"/>
                <w:right w:val="none" w:sz="0" w:space="0" w:color="000000"/>
              </w:pBdr>
              <w:spacing w:before="40" w:after="40"/>
              <w:ind w:left="102" w:right="102"/>
              <w:rPr>
                <w:rFonts w:cs="Calibri"/>
                <w:sz w:val="20"/>
                <w:szCs w:val="20"/>
              </w:rPr>
            </w:pPr>
            <w:r w:rsidRPr="00E9601A">
              <w:rPr>
                <w:rFonts w:eastAsia="Arial" w:cs="Calibri"/>
                <w:sz w:val="20"/>
                <w:szCs w:val="20"/>
              </w:rPr>
              <w:t>Variable</w:t>
            </w:r>
          </w:p>
        </w:tc>
        <w:tc>
          <w:tcPr>
            <w:tcW w:w="906" w:type="pct"/>
          </w:tcPr>
          <w:p w14:paraId="48E71916" w14:textId="77777777" w:rsidR="00231AB2" w:rsidRDefault="00231AB2" w:rsidP="0007199A">
            <w:pPr>
              <w:keepNext/>
              <w:pBdr>
                <w:top w:val="none" w:sz="0" w:space="0" w:color="000000"/>
                <w:left w:val="none" w:sz="0" w:space="0" w:color="000000"/>
                <w:bottom w:val="none" w:sz="0" w:space="0" w:color="000000"/>
                <w:right w:val="none" w:sz="0" w:space="0" w:color="000000"/>
              </w:pBdr>
              <w:spacing w:before="40" w:after="40"/>
              <w:ind w:left="102" w:right="102"/>
              <w:rPr>
                <w:rFonts w:eastAsia="Arial" w:cs="Calibri"/>
                <w:sz w:val="20"/>
                <w:szCs w:val="20"/>
              </w:rPr>
            </w:pPr>
            <w:r>
              <w:rPr>
                <w:rFonts w:eastAsia="Arial" w:cs="Calibri"/>
                <w:sz w:val="20"/>
                <w:szCs w:val="20"/>
              </w:rPr>
              <w:t>Pilot survey mean or share         (N = 1,719)</w:t>
            </w:r>
          </w:p>
        </w:tc>
        <w:tc>
          <w:tcPr>
            <w:tcW w:w="906" w:type="pct"/>
          </w:tcPr>
          <w:p w14:paraId="64BA42EC" w14:textId="77777777" w:rsidR="00231AB2" w:rsidRPr="00E9601A" w:rsidRDefault="00231AB2" w:rsidP="0007199A">
            <w:pPr>
              <w:keepNext/>
              <w:pBdr>
                <w:top w:val="none" w:sz="0" w:space="0" w:color="000000"/>
                <w:left w:val="none" w:sz="0" w:space="0" w:color="000000"/>
                <w:bottom w:val="none" w:sz="0" w:space="0" w:color="000000"/>
                <w:right w:val="none" w:sz="0" w:space="0" w:color="000000"/>
              </w:pBdr>
              <w:spacing w:before="40" w:after="40"/>
              <w:ind w:left="102" w:right="102"/>
              <w:rPr>
                <w:rFonts w:cs="Calibri"/>
                <w:sz w:val="20"/>
                <w:szCs w:val="20"/>
              </w:rPr>
            </w:pPr>
            <w:r>
              <w:rPr>
                <w:rFonts w:eastAsia="Arial" w:cs="Calibri"/>
                <w:sz w:val="20"/>
                <w:szCs w:val="20"/>
              </w:rPr>
              <w:t xml:space="preserve">Main survey mean or share         </w:t>
            </w:r>
            <w:r w:rsidRPr="00E9601A">
              <w:rPr>
                <w:rFonts w:eastAsia="Arial" w:cs="Calibri"/>
                <w:sz w:val="20"/>
                <w:szCs w:val="20"/>
              </w:rPr>
              <w:t>(N = 3</w:t>
            </w:r>
            <w:r>
              <w:rPr>
                <w:rFonts w:eastAsia="Arial" w:cs="Calibri"/>
                <w:sz w:val="20"/>
                <w:szCs w:val="20"/>
              </w:rPr>
              <w:t>,</w:t>
            </w:r>
            <w:r w:rsidRPr="00E9601A">
              <w:rPr>
                <w:rFonts w:eastAsia="Arial" w:cs="Calibri"/>
                <w:sz w:val="20"/>
                <w:szCs w:val="20"/>
              </w:rPr>
              <w:t>839)</w:t>
            </w:r>
          </w:p>
        </w:tc>
        <w:tc>
          <w:tcPr>
            <w:tcW w:w="906" w:type="pct"/>
          </w:tcPr>
          <w:p w14:paraId="58A64115" w14:textId="77777777" w:rsidR="00231AB2" w:rsidRPr="00E9601A" w:rsidRDefault="00231AB2" w:rsidP="0007199A">
            <w:pPr>
              <w:keepNext/>
              <w:pBdr>
                <w:top w:val="none" w:sz="0" w:space="0" w:color="000000"/>
                <w:left w:val="none" w:sz="0" w:space="0" w:color="000000"/>
                <w:bottom w:val="none" w:sz="0" w:space="0" w:color="000000"/>
                <w:right w:val="none" w:sz="0" w:space="0" w:color="000000"/>
              </w:pBdr>
              <w:spacing w:before="40" w:after="40"/>
              <w:ind w:left="102" w:right="102"/>
              <w:rPr>
                <w:rFonts w:cs="Calibri"/>
                <w:sz w:val="20"/>
                <w:szCs w:val="20"/>
              </w:rPr>
            </w:pPr>
            <w:r w:rsidRPr="00E9601A">
              <w:rPr>
                <w:rFonts w:eastAsia="Arial" w:cs="Calibri"/>
                <w:sz w:val="20"/>
                <w:szCs w:val="20"/>
              </w:rPr>
              <w:t>National average</w:t>
            </w:r>
          </w:p>
        </w:tc>
      </w:tr>
      <w:tr w:rsidR="00231AB2" w:rsidRPr="0092046A" w14:paraId="477BAFA6" w14:textId="77777777" w:rsidTr="0007199A">
        <w:trPr>
          <w:cnfStyle w:val="000000100000" w:firstRow="0" w:lastRow="0" w:firstColumn="0" w:lastColumn="0" w:oddVBand="0" w:evenVBand="0" w:oddHBand="1" w:evenHBand="0" w:firstRowFirstColumn="0" w:firstRowLastColumn="0" w:lastRowFirstColumn="0" w:lastRowLastColumn="0"/>
        </w:trPr>
        <w:tc>
          <w:tcPr>
            <w:tcW w:w="2282" w:type="pct"/>
          </w:tcPr>
          <w:p w14:paraId="29879FA9" w14:textId="77777777" w:rsidR="00231AB2" w:rsidRPr="00E9601A" w:rsidRDefault="00231AB2" w:rsidP="0007199A">
            <w:pPr>
              <w:keepNext/>
              <w:pBdr>
                <w:top w:val="none" w:sz="0" w:space="0" w:color="000000"/>
                <w:left w:val="none" w:sz="0" w:space="0" w:color="000000"/>
                <w:bottom w:val="none" w:sz="0" w:space="0" w:color="000000"/>
                <w:right w:val="none" w:sz="0" w:space="0" w:color="000000"/>
              </w:pBdr>
              <w:spacing w:before="40" w:after="40"/>
              <w:ind w:left="102" w:right="102"/>
              <w:rPr>
                <w:rFonts w:cs="Calibri"/>
                <w:sz w:val="20"/>
                <w:szCs w:val="20"/>
              </w:rPr>
            </w:pPr>
            <w:r w:rsidRPr="00E9601A">
              <w:rPr>
                <w:rFonts w:eastAsia="Arial" w:cs="Calibri"/>
                <w:color w:val="000000"/>
                <w:sz w:val="20"/>
                <w:szCs w:val="20"/>
              </w:rPr>
              <w:t>Age (years)</w:t>
            </w:r>
          </w:p>
        </w:tc>
        <w:tc>
          <w:tcPr>
            <w:tcW w:w="906" w:type="pct"/>
          </w:tcPr>
          <w:p w14:paraId="5304E571" w14:textId="77777777" w:rsidR="00231AB2" w:rsidRPr="007E4D70" w:rsidRDefault="00231AB2" w:rsidP="0007199A">
            <w:pPr>
              <w:keepNext/>
              <w:pBdr>
                <w:top w:val="none" w:sz="0" w:space="0" w:color="000000"/>
                <w:left w:val="none" w:sz="0" w:space="0" w:color="000000"/>
                <w:bottom w:val="none" w:sz="0" w:space="0" w:color="000000"/>
                <w:right w:val="none" w:sz="0" w:space="0" w:color="000000"/>
              </w:pBdr>
              <w:spacing w:before="40" w:after="40"/>
              <w:ind w:left="102" w:right="102"/>
              <w:rPr>
                <w:rFonts w:eastAsia="Arial" w:cs="Calibri"/>
                <w:color w:val="000000"/>
                <w:sz w:val="20"/>
                <w:szCs w:val="20"/>
              </w:rPr>
            </w:pPr>
            <w:r w:rsidRPr="007E4D70">
              <w:rPr>
                <w:sz w:val="20"/>
                <w:szCs w:val="20"/>
              </w:rPr>
              <w:t>54</w:t>
            </w:r>
          </w:p>
        </w:tc>
        <w:tc>
          <w:tcPr>
            <w:tcW w:w="906" w:type="pct"/>
          </w:tcPr>
          <w:p w14:paraId="7DE31217" w14:textId="77777777" w:rsidR="00231AB2" w:rsidRPr="00E9601A" w:rsidRDefault="00231AB2" w:rsidP="0007199A">
            <w:pPr>
              <w:keepNext/>
              <w:pBdr>
                <w:top w:val="none" w:sz="0" w:space="0" w:color="000000"/>
                <w:left w:val="none" w:sz="0" w:space="0" w:color="000000"/>
                <w:bottom w:val="none" w:sz="0" w:space="0" w:color="000000"/>
                <w:right w:val="none" w:sz="0" w:space="0" w:color="000000"/>
              </w:pBdr>
              <w:spacing w:before="40" w:after="40"/>
              <w:ind w:left="102" w:right="102"/>
              <w:rPr>
                <w:rFonts w:cs="Calibri"/>
                <w:sz w:val="20"/>
                <w:szCs w:val="20"/>
              </w:rPr>
            </w:pPr>
            <w:r w:rsidRPr="00E9601A">
              <w:rPr>
                <w:rFonts w:eastAsia="Arial" w:cs="Calibri"/>
                <w:color w:val="000000"/>
                <w:sz w:val="20"/>
                <w:szCs w:val="20"/>
              </w:rPr>
              <w:t>48</w:t>
            </w:r>
          </w:p>
        </w:tc>
        <w:tc>
          <w:tcPr>
            <w:tcW w:w="906" w:type="pct"/>
          </w:tcPr>
          <w:p w14:paraId="0B39E7BB" w14:textId="77777777" w:rsidR="00231AB2" w:rsidRPr="00E9601A" w:rsidRDefault="00231AB2" w:rsidP="0007199A">
            <w:pPr>
              <w:keepNext/>
              <w:pBdr>
                <w:top w:val="none" w:sz="0" w:space="0" w:color="000000"/>
                <w:left w:val="none" w:sz="0" w:space="0" w:color="000000"/>
                <w:bottom w:val="none" w:sz="0" w:space="0" w:color="000000"/>
                <w:right w:val="none" w:sz="0" w:space="0" w:color="000000"/>
              </w:pBdr>
              <w:spacing w:before="40" w:after="40"/>
              <w:ind w:left="102" w:right="102"/>
              <w:rPr>
                <w:rFonts w:cs="Calibri"/>
                <w:sz w:val="20"/>
                <w:szCs w:val="20"/>
              </w:rPr>
            </w:pPr>
            <w:r w:rsidRPr="00E9601A">
              <w:rPr>
                <w:rFonts w:eastAsia="Arial" w:cs="Calibri"/>
                <w:color w:val="000000"/>
                <w:sz w:val="20"/>
                <w:szCs w:val="20"/>
              </w:rPr>
              <w:t>49</w:t>
            </w:r>
          </w:p>
        </w:tc>
      </w:tr>
      <w:tr w:rsidR="00231AB2" w:rsidRPr="0092046A" w14:paraId="1A1FE412" w14:textId="77777777" w:rsidTr="0007199A">
        <w:tc>
          <w:tcPr>
            <w:tcW w:w="2282" w:type="pct"/>
          </w:tcPr>
          <w:p w14:paraId="6F0E4E6A" w14:textId="77777777" w:rsidR="00231AB2" w:rsidRPr="00E9601A" w:rsidRDefault="00231AB2" w:rsidP="0007199A">
            <w:pPr>
              <w:keepNext/>
              <w:pBdr>
                <w:top w:val="none" w:sz="0" w:space="0" w:color="000000"/>
                <w:left w:val="none" w:sz="0" w:space="0" w:color="000000"/>
                <w:bottom w:val="none" w:sz="0" w:space="0" w:color="000000"/>
                <w:right w:val="none" w:sz="0" w:space="0" w:color="000000"/>
              </w:pBdr>
              <w:spacing w:before="40" w:after="40"/>
              <w:ind w:left="102" w:right="102"/>
              <w:rPr>
                <w:rFonts w:cs="Calibri"/>
                <w:sz w:val="20"/>
                <w:szCs w:val="20"/>
              </w:rPr>
            </w:pPr>
            <w:r w:rsidRPr="00E9601A">
              <w:rPr>
                <w:rFonts w:eastAsia="Arial" w:cs="Calibri"/>
                <w:color w:val="000000"/>
                <w:sz w:val="20"/>
                <w:szCs w:val="20"/>
              </w:rPr>
              <w:t>Female share</w:t>
            </w:r>
          </w:p>
        </w:tc>
        <w:tc>
          <w:tcPr>
            <w:tcW w:w="906" w:type="pct"/>
          </w:tcPr>
          <w:p w14:paraId="12E333EB" w14:textId="77777777" w:rsidR="00231AB2" w:rsidRPr="007E4D70" w:rsidRDefault="00231AB2" w:rsidP="0007199A">
            <w:pPr>
              <w:keepNext/>
              <w:pBdr>
                <w:top w:val="none" w:sz="0" w:space="0" w:color="000000"/>
                <w:left w:val="none" w:sz="0" w:space="0" w:color="000000"/>
                <w:bottom w:val="none" w:sz="0" w:space="0" w:color="000000"/>
                <w:right w:val="none" w:sz="0" w:space="0" w:color="000000"/>
              </w:pBdr>
              <w:spacing w:before="40" w:after="40"/>
              <w:ind w:left="102" w:right="102"/>
              <w:rPr>
                <w:rFonts w:eastAsia="Arial" w:cs="Calibri"/>
                <w:color w:val="000000"/>
                <w:sz w:val="20"/>
                <w:szCs w:val="20"/>
              </w:rPr>
            </w:pPr>
            <w:r w:rsidRPr="007E4D70">
              <w:rPr>
                <w:sz w:val="20"/>
                <w:szCs w:val="20"/>
              </w:rPr>
              <w:t>12%</w:t>
            </w:r>
          </w:p>
        </w:tc>
        <w:tc>
          <w:tcPr>
            <w:tcW w:w="906" w:type="pct"/>
          </w:tcPr>
          <w:p w14:paraId="314B7824" w14:textId="77777777" w:rsidR="00231AB2" w:rsidRPr="00E9601A" w:rsidRDefault="00231AB2" w:rsidP="0007199A">
            <w:pPr>
              <w:keepNext/>
              <w:pBdr>
                <w:top w:val="none" w:sz="0" w:space="0" w:color="000000"/>
                <w:left w:val="none" w:sz="0" w:space="0" w:color="000000"/>
                <w:bottom w:val="none" w:sz="0" w:space="0" w:color="000000"/>
                <w:right w:val="none" w:sz="0" w:space="0" w:color="000000"/>
              </w:pBdr>
              <w:spacing w:before="40" w:after="40"/>
              <w:ind w:left="102" w:right="102"/>
              <w:rPr>
                <w:rFonts w:cs="Calibri"/>
                <w:sz w:val="20"/>
                <w:szCs w:val="20"/>
              </w:rPr>
            </w:pPr>
            <w:r w:rsidRPr="00E9601A">
              <w:rPr>
                <w:rFonts w:eastAsia="Arial" w:cs="Calibri"/>
                <w:color w:val="000000"/>
                <w:sz w:val="20"/>
                <w:szCs w:val="20"/>
              </w:rPr>
              <w:t>45%</w:t>
            </w:r>
          </w:p>
        </w:tc>
        <w:tc>
          <w:tcPr>
            <w:tcW w:w="906" w:type="pct"/>
          </w:tcPr>
          <w:p w14:paraId="374CD8A4" w14:textId="77777777" w:rsidR="00231AB2" w:rsidRPr="00E9601A" w:rsidRDefault="00231AB2" w:rsidP="0007199A">
            <w:pPr>
              <w:keepNext/>
              <w:pBdr>
                <w:top w:val="none" w:sz="0" w:space="0" w:color="000000"/>
                <w:left w:val="none" w:sz="0" w:space="0" w:color="000000"/>
                <w:bottom w:val="none" w:sz="0" w:space="0" w:color="000000"/>
                <w:right w:val="none" w:sz="0" w:space="0" w:color="000000"/>
              </w:pBdr>
              <w:spacing w:before="40" w:after="40"/>
              <w:ind w:left="102" w:right="102"/>
              <w:rPr>
                <w:rFonts w:cs="Calibri"/>
                <w:sz w:val="20"/>
                <w:szCs w:val="20"/>
              </w:rPr>
            </w:pPr>
            <w:r w:rsidRPr="00E9601A">
              <w:rPr>
                <w:rFonts w:eastAsia="Arial" w:cs="Calibri"/>
                <w:color w:val="000000"/>
                <w:sz w:val="20"/>
                <w:szCs w:val="20"/>
              </w:rPr>
              <w:t>50%</w:t>
            </w:r>
          </w:p>
        </w:tc>
      </w:tr>
      <w:tr w:rsidR="00231AB2" w:rsidRPr="0092046A" w14:paraId="7BE738BE" w14:textId="77777777" w:rsidTr="0007199A">
        <w:trPr>
          <w:cnfStyle w:val="000000100000" w:firstRow="0" w:lastRow="0" w:firstColumn="0" w:lastColumn="0" w:oddVBand="0" w:evenVBand="0" w:oddHBand="1" w:evenHBand="0" w:firstRowFirstColumn="0" w:firstRowLastColumn="0" w:lastRowFirstColumn="0" w:lastRowLastColumn="0"/>
        </w:trPr>
        <w:tc>
          <w:tcPr>
            <w:tcW w:w="2282" w:type="pct"/>
          </w:tcPr>
          <w:p w14:paraId="547D4DDF" w14:textId="77777777" w:rsidR="00231AB2" w:rsidRPr="00E9601A" w:rsidRDefault="00231AB2" w:rsidP="0007199A">
            <w:pPr>
              <w:keepNext/>
              <w:pBdr>
                <w:top w:val="none" w:sz="0" w:space="0" w:color="000000"/>
                <w:left w:val="none" w:sz="0" w:space="0" w:color="000000"/>
                <w:bottom w:val="none" w:sz="0" w:space="0" w:color="000000"/>
                <w:right w:val="none" w:sz="0" w:space="0" w:color="000000"/>
              </w:pBdr>
              <w:spacing w:before="40" w:after="40"/>
              <w:ind w:left="102" w:right="102"/>
              <w:rPr>
                <w:rFonts w:cs="Calibri"/>
                <w:sz w:val="20"/>
                <w:szCs w:val="20"/>
              </w:rPr>
            </w:pPr>
            <w:r w:rsidRPr="00E9601A">
              <w:rPr>
                <w:rFonts w:eastAsia="Arial" w:cs="Calibri"/>
                <w:color w:val="000000"/>
                <w:sz w:val="20"/>
                <w:szCs w:val="20"/>
              </w:rPr>
              <w:t>Number of adults per household, including respondent</w:t>
            </w:r>
          </w:p>
        </w:tc>
        <w:tc>
          <w:tcPr>
            <w:tcW w:w="906" w:type="pct"/>
          </w:tcPr>
          <w:p w14:paraId="66213ADA" w14:textId="77777777" w:rsidR="00231AB2" w:rsidRPr="007E4D70" w:rsidRDefault="00231AB2" w:rsidP="0007199A">
            <w:pPr>
              <w:keepNext/>
              <w:pBdr>
                <w:top w:val="none" w:sz="0" w:space="0" w:color="000000"/>
                <w:left w:val="none" w:sz="0" w:space="0" w:color="000000"/>
                <w:bottom w:val="none" w:sz="0" w:space="0" w:color="000000"/>
                <w:right w:val="none" w:sz="0" w:space="0" w:color="000000"/>
              </w:pBdr>
              <w:spacing w:before="40" w:after="40"/>
              <w:ind w:left="102" w:right="102"/>
              <w:rPr>
                <w:rFonts w:eastAsia="Arial" w:cs="Calibri"/>
                <w:color w:val="000000"/>
                <w:sz w:val="20"/>
                <w:szCs w:val="20"/>
              </w:rPr>
            </w:pPr>
            <w:r w:rsidRPr="007E4D70">
              <w:rPr>
                <w:sz w:val="20"/>
                <w:szCs w:val="20"/>
              </w:rPr>
              <w:t>2.01</w:t>
            </w:r>
          </w:p>
        </w:tc>
        <w:tc>
          <w:tcPr>
            <w:tcW w:w="906" w:type="pct"/>
          </w:tcPr>
          <w:p w14:paraId="23DBAB0B" w14:textId="77777777" w:rsidR="00231AB2" w:rsidRPr="00E9601A" w:rsidRDefault="00231AB2" w:rsidP="0007199A">
            <w:pPr>
              <w:keepNext/>
              <w:pBdr>
                <w:top w:val="none" w:sz="0" w:space="0" w:color="000000"/>
                <w:left w:val="none" w:sz="0" w:space="0" w:color="000000"/>
                <w:bottom w:val="none" w:sz="0" w:space="0" w:color="000000"/>
                <w:right w:val="none" w:sz="0" w:space="0" w:color="000000"/>
              </w:pBdr>
              <w:spacing w:before="40" w:after="40"/>
              <w:ind w:left="102" w:right="102"/>
              <w:rPr>
                <w:rFonts w:cs="Calibri"/>
                <w:sz w:val="20"/>
                <w:szCs w:val="20"/>
              </w:rPr>
            </w:pPr>
            <w:r w:rsidRPr="00E9601A">
              <w:rPr>
                <w:rFonts w:eastAsia="Arial" w:cs="Calibri"/>
                <w:color w:val="000000"/>
                <w:sz w:val="20"/>
                <w:szCs w:val="20"/>
              </w:rPr>
              <w:t>2.01</w:t>
            </w:r>
          </w:p>
        </w:tc>
        <w:tc>
          <w:tcPr>
            <w:tcW w:w="906" w:type="pct"/>
          </w:tcPr>
          <w:p w14:paraId="3D3D8369" w14:textId="77777777" w:rsidR="00231AB2" w:rsidRPr="00E9601A" w:rsidRDefault="00231AB2" w:rsidP="0007199A">
            <w:pPr>
              <w:keepNext/>
              <w:pBdr>
                <w:top w:val="none" w:sz="0" w:space="0" w:color="000000"/>
                <w:left w:val="none" w:sz="0" w:space="0" w:color="000000"/>
                <w:bottom w:val="none" w:sz="0" w:space="0" w:color="000000"/>
                <w:right w:val="none" w:sz="0" w:space="0" w:color="000000"/>
              </w:pBdr>
              <w:spacing w:before="40" w:after="40"/>
              <w:ind w:left="102" w:right="102"/>
              <w:rPr>
                <w:rFonts w:cs="Calibri"/>
                <w:sz w:val="20"/>
                <w:szCs w:val="20"/>
              </w:rPr>
            </w:pPr>
            <w:r w:rsidRPr="00E9601A">
              <w:rPr>
                <w:rFonts w:eastAsia="Arial" w:cs="Calibri"/>
                <w:color w:val="000000"/>
                <w:sz w:val="20"/>
                <w:szCs w:val="20"/>
              </w:rPr>
              <w:t>2.11</w:t>
            </w:r>
          </w:p>
        </w:tc>
      </w:tr>
      <w:tr w:rsidR="00231AB2" w:rsidRPr="0092046A" w14:paraId="3EFB6CB5" w14:textId="77777777" w:rsidTr="0007199A">
        <w:tc>
          <w:tcPr>
            <w:tcW w:w="2282" w:type="pct"/>
          </w:tcPr>
          <w:p w14:paraId="7078DCE9" w14:textId="77777777" w:rsidR="00231AB2" w:rsidRPr="00E9601A" w:rsidRDefault="00231AB2" w:rsidP="0007199A">
            <w:pPr>
              <w:keepNext/>
              <w:pBdr>
                <w:top w:val="none" w:sz="0" w:space="0" w:color="000000"/>
                <w:left w:val="none" w:sz="0" w:space="0" w:color="000000"/>
                <w:bottom w:val="none" w:sz="0" w:space="0" w:color="000000"/>
                <w:right w:val="none" w:sz="0" w:space="0" w:color="000000"/>
              </w:pBdr>
              <w:spacing w:before="40" w:after="40"/>
              <w:ind w:left="102" w:right="102"/>
              <w:rPr>
                <w:rFonts w:cs="Calibri"/>
                <w:b/>
                <w:sz w:val="20"/>
                <w:szCs w:val="20"/>
              </w:rPr>
            </w:pPr>
            <w:r w:rsidRPr="00E9601A">
              <w:rPr>
                <w:rFonts w:eastAsia="Arial" w:cs="Calibri"/>
                <w:b/>
                <w:color w:val="000000"/>
                <w:sz w:val="20"/>
                <w:szCs w:val="20"/>
              </w:rPr>
              <w:t>Number of children per household</w:t>
            </w:r>
          </w:p>
        </w:tc>
        <w:tc>
          <w:tcPr>
            <w:tcW w:w="906" w:type="pct"/>
          </w:tcPr>
          <w:p w14:paraId="67BFDBA4" w14:textId="77777777" w:rsidR="00231AB2" w:rsidRPr="007E4D70" w:rsidRDefault="00231AB2" w:rsidP="0007199A">
            <w:pPr>
              <w:keepNext/>
              <w:pBdr>
                <w:top w:val="none" w:sz="0" w:space="0" w:color="000000"/>
                <w:left w:val="none" w:sz="0" w:space="0" w:color="000000"/>
                <w:bottom w:val="none" w:sz="0" w:space="0" w:color="000000"/>
                <w:right w:val="none" w:sz="0" w:space="0" w:color="000000"/>
              </w:pBdr>
              <w:spacing w:before="40" w:after="40"/>
              <w:ind w:left="102" w:right="102"/>
              <w:rPr>
                <w:rFonts w:cs="Calibri"/>
                <w:sz w:val="20"/>
                <w:szCs w:val="20"/>
              </w:rPr>
            </w:pPr>
          </w:p>
        </w:tc>
        <w:tc>
          <w:tcPr>
            <w:tcW w:w="906" w:type="pct"/>
          </w:tcPr>
          <w:p w14:paraId="465A0C4D" w14:textId="77777777" w:rsidR="00231AB2" w:rsidRPr="00E9601A" w:rsidRDefault="00231AB2" w:rsidP="0007199A">
            <w:pPr>
              <w:keepNext/>
              <w:pBdr>
                <w:top w:val="none" w:sz="0" w:space="0" w:color="000000"/>
                <w:left w:val="none" w:sz="0" w:space="0" w:color="000000"/>
                <w:bottom w:val="none" w:sz="0" w:space="0" w:color="000000"/>
                <w:right w:val="none" w:sz="0" w:space="0" w:color="000000"/>
              </w:pBdr>
              <w:spacing w:before="40" w:after="40"/>
              <w:ind w:left="102" w:right="102"/>
              <w:rPr>
                <w:rFonts w:cs="Calibri"/>
                <w:sz w:val="20"/>
                <w:szCs w:val="20"/>
              </w:rPr>
            </w:pPr>
          </w:p>
        </w:tc>
        <w:tc>
          <w:tcPr>
            <w:tcW w:w="906" w:type="pct"/>
          </w:tcPr>
          <w:p w14:paraId="0796CB21" w14:textId="77777777" w:rsidR="00231AB2" w:rsidRPr="00E9601A" w:rsidRDefault="00231AB2" w:rsidP="0007199A">
            <w:pPr>
              <w:keepNext/>
              <w:pBdr>
                <w:top w:val="none" w:sz="0" w:space="0" w:color="000000"/>
                <w:left w:val="none" w:sz="0" w:space="0" w:color="000000"/>
                <w:bottom w:val="none" w:sz="0" w:space="0" w:color="000000"/>
                <w:right w:val="none" w:sz="0" w:space="0" w:color="000000"/>
              </w:pBdr>
              <w:spacing w:before="40" w:after="40"/>
              <w:ind w:left="102" w:right="102"/>
              <w:rPr>
                <w:rFonts w:cs="Calibri"/>
                <w:sz w:val="20"/>
                <w:szCs w:val="20"/>
              </w:rPr>
            </w:pPr>
          </w:p>
        </w:tc>
      </w:tr>
      <w:tr w:rsidR="00231AB2" w:rsidRPr="0092046A" w14:paraId="65B21AE1" w14:textId="77777777" w:rsidTr="0007199A">
        <w:trPr>
          <w:cnfStyle w:val="000000100000" w:firstRow="0" w:lastRow="0" w:firstColumn="0" w:lastColumn="0" w:oddVBand="0" w:evenVBand="0" w:oddHBand="1" w:evenHBand="0" w:firstRowFirstColumn="0" w:firstRowLastColumn="0" w:lastRowFirstColumn="0" w:lastRowLastColumn="0"/>
        </w:trPr>
        <w:tc>
          <w:tcPr>
            <w:tcW w:w="2282" w:type="pct"/>
          </w:tcPr>
          <w:p w14:paraId="4E862CAD" w14:textId="77777777" w:rsidR="00231AB2" w:rsidRPr="00E9601A" w:rsidRDefault="00231AB2" w:rsidP="0007199A">
            <w:pPr>
              <w:keepNext/>
              <w:pBdr>
                <w:top w:val="none" w:sz="0" w:space="0" w:color="000000"/>
                <w:left w:val="none" w:sz="0" w:space="0" w:color="000000"/>
                <w:bottom w:val="none" w:sz="0" w:space="0" w:color="000000"/>
                <w:right w:val="none" w:sz="0" w:space="0" w:color="000000"/>
              </w:pBdr>
              <w:spacing w:before="40" w:after="40"/>
              <w:ind w:left="102" w:right="102"/>
              <w:rPr>
                <w:rFonts w:cs="Calibri"/>
                <w:sz w:val="20"/>
                <w:szCs w:val="20"/>
              </w:rPr>
            </w:pPr>
            <w:r w:rsidRPr="00E9601A">
              <w:rPr>
                <w:rFonts w:eastAsia="Arial" w:cs="Calibri"/>
                <w:color w:val="000000"/>
                <w:sz w:val="20"/>
                <w:szCs w:val="20"/>
              </w:rPr>
              <w:t>No children</w:t>
            </w:r>
          </w:p>
        </w:tc>
        <w:tc>
          <w:tcPr>
            <w:tcW w:w="906" w:type="pct"/>
          </w:tcPr>
          <w:p w14:paraId="0C6CC949" w14:textId="77777777" w:rsidR="00231AB2" w:rsidRPr="007E4D70" w:rsidRDefault="00231AB2" w:rsidP="0007199A">
            <w:pPr>
              <w:keepNext/>
              <w:pBdr>
                <w:top w:val="none" w:sz="0" w:space="0" w:color="000000"/>
                <w:left w:val="none" w:sz="0" w:space="0" w:color="000000"/>
                <w:bottom w:val="none" w:sz="0" w:space="0" w:color="000000"/>
                <w:right w:val="none" w:sz="0" w:space="0" w:color="000000"/>
              </w:pBdr>
              <w:spacing w:before="40" w:after="40"/>
              <w:ind w:left="102" w:right="102"/>
              <w:rPr>
                <w:rFonts w:eastAsia="Arial" w:cs="Calibri"/>
                <w:color w:val="000000"/>
                <w:sz w:val="20"/>
                <w:szCs w:val="20"/>
              </w:rPr>
            </w:pPr>
            <w:r w:rsidRPr="007E4D70">
              <w:rPr>
                <w:sz w:val="20"/>
                <w:szCs w:val="20"/>
              </w:rPr>
              <w:t>69.5%</w:t>
            </w:r>
          </w:p>
        </w:tc>
        <w:tc>
          <w:tcPr>
            <w:tcW w:w="906" w:type="pct"/>
          </w:tcPr>
          <w:p w14:paraId="4472A03B" w14:textId="77777777" w:rsidR="00231AB2" w:rsidRPr="00E9601A" w:rsidRDefault="00231AB2" w:rsidP="0007199A">
            <w:pPr>
              <w:keepNext/>
              <w:pBdr>
                <w:top w:val="none" w:sz="0" w:space="0" w:color="000000"/>
                <w:left w:val="none" w:sz="0" w:space="0" w:color="000000"/>
                <w:bottom w:val="none" w:sz="0" w:space="0" w:color="000000"/>
                <w:right w:val="none" w:sz="0" w:space="0" w:color="000000"/>
              </w:pBdr>
              <w:spacing w:before="40" w:after="40"/>
              <w:ind w:left="102" w:right="102"/>
              <w:rPr>
                <w:rFonts w:cs="Calibri"/>
                <w:sz w:val="20"/>
                <w:szCs w:val="20"/>
              </w:rPr>
            </w:pPr>
            <w:r w:rsidRPr="00E9601A">
              <w:rPr>
                <w:rFonts w:eastAsia="Arial" w:cs="Calibri"/>
                <w:color w:val="000000"/>
                <w:sz w:val="20"/>
                <w:szCs w:val="20"/>
              </w:rPr>
              <w:t>64.5%</w:t>
            </w:r>
          </w:p>
        </w:tc>
        <w:tc>
          <w:tcPr>
            <w:tcW w:w="906" w:type="pct"/>
          </w:tcPr>
          <w:p w14:paraId="7C79BF70" w14:textId="77777777" w:rsidR="00231AB2" w:rsidRPr="00E9601A" w:rsidRDefault="00231AB2" w:rsidP="0007199A">
            <w:pPr>
              <w:keepNext/>
              <w:pBdr>
                <w:top w:val="none" w:sz="0" w:space="0" w:color="000000"/>
                <w:left w:val="none" w:sz="0" w:space="0" w:color="000000"/>
                <w:bottom w:val="none" w:sz="0" w:space="0" w:color="000000"/>
                <w:right w:val="none" w:sz="0" w:space="0" w:color="000000"/>
              </w:pBdr>
              <w:spacing w:before="40" w:after="40"/>
              <w:ind w:left="102" w:right="102"/>
              <w:rPr>
                <w:rFonts w:cs="Calibri"/>
                <w:sz w:val="20"/>
                <w:szCs w:val="20"/>
              </w:rPr>
            </w:pPr>
            <w:r w:rsidRPr="00E9601A">
              <w:rPr>
                <w:rFonts w:eastAsia="Arial" w:cs="Calibri"/>
                <w:color w:val="000000"/>
                <w:sz w:val="20"/>
                <w:szCs w:val="20"/>
              </w:rPr>
              <w:t>56.5%</w:t>
            </w:r>
          </w:p>
        </w:tc>
      </w:tr>
      <w:tr w:rsidR="00231AB2" w:rsidRPr="0092046A" w14:paraId="3E618741" w14:textId="77777777" w:rsidTr="0007199A">
        <w:tc>
          <w:tcPr>
            <w:tcW w:w="2282" w:type="pct"/>
          </w:tcPr>
          <w:p w14:paraId="7CBE18DB" w14:textId="77777777" w:rsidR="00231AB2" w:rsidRPr="00E9601A" w:rsidRDefault="00231AB2" w:rsidP="0007199A">
            <w:pPr>
              <w:keepNext/>
              <w:pBdr>
                <w:top w:val="none" w:sz="0" w:space="0" w:color="000000"/>
                <w:left w:val="none" w:sz="0" w:space="0" w:color="000000"/>
                <w:bottom w:val="none" w:sz="0" w:space="0" w:color="000000"/>
                <w:right w:val="none" w:sz="0" w:space="0" w:color="000000"/>
              </w:pBdr>
              <w:spacing w:before="40" w:after="40"/>
              <w:ind w:left="102" w:right="102"/>
              <w:rPr>
                <w:rFonts w:cs="Calibri"/>
                <w:sz w:val="20"/>
                <w:szCs w:val="20"/>
              </w:rPr>
            </w:pPr>
            <w:r w:rsidRPr="00E9601A">
              <w:rPr>
                <w:rFonts w:eastAsia="Arial" w:cs="Calibri"/>
                <w:color w:val="000000"/>
                <w:sz w:val="20"/>
                <w:szCs w:val="20"/>
              </w:rPr>
              <w:t>One child</w:t>
            </w:r>
          </w:p>
        </w:tc>
        <w:tc>
          <w:tcPr>
            <w:tcW w:w="906" w:type="pct"/>
          </w:tcPr>
          <w:p w14:paraId="23CC71B6" w14:textId="77777777" w:rsidR="00231AB2" w:rsidRPr="007E4D70" w:rsidRDefault="00231AB2" w:rsidP="0007199A">
            <w:pPr>
              <w:keepNext/>
              <w:pBdr>
                <w:top w:val="none" w:sz="0" w:space="0" w:color="000000"/>
                <w:left w:val="none" w:sz="0" w:space="0" w:color="000000"/>
                <w:bottom w:val="none" w:sz="0" w:space="0" w:color="000000"/>
                <w:right w:val="none" w:sz="0" w:space="0" w:color="000000"/>
              </w:pBdr>
              <w:spacing w:before="40" w:after="40"/>
              <w:ind w:left="102" w:right="102"/>
              <w:rPr>
                <w:rFonts w:eastAsia="Arial" w:cs="Calibri"/>
                <w:color w:val="000000"/>
                <w:sz w:val="20"/>
                <w:szCs w:val="20"/>
              </w:rPr>
            </w:pPr>
            <w:r w:rsidRPr="007E4D70">
              <w:rPr>
                <w:sz w:val="20"/>
                <w:szCs w:val="20"/>
              </w:rPr>
              <w:t>13.6%</w:t>
            </w:r>
          </w:p>
        </w:tc>
        <w:tc>
          <w:tcPr>
            <w:tcW w:w="906" w:type="pct"/>
          </w:tcPr>
          <w:p w14:paraId="7533192C" w14:textId="77777777" w:rsidR="00231AB2" w:rsidRPr="00E9601A" w:rsidRDefault="00231AB2" w:rsidP="0007199A">
            <w:pPr>
              <w:keepNext/>
              <w:pBdr>
                <w:top w:val="none" w:sz="0" w:space="0" w:color="000000"/>
                <w:left w:val="none" w:sz="0" w:space="0" w:color="000000"/>
                <w:bottom w:val="none" w:sz="0" w:space="0" w:color="000000"/>
                <w:right w:val="none" w:sz="0" w:space="0" w:color="000000"/>
              </w:pBdr>
              <w:spacing w:before="40" w:after="40"/>
              <w:ind w:left="102" w:right="102"/>
              <w:rPr>
                <w:rFonts w:cs="Calibri"/>
                <w:sz w:val="20"/>
                <w:szCs w:val="20"/>
              </w:rPr>
            </w:pPr>
            <w:r w:rsidRPr="00E9601A">
              <w:rPr>
                <w:rFonts w:eastAsia="Arial" w:cs="Calibri"/>
                <w:color w:val="000000"/>
                <w:sz w:val="20"/>
                <w:szCs w:val="20"/>
              </w:rPr>
              <w:t>14.8%</w:t>
            </w:r>
          </w:p>
        </w:tc>
        <w:tc>
          <w:tcPr>
            <w:tcW w:w="906" w:type="pct"/>
          </w:tcPr>
          <w:p w14:paraId="4459A6D1" w14:textId="77777777" w:rsidR="00231AB2" w:rsidRPr="00E9601A" w:rsidRDefault="00231AB2" w:rsidP="0007199A">
            <w:pPr>
              <w:keepNext/>
              <w:pBdr>
                <w:top w:val="none" w:sz="0" w:space="0" w:color="000000"/>
                <w:left w:val="none" w:sz="0" w:space="0" w:color="000000"/>
                <w:bottom w:val="none" w:sz="0" w:space="0" w:color="000000"/>
                <w:right w:val="none" w:sz="0" w:space="0" w:color="000000"/>
              </w:pBdr>
              <w:spacing w:before="40" w:after="40"/>
              <w:ind w:left="102" w:right="102"/>
              <w:rPr>
                <w:rFonts w:cs="Calibri"/>
                <w:sz w:val="20"/>
                <w:szCs w:val="20"/>
              </w:rPr>
            </w:pPr>
            <w:r w:rsidRPr="00E9601A">
              <w:rPr>
                <w:rFonts w:eastAsia="Arial" w:cs="Calibri"/>
                <w:color w:val="000000"/>
                <w:sz w:val="20"/>
                <w:szCs w:val="20"/>
              </w:rPr>
              <w:t>15.2%</w:t>
            </w:r>
          </w:p>
        </w:tc>
      </w:tr>
      <w:tr w:rsidR="00231AB2" w:rsidRPr="0092046A" w14:paraId="2224AA9F" w14:textId="77777777" w:rsidTr="0007199A">
        <w:trPr>
          <w:cnfStyle w:val="000000100000" w:firstRow="0" w:lastRow="0" w:firstColumn="0" w:lastColumn="0" w:oddVBand="0" w:evenVBand="0" w:oddHBand="1" w:evenHBand="0" w:firstRowFirstColumn="0" w:firstRowLastColumn="0" w:lastRowFirstColumn="0" w:lastRowLastColumn="0"/>
        </w:trPr>
        <w:tc>
          <w:tcPr>
            <w:tcW w:w="2282" w:type="pct"/>
          </w:tcPr>
          <w:p w14:paraId="3E8E8E99" w14:textId="77777777" w:rsidR="00231AB2" w:rsidRPr="00E9601A" w:rsidRDefault="00231AB2" w:rsidP="0007199A">
            <w:pPr>
              <w:keepNext/>
              <w:pBdr>
                <w:top w:val="none" w:sz="0" w:space="0" w:color="000000"/>
                <w:left w:val="none" w:sz="0" w:space="0" w:color="000000"/>
                <w:bottom w:val="none" w:sz="0" w:space="0" w:color="000000"/>
                <w:right w:val="none" w:sz="0" w:space="0" w:color="000000"/>
              </w:pBdr>
              <w:spacing w:before="40" w:after="40"/>
              <w:ind w:left="102" w:right="102"/>
              <w:rPr>
                <w:rFonts w:cs="Calibri"/>
                <w:sz w:val="20"/>
                <w:szCs w:val="20"/>
              </w:rPr>
            </w:pPr>
            <w:r w:rsidRPr="00E9601A">
              <w:rPr>
                <w:rFonts w:eastAsia="Arial" w:cs="Calibri"/>
                <w:color w:val="000000"/>
                <w:sz w:val="20"/>
                <w:szCs w:val="20"/>
              </w:rPr>
              <w:t>Two children</w:t>
            </w:r>
          </w:p>
        </w:tc>
        <w:tc>
          <w:tcPr>
            <w:tcW w:w="906" w:type="pct"/>
          </w:tcPr>
          <w:p w14:paraId="7E015015" w14:textId="77777777" w:rsidR="00231AB2" w:rsidRPr="007E4D70" w:rsidRDefault="00231AB2" w:rsidP="0007199A">
            <w:pPr>
              <w:keepNext/>
              <w:pBdr>
                <w:top w:val="none" w:sz="0" w:space="0" w:color="000000"/>
                <w:left w:val="none" w:sz="0" w:space="0" w:color="000000"/>
                <w:bottom w:val="none" w:sz="0" w:space="0" w:color="000000"/>
                <w:right w:val="none" w:sz="0" w:space="0" w:color="000000"/>
              </w:pBdr>
              <w:spacing w:before="40" w:after="40"/>
              <w:ind w:left="102" w:right="102"/>
              <w:rPr>
                <w:rFonts w:eastAsia="Arial" w:cs="Calibri"/>
                <w:color w:val="000000"/>
                <w:sz w:val="20"/>
                <w:szCs w:val="20"/>
              </w:rPr>
            </w:pPr>
            <w:r w:rsidRPr="007E4D70">
              <w:rPr>
                <w:sz w:val="20"/>
                <w:szCs w:val="20"/>
              </w:rPr>
              <w:t>13.0%</w:t>
            </w:r>
          </w:p>
        </w:tc>
        <w:tc>
          <w:tcPr>
            <w:tcW w:w="906" w:type="pct"/>
          </w:tcPr>
          <w:p w14:paraId="136A20EE" w14:textId="77777777" w:rsidR="00231AB2" w:rsidRPr="00E9601A" w:rsidRDefault="00231AB2" w:rsidP="0007199A">
            <w:pPr>
              <w:keepNext/>
              <w:pBdr>
                <w:top w:val="none" w:sz="0" w:space="0" w:color="000000"/>
                <w:left w:val="none" w:sz="0" w:space="0" w:color="000000"/>
                <w:bottom w:val="none" w:sz="0" w:space="0" w:color="000000"/>
                <w:right w:val="none" w:sz="0" w:space="0" w:color="000000"/>
              </w:pBdr>
              <w:spacing w:before="40" w:after="40"/>
              <w:ind w:left="102" w:right="102"/>
              <w:rPr>
                <w:rFonts w:cs="Calibri"/>
                <w:sz w:val="20"/>
                <w:szCs w:val="20"/>
              </w:rPr>
            </w:pPr>
            <w:r w:rsidRPr="00E9601A">
              <w:rPr>
                <w:rFonts w:eastAsia="Arial" w:cs="Calibri"/>
                <w:color w:val="000000"/>
                <w:sz w:val="20"/>
                <w:szCs w:val="20"/>
              </w:rPr>
              <w:t>15.3%</w:t>
            </w:r>
          </w:p>
        </w:tc>
        <w:tc>
          <w:tcPr>
            <w:tcW w:w="906" w:type="pct"/>
          </w:tcPr>
          <w:p w14:paraId="697E0221" w14:textId="77777777" w:rsidR="00231AB2" w:rsidRPr="00E9601A" w:rsidRDefault="00231AB2" w:rsidP="0007199A">
            <w:pPr>
              <w:keepNext/>
              <w:pBdr>
                <w:top w:val="none" w:sz="0" w:space="0" w:color="000000"/>
                <w:left w:val="none" w:sz="0" w:space="0" w:color="000000"/>
                <w:bottom w:val="none" w:sz="0" w:space="0" w:color="000000"/>
                <w:right w:val="none" w:sz="0" w:space="0" w:color="000000"/>
              </w:pBdr>
              <w:spacing w:before="40" w:after="40"/>
              <w:ind w:left="102" w:right="102"/>
              <w:rPr>
                <w:rFonts w:cs="Calibri"/>
                <w:sz w:val="20"/>
                <w:szCs w:val="20"/>
              </w:rPr>
            </w:pPr>
            <w:r w:rsidRPr="00E9601A">
              <w:rPr>
                <w:rFonts w:eastAsia="Arial" w:cs="Calibri"/>
                <w:color w:val="000000"/>
                <w:sz w:val="20"/>
                <w:szCs w:val="20"/>
              </w:rPr>
              <w:t>19.2%</w:t>
            </w:r>
          </w:p>
        </w:tc>
      </w:tr>
      <w:tr w:rsidR="00231AB2" w:rsidRPr="0092046A" w14:paraId="71ADDD54" w14:textId="77777777" w:rsidTr="0007199A">
        <w:tc>
          <w:tcPr>
            <w:tcW w:w="2282" w:type="pct"/>
          </w:tcPr>
          <w:p w14:paraId="73B24830" w14:textId="77777777" w:rsidR="00231AB2" w:rsidRPr="00E9601A" w:rsidRDefault="00231AB2" w:rsidP="0007199A">
            <w:pPr>
              <w:keepNext/>
              <w:pBdr>
                <w:top w:val="none" w:sz="0" w:space="0" w:color="000000"/>
                <w:left w:val="none" w:sz="0" w:space="0" w:color="000000"/>
                <w:bottom w:val="none" w:sz="0" w:space="0" w:color="000000"/>
                <w:right w:val="none" w:sz="0" w:space="0" w:color="000000"/>
              </w:pBdr>
              <w:spacing w:before="40" w:after="40"/>
              <w:ind w:left="102" w:right="102"/>
              <w:rPr>
                <w:rFonts w:cs="Calibri"/>
                <w:sz w:val="20"/>
                <w:szCs w:val="20"/>
              </w:rPr>
            </w:pPr>
            <w:r w:rsidRPr="00E9601A">
              <w:rPr>
                <w:rFonts w:eastAsia="Arial" w:cs="Calibri"/>
                <w:color w:val="000000"/>
                <w:sz w:val="20"/>
                <w:szCs w:val="20"/>
              </w:rPr>
              <w:t>Three or more children</w:t>
            </w:r>
          </w:p>
        </w:tc>
        <w:tc>
          <w:tcPr>
            <w:tcW w:w="906" w:type="pct"/>
          </w:tcPr>
          <w:p w14:paraId="19883CA5" w14:textId="77777777" w:rsidR="00231AB2" w:rsidRPr="007E4D70" w:rsidRDefault="00231AB2" w:rsidP="0007199A">
            <w:pPr>
              <w:keepNext/>
              <w:pBdr>
                <w:top w:val="none" w:sz="0" w:space="0" w:color="000000"/>
                <w:left w:val="none" w:sz="0" w:space="0" w:color="000000"/>
                <w:bottom w:val="none" w:sz="0" w:space="0" w:color="000000"/>
                <w:right w:val="none" w:sz="0" w:space="0" w:color="000000"/>
              </w:pBdr>
              <w:spacing w:before="40" w:after="40"/>
              <w:ind w:left="102" w:right="102"/>
              <w:rPr>
                <w:rFonts w:eastAsia="Arial" w:cs="Calibri"/>
                <w:color w:val="000000"/>
                <w:sz w:val="20"/>
                <w:szCs w:val="20"/>
              </w:rPr>
            </w:pPr>
            <w:r w:rsidRPr="007E4D70">
              <w:rPr>
                <w:sz w:val="20"/>
                <w:szCs w:val="20"/>
              </w:rPr>
              <w:t>3.9%</w:t>
            </w:r>
          </w:p>
        </w:tc>
        <w:tc>
          <w:tcPr>
            <w:tcW w:w="906" w:type="pct"/>
          </w:tcPr>
          <w:p w14:paraId="1A8B4C4D" w14:textId="77777777" w:rsidR="00231AB2" w:rsidRPr="00E9601A" w:rsidRDefault="00231AB2" w:rsidP="0007199A">
            <w:pPr>
              <w:keepNext/>
              <w:pBdr>
                <w:top w:val="none" w:sz="0" w:space="0" w:color="000000"/>
                <w:left w:val="none" w:sz="0" w:space="0" w:color="000000"/>
                <w:bottom w:val="none" w:sz="0" w:space="0" w:color="000000"/>
                <w:right w:val="none" w:sz="0" w:space="0" w:color="000000"/>
              </w:pBdr>
              <w:spacing w:before="40" w:after="40"/>
              <w:ind w:left="102" w:right="102"/>
              <w:rPr>
                <w:rFonts w:cs="Calibri"/>
                <w:sz w:val="20"/>
                <w:szCs w:val="20"/>
              </w:rPr>
            </w:pPr>
            <w:r w:rsidRPr="00E9601A">
              <w:rPr>
                <w:rFonts w:eastAsia="Arial" w:cs="Calibri"/>
                <w:color w:val="000000"/>
                <w:sz w:val="20"/>
                <w:szCs w:val="20"/>
              </w:rPr>
              <w:t>5.4%</w:t>
            </w:r>
          </w:p>
        </w:tc>
        <w:tc>
          <w:tcPr>
            <w:tcW w:w="906" w:type="pct"/>
          </w:tcPr>
          <w:p w14:paraId="6CFAEEF3" w14:textId="77777777" w:rsidR="00231AB2" w:rsidRPr="00E9601A" w:rsidRDefault="00231AB2" w:rsidP="0007199A">
            <w:pPr>
              <w:keepNext/>
              <w:pBdr>
                <w:top w:val="none" w:sz="0" w:space="0" w:color="000000"/>
                <w:left w:val="none" w:sz="0" w:space="0" w:color="000000"/>
                <w:bottom w:val="none" w:sz="0" w:space="0" w:color="000000"/>
                <w:right w:val="none" w:sz="0" w:space="0" w:color="000000"/>
              </w:pBdr>
              <w:spacing w:before="40" w:after="40"/>
              <w:ind w:left="102" w:right="102"/>
              <w:rPr>
                <w:rFonts w:cs="Calibri"/>
                <w:sz w:val="20"/>
                <w:szCs w:val="20"/>
              </w:rPr>
            </w:pPr>
            <w:r w:rsidRPr="00E9601A">
              <w:rPr>
                <w:rFonts w:eastAsia="Arial" w:cs="Calibri"/>
                <w:color w:val="000000"/>
                <w:sz w:val="20"/>
                <w:szCs w:val="20"/>
              </w:rPr>
              <w:t>9.1%</w:t>
            </w:r>
          </w:p>
        </w:tc>
      </w:tr>
      <w:tr w:rsidR="00231AB2" w:rsidRPr="0092046A" w14:paraId="43EF4861" w14:textId="77777777" w:rsidTr="0007199A">
        <w:trPr>
          <w:cnfStyle w:val="000000100000" w:firstRow="0" w:lastRow="0" w:firstColumn="0" w:lastColumn="0" w:oddVBand="0" w:evenVBand="0" w:oddHBand="1" w:evenHBand="0" w:firstRowFirstColumn="0" w:firstRowLastColumn="0" w:lastRowFirstColumn="0" w:lastRowLastColumn="0"/>
        </w:trPr>
        <w:tc>
          <w:tcPr>
            <w:tcW w:w="2282" w:type="pct"/>
          </w:tcPr>
          <w:p w14:paraId="3610E5DD" w14:textId="77777777" w:rsidR="00231AB2" w:rsidRPr="00E9601A" w:rsidRDefault="00231AB2" w:rsidP="0007199A">
            <w:pPr>
              <w:keepNext/>
              <w:pBdr>
                <w:top w:val="none" w:sz="0" w:space="0" w:color="000000"/>
                <w:left w:val="none" w:sz="0" w:space="0" w:color="000000"/>
                <w:bottom w:val="none" w:sz="0" w:space="0" w:color="000000"/>
                <w:right w:val="none" w:sz="0" w:space="0" w:color="000000"/>
              </w:pBdr>
              <w:spacing w:before="40" w:after="40"/>
              <w:ind w:left="102" w:right="102"/>
              <w:rPr>
                <w:rFonts w:cs="Calibri"/>
                <w:b/>
                <w:sz w:val="20"/>
                <w:szCs w:val="20"/>
              </w:rPr>
            </w:pPr>
            <w:r w:rsidRPr="00E9601A">
              <w:rPr>
                <w:rFonts w:eastAsia="Arial" w:cs="Calibri"/>
                <w:b/>
                <w:color w:val="000000"/>
                <w:sz w:val="20"/>
                <w:szCs w:val="20"/>
              </w:rPr>
              <w:t>Highest completed education</w:t>
            </w:r>
          </w:p>
        </w:tc>
        <w:tc>
          <w:tcPr>
            <w:tcW w:w="906" w:type="pct"/>
          </w:tcPr>
          <w:p w14:paraId="414F1CFC" w14:textId="77777777" w:rsidR="00231AB2" w:rsidRPr="007E4D70" w:rsidRDefault="00231AB2" w:rsidP="0007199A">
            <w:pPr>
              <w:keepNext/>
              <w:pBdr>
                <w:top w:val="none" w:sz="0" w:space="0" w:color="000000"/>
                <w:left w:val="none" w:sz="0" w:space="0" w:color="000000"/>
                <w:bottom w:val="none" w:sz="0" w:space="0" w:color="000000"/>
                <w:right w:val="none" w:sz="0" w:space="0" w:color="000000"/>
              </w:pBdr>
              <w:spacing w:before="40" w:after="40"/>
              <w:ind w:left="102" w:right="102"/>
              <w:rPr>
                <w:rFonts w:cs="Calibri"/>
                <w:sz w:val="20"/>
                <w:szCs w:val="20"/>
              </w:rPr>
            </w:pPr>
          </w:p>
        </w:tc>
        <w:tc>
          <w:tcPr>
            <w:tcW w:w="906" w:type="pct"/>
          </w:tcPr>
          <w:p w14:paraId="1317D740" w14:textId="77777777" w:rsidR="00231AB2" w:rsidRPr="00E9601A" w:rsidRDefault="00231AB2" w:rsidP="0007199A">
            <w:pPr>
              <w:keepNext/>
              <w:pBdr>
                <w:top w:val="none" w:sz="0" w:space="0" w:color="000000"/>
                <w:left w:val="none" w:sz="0" w:space="0" w:color="000000"/>
                <w:bottom w:val="none" w:sz="0" w:space="0" w:color="000000"/>
                <w:right w:val="none" w:sz="0" w:space="0" w:color="000000"/>
              </w:pBdr>
              <w:spacing w:before="40" w:after="40"/>
              <w:ind w:left="102" w:right="102"/>
              <w:rPr>
                <w:rFonts w:cs="Calibri"/>
                <w:sz w:val="20"/>
                <w:szCs w:val="20"/>
              </w:rPr>
            </w:pPr>
          </w:p>
        </w:tc>
        <w:tc>
          <w:tcPr>
            <w:tcW w:w="906" w:type="pct"/>
          </w:tcPr>
          <w:p w14:paraId="14A974B7" w14:textId="77777777" w:rsidR="00231AB2" w:rsidRPr="00E9601A" w:rsidRDefault="00231AB2" w:rsidP="0007199A">
            <w:pPr>
              <w:keepNext/>
              <w:pBdr>
                <w:top w:val="none" w:sz="0" w:space="0" w:color="000000"/>
                <w:left w:val="none" w:sz="0" w:space="0" w:color="000000"/>
                <w:bottom w:val="none" w:sz="0" w:space="0" w:color="000000"/>
                <w:right w:val="none" w:sz="0" w:space="0" w:color="000000"/>
              </w:pBdr>
              <w:spacing w:before="40" w:after="40"/>
              <w:ind w:left="102" w:right="102"/>
              <w:rPr>
                <w:rFonts w:cs="Calibri"/>
                <w:sz w:val="20"/>
                <w:szCs w:val="20"/>
              </w:rPr>
            </w:pPr>
          </w:p>
        </w:tc>
      </w:tr>
      <w:tr w:rsidR="00231AB2" w:rsidRPr="0092046A" w14:paraId="0CDD364E" w14:textId="77777777" w:rsidTr="0007199A">
        <w:tc>
          <w:tcPr>
            <w:tcW w:w="2282" w:type="pct"/>
          </w:tcPr>
          <w:p w14:paraId="4DB8780C" w14:textId="77777777" w:rsidR="00231AB2" w:rsidRPr="00E9601A" w:rsidRDefault="00231AB2" w:rsidP="0007199A">
            <w:pPr>
              <w:keepNext/>
              <w:pBdr>
                <w:top w:val="none" w:sz="0" w:space="0" w:color="000000"/>
                <w:left w:val="none" w:sz="0" w:space="0" w:color="000000"/>
                <w:bottom w:val="none" w:sz="0" w:space="0" w:color="000000"/>
                <w:right w:val="none" w:sz="0" w:space="0" w:color="000000"/>
              </w:pBdr>
              <w:spacing w:before="40" w:after="40"/>
              <w:ind w:left="102" w:right="102"/>
              <w:rPr>
                <w:rFonts w:cs="Calibri"/>
                <w:sz w:val="20"/>
                <w:szCs w:val="20"/>
              </w:rPr>
            </w:pPr>
            <w:r w:rsidRPr="00E9601A">
              <w:rPr>
                <w:rFonts w:eastAsia="Arial" w:cs="Calibri"/>
                <w:color w:val="000000"/>
                <w:sz w:val="20"/>
                <w:szCs w:val="20"/>
              </w:rPr>
              <w:t>Basic school level</w:t>
            </w:r>
          </w:p>
        </w:tc>
        <w:tc>
          <w:tcPr>
            <w:tcW w:w="906" w:type="pct"/>
          </w:tcPr>
          <w:p w14:paraId="38E230C9" w14:textId="77777777" w:rsidR="00231AB2" w:rsidRPr="007E4D70" w:rsidRDefault="00231AB2" w:rsidP="0007199A">
            <w:pPr>
              <w:keepNext/>
              <w:pBdr>
                <w:top w:val="none" w:sz="0" w:space="0" w:color="000000"/>
                <w:left w:val="none" w:sz="0" w:space="0" w:color="000000"/>
                <w:bottom w:val="none" w:sz="0" w:space="0" w:color="000000"/>
                <w:right w:val="none" w:sz="0" w:space="0" w:color="000000"/>
              </w:pBdr>
              <w:spacing w:before="40" w:after="40"/>
              <w:ind w:left="102" w:right="102"/>
              <w:rPr>
                <w:rFonts w:eastAsia="Arial" w:cs="Calibri"/>
                <w:color w:val="000000"/>
                <w:sz w:val="20"/>
                <w:szCs w:val="20"/>
              </w:rPr>
            </w:pPr>
            <w:r w:rsidRPr="007E4D70">
              <w:rPr>
                <w:sz w:val="20"/>
                <w:szCs w:val="20"/>
              </w:rPr>
              <w:t>3.0%</w:t>
            </w:r>
          </w:p>
        </w:tc>
        <w:tc>
          <w:tcPr>
            <w:tcW w:w="906" w:type="pct"/>
          </w:tcPr>
          <w:p w14:paraId="58767359" w14:textId="77777777" w:rsidR="00231AB2" w:rsidRPr="00E9601A" w:rsidRDefault="00231AB2" w:rsidP="0007199A">
            <w:pPr>
              <w:keepNext/>
              <w:pBdr>
                <w:top w:val="none" w:sz="0" w:space="0" w:color="000000"/>
                <w:left w:val="none" w:sz="0" w:space="0" w:color="000000"/>
                <w:bottom w:val="none" w:sz="0" w:space="0" w:color="000000"/>
                <w:right w:val="none" w:sz="0" w:space="0" w:color="000000"/>
              </w:pBdr>
              <w:spacing w:before="40" w:after="40"/>
              <w:ind w:left="102" w:right="102"/>
              <w:rPr>
                <w:rFonts w:cs="Calibri"/>
                <w:sz w:val="20"/>
                <w:szCs w:val="20"/>
              </w:rPr>
            </w:pPr>
            <w:r w:rsidRPr="00E9601A">
              <w:rPr>
                <w:rFonts w:eastAsia="Arial" w:cs="Calibri"/>
                <w:color w:val="000000"/>
                <w:sz w:val="20"/>
                <w:szCs w:val="20"/>
              </w:rPr>
              <w:t>2.8%</w:t>
            </w:r>
          </w:p>
        </w:tc>
        <w:tc>
          <w:tcPr>
            <w:tcW w:w="906" w:type="pct"/>
          </w:tcPr>
          <w:p w14:paraId="5333FF7D" w14:textId="77777777" w:rsidR="00231AB2" w:rsidRPr="00E9601A" w:rsidRDefault="00231AB2" w:rsidP="0007199A">
            <w:pPr>
              <w:keepNext/>
              <w:pBdr>
                <w:top w:val="none" w:sz="0" w:space="0" w:color="000000"/>
                <w:left w:val="none" w:sz="0" w:space="0" w:color="000000"/>
                <w:bottom w:val="none" w:sz="0" w:space="0" w:color="000000"/>
                <w:right w:val="none" w:sz="0" w:space="0" w:color="000000"/>
              </w:pBdr>
              <w:spacing w:before="40" w:after="40"/>
              <w:ind w:left="102" w:right="102"/>
              <w:rPr>
                <w:rFonts w:cs="Calibri"/>
                <w:sz w:val="20"/>
                <w:szCs w:val="20"/>
              </w:rPr>
            </w:pPr>
            <w:r w:rsidRPr="00E9601A">
              <w:rPr>
                <w:rFonts w:eastAsia="Arial" w:cs="Calibri"/>
                <w:color w:val="000000"/>
                <w:sz w:val="20"/>
                <w:szCs w:val="20"/>
              </w:rPr>
              <w:t>23.7%</w:t>
            </w:r>
          </w:p>
        </w:tc>
      </w:tr>
      <w:tr w:rsidR="00231AB2" w:rsidRPr="0092046A" w14:paraId="5C953CC3" w14:textId="77777777" w:rsidTr="0007199A">
        <w:trPr>
          <w:cnfStyle w:val="000000100000" w:firstRow="0" w:lastRow="0" w:firstColumn="0" w:lastColumn="0" w:oddVBand="0" w:evenVBand="0" w:oddHBand="1" w:evenHBand="0" w:firstRowFirstColumn="0" w:firstRowLastColumn="0" w:lastRowFirstColumn="0" w:lastRowLastColumn="0"/>
        </w:trPr>
        <w:tc>
          <w:tcPr>
            <w:tcW w:w="2282" w:type="pct"/>
          </w:tcPr>
          <w:p w14:paraId="1D790449" w14:textId="77777777" w:rsidR="00231AB2" w:rsidRPr="00E9601A" w:rsidRDefault="00231AB2" w:rsidP="0007199A">
            <w:pPr>
              <w:keepNext/>
              <w:pBdr>
                <w:top w:val="none" w:sz="0" w:space="0" w:color="000000"/>
                <w:left w:val="none" w:sz="0" w:space="0" w:color="000000"/>
                <w:bottom w:val="none" w:sz="0" w:space="0" w:color="000000"/>
                <w:right w:val="none" w:sz="0" w:space="0" w:color="000000"/>
              </w:pBdr>
              <w:spacing w:before="40" w:after="40"/>
              <w:ind w:left="102" w:right="102"/>
              <w:rPr>
                <w:rFonts w:cs="Calibri"/>
                <w:sz w:val="20"/>
                <w:szCs w:val="20"/>
              </w:rPr>
            </w:pPr>
            <w:r w:rsidRPr="00E9601A">
              <w:rPr>
                <w:rFonts w:eastAsia="Arial" w:cs="Calibri"/>
                <w:color w:val="000000"/>
                <w:sz w:val="20"/>
                <w:szCs w:val="20"/>
              </w:rPr>
              <w:t>Upper secondary education</w:t>
            </w:r>
          </w:p>
        </w:tc>
        <w:tc>
          <w:tcPr>
            <w:tcW w:w="906" w:type="pct"/>
          </w:tcPr>
          <w:p w14:paraId="46A635F7" w14:textId="77777777" w:rsidR="00231AB2" w:rsidRPr="007E4D70" w:rsidRDefault="00231AB2" w:rsidP="0007199A">
            <w:pPr>
              <w:keepNext/>
              <w:pBdr>
                <w:top w:val="none" w:sz="0" w:space="0" w:color="000000"/>
                <w:left w:val="none" w:sz="0" w:space="0" w:color="000000"/>
                <w:bottom w:val="none" w:sz="0" w:space="0" w:color="000000"/>
                <w:right w:val="none" w:sz="0" w:space="0" w:color="000000"/>
              </w:pBdr>
              <w:spacing w:before="40" w:after="40"/>
              <w:ind w:left="102" w:right="102"/>
              <w:rPr>
                <w:rFonts w:eastAsia="Arial" w:cs="Calibri"/>
                <w:color w:val="000000"/>
                <w:sz w:val="20"/>
                <w:szCs w:val="20"/>
              </w:rPr>
            </w:pPr>
            <w:r w:rsidRPr="007E4D70">
              <w:rPr>
                <w:sz w:val="20"/>
                <w:szCs w:val="20"/>
              </w:rPr>
              <w:t>22.6%</w:t>
            </w:r>
          </w:p>
        </w:tc>
        <w:tc>
          <w:tcPr>
            <w:tcW w:w="906" w:type="pct"/>
          </w:tcPr>
          <w:p w14:paraId="71712F93" w14:textId="77777777" w:rsidR="00231AB2" w:rsidRPr="00E9601A" w:rsidRDefault="00231AB2" w:rsidP="0007199A">
            <w:pPr>
              <w:keepNext/>
              <w:pBdr>
                <w:top w:val="none" w:sz="0" w:space="0" w:color="000000"/>
                <w:left w:val="none" w:sz="0" w:space="0" w:color="000000"/>
                <w:bottom w:val="none" w:sz="0" w:space="0" w:color="000000"/>
                <w:right w:val="none" w:sz="0" w:space="0" w:color="000000"/>
              </w:pBdr>
              <w:spacing w:before="40" w:after="40"/>
              <w:ind w:left="102" w:right="102"/>
              <w:rPr>
                <w:rFonts w:cs="Calibri"/>
                <w:sz w:val="20"/>
                <w:szCs w:val="20"/>
              </w:rPr>
            </w:pPr>
            <w:r w:rsidRPr="00E9601A">
              <w:rPr>
                <w:rFonts w:eastAsia="Arial" w:cs="Calibri"/>
                <w:color w:val="000000"/>
                <w:sz w:val="20"/>
                <w:szCs w:val="20"/>
              </w:rPr>
              <w:t>24.5%</w:t>
            </w:r>
          </w:p>
        </w:tc>
        <w:tc>
          <w:tcPr>
            <w:tcW w:w="906" w:type="pct"/>
          </w:tcPr>
          <w:p w14:paraId="1E3B1B5B" w14:textId="77777777" w:rsidR="00231AB2" w:rsidRPr="00E9601A" w:rsidRDefault="00231AB2" w:rsidP="0007199A">
            <w:pPr>
              <w:keepNext/>
              <w:pBdr>
                <w:top w:val="none" w:sz="0" w:space="0" w:color="000000"/>
                <w:left w:val="none" w:sz="0" w:space="0" w:color="000000"/>
                <w:bottom w:val="none" w:sz="0" w:space="0" w:color="000000"/>
                <w:right w:val="none" w:sz="0" w:space="0" w:color="000000"/>
              </w:pBdr>
              <w:spacing w:before="40" w:after="40"/>
              <w:ind w:left="102" w:right="102"/>
              <w:rPr>
                <w:rFonts w:cs="Calibri"/>
                <w:sz w:val="20"/>
                <w:szCs w:val="20"/>
              </w:rPr>
            </w:pPr>
            <w:r w:rsidRPr="00E9601A">
              <w:rPr>
                <w:rFonts w:eastAsia="Arial" w:cs="Calibri"/>
                <w:color w:val="000000"/>
                <w:sz w:val="20"/>
                <w:szCs w:val="20"/>
              </w:rPr>
              <w:t>39.5%</w:t>
            </w:r>
          </w:p>
        </w:tc>
      </w:tr>
      <w:tr w:rsidR="00231AB2" w:rsidRPr="0092046A" w14:paraId="12F355D6" w14:textId="77777777" w:rsidTr="0007199A">
        <w:tc>
          <w:tcPr>
            <w:tcW w:w="2282" w:type="pct"/>
          </w:tcPr>
          <w:p w14:paraId="6448E259" w14:textId="77777777" w:rsidR="00231AB2" w:rsidRPr="00E9601A" w:rsidRDefault="00231AB2" w:rsidP="0007199A">
            <w:pPr>
              <w:keepNext/>
              <w:pBdr>
                <w:top w:val="none" w:sz="0" w:space="0" w:color="000000"/>
                <w:left w:val="none" w:sz="0" w:space="0" w:color="000000"/>
                <w:bottom w:val="none" w:sz="0" w:space="0" w:color="000000"/>
                <w:right w:val="none" w:sz="0" w:space="0" w:color="000000"/>
              </w:pBdr>
              <w:spacing w:before="40" w:after="40"/>
              <w:ind w:left="102" w:right="102"/>
              <w:rPr>
                <w:rFonts w:cs="Calibri"/>
                <w:sz w:val="20"/>
                <w:szCs w:val="20"/>
              </w:rPr>
            </w:pPr>
            <w:r w:rsidRPr="00E9601A">
              <w:rPr>
                <w:rFonts w:eastAsia="Arial" w:cs="Calibri"/>
                <w:color w:val="000000"/>
                <w:sz w:val="20"/>
                <w:szCs w:val="20"/>
              </w:rPr>
              <w:t>College/university</w:t>
            </w:r>
            <w:r>
              <w:rPr>
                <w:rFonts w:eastAsia="Arial" w:cs="Calibri"/>
                <w:color w:val="000000"/>
                <w:sz w:val="20"/>
                <w:szCs w:val="20"/>
              </w:rPr>
              <w:t xml:space="preserve"> </w:t>
            </w:r>
            <w:r w:rsidRPr="00E9601A">
              <w:rPr>
                <w:rFonts w:eastAsia="Arial" w:cs="Calibri"/>
                <w:color w:val="000000"/>
                <w:sz w:val="20"/>
                <w:szCs w:val="20"/>
              </w:rPr>
              <w:t>(4 years or less)</w:t>
            </w:r>
          </w:p>
        </w:tc>
        <w:tc>
          <w:tcPr>
            <w:tcW w:w="906" w:type="pct"/>
          </w:tcPr>
          <w:p w14:paraId="5B20648B" w14:textId="77777777" w:rsidR="00231AB2" w:rsidRPr="007E4D70" w:rsidRDefault="00231AB2" w:rsidP="0007199A">
            <w:pPr>
              <w:keepNext/>
              <w:pBdr>
                <w:top w:val="none" w:sz="0" w:space="0" w:color="000000"/>
                <w:left w:val="none" w:sz="0" w:space="0" w:color="000000"/>
                <w:bottom w:val="none" w:sz="0" w:space="0" w:color="000000"/>
                <w:right w:val="none" w:sz="0" w:space="0" w:color="000000"/>
              </w:pBdr>
              <w:spacing w:before="40" w:after="40"/>
              <w:ind w:left="102" w:right="102"/>
              <w:rPr>
                <w:rFonts w:eastAsia="Arial" w:cs="Calibri"/>
                <w:color w:val="000000"/>
                <w:sz w:val="20"/>
                <w:szCs w:val="20"/>
              </w:rPr>
            </w:pPr>
            <w:r w:rsidRPr="007E4D70">
              <w:rPr>
                <w:sz w:val="20"/>
                <w:szCs w:val="20"/>
              </w:rPr>
              <w:t>36.0%</w:t>
            </w:r>
          </w:p>
        </w:tc>
        <w:tc>
          <w:tcPr>
            <w:tcW w:w="906" w:type="pct"/>
          </w:tcPr>
          <w:p w14:paraId="04BE1E23" w14:textId="77777777" w:rsidR="00231AB2" w:rsidRPr="00E9601A" w:rsidRDefault="00231AB2" w:rsidP="0007199A">
            <w:pPr>
              <w:keepNext/>
              <w:pBdr>
                <w:top w:val="none" w:sz="0" w:space="0" w:color="000000"/>
                <w:left w:val="none" w:sz="0" w:space="0" w:color="000000"/>
                <w:bottom w:val="none" w:sz="0" w:space="0" w:color="000000"/>
                <w:right w:val="none" w:sz="0" w:space="0" w:color="000000"/>
              </w:pBdr>
              <w:spacing w:before="40" w:after="40"/>
              <w:ind w:left="102" w:right="102"/>
              <w:rPr>
                <w:rFonts w:cs="Calibri"/>
                <w:sz w:val="20"/>
                <w:szCs w:val="20"/>
              </w:rPr>
            </w:pPr>
            <w:r w:rsidRPr="00E9601A">
              <w:rPr>
                <w:rFonts w:eastAsia="Arial" w:cs="Calibri"/>
                <w:color w:val="000000"/>
                <w:sz w:val="20"/>
                <w:szCs w:val="20"/>
              </w:rPr>
              <w:t>38.1%</w:t>
            </w:r>
          </w:p>
        </w:tc>
        <w:tc>
          <w:tcPr>
            <w:tcW w:w="906" w:type="pct"/>
          </w:tcPr>
          <w:p w14:paraId="0C96DEF0" w14:textId="77777777" w:rsidR="00231AB2" w:rsidRPr="00E9601A" w:rsidRDefault="00231AB2" w:rsidP="0007199A">
            <w:pPr>
              <w:keepNext/>
              <w:pBdr>
                <w:top w:val="none" w:sz="0" w:space="0" w:color="000000"/>
                <w:left w:val="none" w:sz="0" w:space="0" w:color="000000"/>
                <w:bottom w:val="none" w:sz="0" w:space="0" w:color="000000"/>
                <w:right w:val="none" w:sz="0" w:space="0" w:color="000000"/>
              </w:pBdr>
              <w:spacing w:before="40" w:after="40"/>
              <w:ind w:left="102" w:right="102"/>
              <w:rPr>
                <w:rFonts w:cs="Calibri"/>
                <w:sz w:val="20"/>
                <w:szCs w:val="20"/>
              </w:rPr>
            </w:pPr>
            <w:r w:rsidRPr="00E9601A">
              <w:rPr>
                <w:rFonts w:eastAsia="Arial" w:cs="Calibri"/>
                <w:color w:val="000000"/>
                <w:sz w:val="20"/>
                <w:szCs w:val="20"/>
              </w:rPr>
              <w:t>25.3%</w:t>
            </w:r>
          </w:p>
        </w:tc>
      </w:tr>
      <w:tr w:rsidR="00231AB2" w:rsidRPr="0092046A" w14:paraId="18F682EF" w14:textId="77777777" w:rsidTr="0007199A">
        <w:trPr>
          <w:cnfStyle w:val="000000100000" w:firstRow="0" w:lastRow="0" w:firstColumn="0" w:lastColumn="0" w:oddVBand="0" w:evenVBand="0" w:oddHBand="1" w:evenHBand="0" w:firstRowFirstColumn="0" w:firstRowLastColumn="0" w:lastRowFirstColumn="0" w:lastRowLastColumn="0"/>
        </w:trPr>
        <w:tc>
          <w:tcPr>
            <w:tcW w:w="2282" w:type="pct"/>
          </w:tcPr>
          <w:p w14:paraId="1C30B282" w14:textId="77777777" w:rsidR="00231AB2" w:rsidRPr="00E9601A" w:rsidRDefault="00231AB2" w:rsidP="0007199A">
            <w:pPr>
              <w:keepNext/>
              <w:pBdr>
                <w:top w:val="none" w:sz="0" w:space="0" w:color="000000"/>
                <w:left w:val="none" w:sz="0" w:space="0" w:color="000000"/>
                <w:bottom w:val="none" w:sz="0" w:space="0" w:color="000000"/>
                <w:right w:val="none" w:sz="0" w:space="0" w:color="000000"/>
              </w:pBdr>
              <w:spacing w:before="40" w:after="40"/>
              <w:ind w:left="102" w:right="102"/>
              <w:rPr>
                <w:rFonts w:cs="Calibri"/>
                <w:sz w:val="20"/>
                <w:szCs w:val="20"/>
              </w:rPr>
            </w:pPr>
            <w:r w:rsidRPr="00E9601A">
              <w:rPr>
                <w:rFonts w:eastAsia="Arial" w:cs="Calibri"/>
                <w:color w:val="000000"/>
                <w:sz w:val="20"/>
                <w:szCs w:val="20"/>
              </w:rPr>
              <w:t>College/university</w:t>
            </w:r>
            <w:r>
              <w:rPr>
                <w:rFonts w:eastAsia="Arial" w:cs="Calibri"/>
                <w:color w:val="000000"/>
                <w:sz w:val="20"/>
                <w:szCs w:val="20"/>
              </w:rPr>
              <w:t xml:space="preserve"> </w:t>
            </w:r>
            <w:r w:rsidRPr="00E9601A">
              <w:rPr>
                <w:rFonts w:eastAsia="Arial" w:cs="Calibri"/>
                <w:color w:val="000000"/>
                <w:sz w:val="20"/>
                <w:szCs w:val="20"/>
              </w:rPr>
              <w:t>(5 years or more)</w:t>
            </w:r>
          </w:p>
        </w:tc>
        <w:tc>
          <w:tcPr>
            <w:tcW w:w="906" w:type="pct"/>
          </w:tcPr>
          <w:p w14:paraId="133CEECF" w14:textId="77777777" w:rsidR="00231AB2" w:rsidRPr="007E4D70" w:rsidRDefault="00231AB2" w:rsidP="0007199A">
            <w:pPr>
              <w:keepNext/>
              <w:pBdr>
                <w:top w:val="none" w:sz="0" w:space="0" w:color="000000"/>
                <w:left w:val="none" w:sz="0" w:space="0" w:color="000000"/>
                <w:bottom w:val="none" w:sz="0" w:space="0" w:color="000000"/>
                <w:right w:val="none" w:sz="0" w:space="0" w:color="000000"/>
              </w:pBdr>
              <w:spacing w:before="40" w:after="40"/>
              <w:ind w:left="102" w:right="102"/>
              <w:rPr>
                <w:rFonts w:eastAsia="Arial" w:cs="Calibri"/>
                <w:color w:val="000000"/>
                <w:sz w:val="20"/>
                <w:szCs w:val="20"/>
              </w:rPr>
            </w:pPr>
            <w:r w:rsidRPr="007E4D70">
              <w:rPr>
                <w:sz w:val="20"/>
                <w:szCs w:val="20"/>
              </w:rPr>
              <w:t>35.4%</w:t>
            </w:r>
          </w:p>
        </w:tc>
        <w:tc>
          <w:tcPr>
            <w:tcW w:w="906" w:type="pct"/>
          </w:tcPr>
          <w:p w14:paraId="23A23CEA" w14:textId="77777777" w:rsidR="00231AB2" w:rsidRPr="00E9601A" w:rsidRDefault="00231AB2" w:rsidP="0007199A">
            <w:pPr>
              <w:keepNext/>
              <w:pBdr>
                <w:top w:val="none" w:sz="0" w:space="0" w:color="000000"/>
                <w:left w:val="none" w:sz="0" w:space="0" w:color="000000"/>
                <w:bottom w:val="none" w:sz="0" w:space="0" w:color="000000"/>
                <w:right w:val="none" w:sz="0" w:space="0" w:color="000000"/>
              </w:pBdr>
              <w:spacing w:before="40" w:after="40"/>
              <w:ind w:left="102" w:right="102"/>
              <w:rPr>
                <w:rFonts w:cs="Calibri"/>
                <w:sz w:val="20"/>
                <w:szCs w:val="20"/>
              </w:rPr>
            </w:pPr>
            <w:r w:rsidRPr="00E9601A">
              <w:rPr>
                <w:rFonts w:eastAsia="Arial" w:cs="Calibri"/>
                <w:color w:val="000000"/>
                <w:sz w:val="20"/>
                <w:szCs w:val="20"/>
              </w:rPr>
              <w:t>32.1%</w:t>
            </w:r>
          </w:p>
        </w:tc>
        <w:tc>
          <w:tcPr>
            <w:tcW w:w="906" w:type="pct"/>
          </w:tcPr>
          <w:p w14:paraId="22079BF3" w14:textId="77777777" w:rsidR="00231AB2" w:rsidRPr="00E9601A" w:rsidRDefault="00231AB2" w:rsidP="0007199A">
            <w:pPr>
              <w:keepNext/>
              <w:pBdr>
                <w:top w:val="none" w:sz="0" w:space="0" w:color="000000"/>
                <w:left w:val="none" w:sz="0" w:space="0" w:color="000000"/>
                <w:bottom w:val="none" w:sz="0" w:space="0" w:color="000000"/>
                <w:right w:val="none" w:sz="0" w:space="0" w:color="000000"/>
              </w:pBdr>
              <w:spacing w:before="40" w:after="40"/>
              <w:ind w:left="102" w:right="102"/>
              <w:rPr>
                <w:rFonts w:cs="Calibri"/>
                <w:sz w:val="20"/>
                <w:szCs w:val="20"/>
              </w:rPr>
            </w:pPr>
            <w:r w:rsidRPr="00E9601A">
              <w:rPr>
                <w:rFonts w:eastAsia="Arial" w:cs="Calibri"/>
                <w:color w:val="000000"/>
                <w:sz w:val="20"/>
                <w:szCs w:val="20"/>
              </w:rPr>
              <w:t>11.6%</w:t>
            </w:r>
          </w:p>
        </w:tc>
      </w:tr>
      <w:tr w:rsidR="00231AB2" w:rsidRPr="0092046A" w14:paraId="13C7BBFD" w14:textId="77777777" w:rsidTr="0007199A">
        <w:tc>
          <w:tcPr>
            <w:tcW w:w="2282" w:type="pct"/>
          </w:tcPr>
          <w:p w14:paraId="4409D381" w14:textId="77777777" w:rsidR="00231AB2" w:rsidRPr="00E9601A" w:rsidRDefault="00231AB2" w:rsidP="0007199A">
            <w:pPr>
              <w:keepNext/>
              <w:pBdr>
                <w:top w:val="none" w:sz="0" w:space="0" w:color="000000"/>
                <w:left w:val="none" w:sz="0" w:space="0" w:color="000000"/>
                <w:bottom w:val="none" w:sz="0" w:space="0" w:color="000000"/>
                <w:right w:val="none" w:sz="0" w:space="0" w:color="000000"/>
              </w:pBdr>
              <w:spacing w:before="40" w:after="40"/>
              <w:ind w:left="102" w:right="102"/>
              <w:rPr>
                <w:rFonts w:cs="Calibri"/>
                <w:sz w:val="20"/>
                <w:szCs w:val="20"/>
              </w:rPr>
            </w:pPr>
            <w:r w:rsidRPr="00E9601A">
              <w:rPr>
                <w:rFonts w:eastAsia="Arial" w:cs="Calibri"/>
                <w:color w:val="000000"/>
                <w:sz w:val="20"/>
                <w:szCs w:val="20"/>
              </w:rPr>
              <w:t>Don't want to state</w:t>
            </w:r>
          </w:p>
        </w:tc>
        <w:tc>
          <w:tcPr>
            <w:tcW w:w="906" w:type="pct"/>
          </w:tcPr>
          <w:p w14:paraId="4803DD0C" w14:textId="77777777" w:rsidR="00231AB2" w:rsidRPr="007E4D70" w:rsidRDefault="00231AB2" w:rsidP="0007199A">
            <w:pPr>
              <w:keepNext/>
              <w:pBdr>
                <w:top w:val="none" w:sz="0" w:space="0" w:color="000000"/>
                <w:left w:val="none" w:sz="0" w:space="0" w:color="000000"/>
                <w:bottom w:val="none" w:sz="0" w:space="0" w:color="000000"/>
                <w:right w:val="none" w:sz="0" w:space="0" w:color="000000"/>
              </w:pBdr>
              <w:spacing w:before="40" w:after="40"/>
              <w:ind w:left="102" w:right="102"/>
              <w:rPr>
                <w:rFonts w:eastAsia="Arial" w:cs="Calibri"/>
                <w:color w:val="000000"/>
                <w:sz w:val="20"/>
                <w:szCs w:val="20"/>
              </w:rPr>
            </w:pPr>
            <w:r w:rsidRPr="007E4D70">
              <w:rPr>
                <w:sz w:val="20"/>
                <w:szCs w:val="20"/>
              </w:rPr>
              <w:t>3.1%</w:t>
            </w:r>
          </w:p>
        </w:tc>
        <w:tc>
          <w:tcPr>
            <w:tcW w:w="906" w:type="pct"/>
          </w:tcPr>
          <w:p w14:paraId="5743DF63" w14:textId="77777777" w:rsidR="00231AB2" w:rsidRPr="00E9601A" w:rsidRDefault="00231AB2" w:rsidP="0007199A">
            <w:pPr>
              <w:keepNext/>
              <w:pBdr>
                <w:top w:val="none" w:sz="0" w:space="0" w:color="000000"/>
                <w:left w:val="none" w:sz="0" w:space="0" w:color="000000"/>
                <w:bottom w:val="none" w:sz="0" w:space="0" w:color="000000"/>
                <w:right w:val="none" w:sz="0" w:space="0" w:color="000000"/>
              </w:pBdr>
              <w:spacing w:before="40" w:after="40"/>
              <w:ind w:left="102" w:right="102"/>
              <w:rPr>
                <w:rFonts w:cs="Calibri"/>
                <w:sz w:val="20"/>
                <w:szCs w:val="20"/>
              </w:rPr>
            </w:pPr>
            <w:r w:rsidRPr="00E9601A">
              <w:rPr>
                <w:rFonts w:eastAsia="Arial" w:cs="Calibri"/>
                <w:color w:val="000000"/>
                <w:sz w:val="20"/>
                <w:szCs w:val="20"/>
              </w:rPr>
              <w:t>2.3%</w:t>
            </w:r>
          </w:p>
        </w:tc>
        <w:tc>
          <w:tcPr>
            <w:tcW w:w="906" w:type="pct"/>
          </w:tcPr>
          <w:p w14:paraId="61DDC47C" w14:textId="77777777" w:rsidR="00231AB2" w:rsidRPr="00E9601A" w:rsidRDefault="00231AB2" w:rsidP="0007199A">
            <w:pPr>
              <w:keepNext/>
              <w:pBdr>
                <w:top w:val="none" w:sz="0" w:space="0" w:color="000000"/>
                <w:left w:val="none" w:sz="0" w:space="0" w:color="000000"/>
                <w:bottom w:val="none" w:sz="0" w:space="0" w:color="000000"/>
                <w:right w:val="none" w:sz="0" w:space="0" w:color="000000"/>
              </w:pBdr>
              <w:spacing w:before="40" w:after="40"/>
              <w:ind w:left="102" w:right="102"/>
              <w:rPr>
                <w:rFonts w:cs="Calibri"/>
                <w:sz w:val="20"/>
                <w:szCs w:val="20"/>
              </w:rPr>
            </w:pPr>
            <w:r w:rsidRPr="00E9601A">
              <w:rPr>
                <w:rFonts w:eastAsia="Arial" w:cs="Calibri"/>
                <w:color w:val="000000"/>
                <w:sz w:val="20"/>
                <w:szCs w:val="20"/>
              </w:rPr>
              <w:t>Not Applicable</w:t>
            </w:r>
          </w:p>
        </w:tc>
      </w:tr>
      <w:tr w:rsidR="00231AB2" w:rsidRPr="0092046A" w14:paraId="5FE802D0" w14:textId="77777777" w:rsidTr="0007199A">
        <w:trPr>
          <w:cnfStyle w:val="000000100000" w:firstRow="0" w:lastRow="0" w:firstColumn="0" w:lastColumn="0" w:oddVBand="0" w:evenVBand="0" w:oddHBand="1" w:evenHBand="0" w:firstRowFirstColumn="0" w:firstRowLastColumn="0" w:lastRowFirstColumn="0" w:lastRowLastColumn="0"/>
        </w:trPr>
        <w:tc>
          <w:tcPr>
            <w:tcW w:w="2282" w:type="pct"/>
          </w:tcPr>
          <w:p w14:paraId="7083A4CF" w14:textId="77777777" w:rsidR="00231AB2" w:rsidRPr="00E9601A" w:rsidRDefault="00231AB2" w:rsidP="0007199A">
            <w:pPr>
              <w:keepNext/>
              <w:pBdr>
                <w:top w:val="none" w:sz="0" w:space="0" w:color="000000"/>
                <w:left w:val="none" w:sz="0" w:space="0" w:color="000000"/>
                <w:bottom w:val="none" w:sz="0" w:space="0" w:color="000000"/>
                <w:right w:val="none" w:sz="0" w:space="0" w:color="000000"/>
              </w:pBdr>
              <w:spacing w:before="40" w:after="40"/>
              <w:ind w:left="102" w:right="102"/>
              <w:rPr>
                <w:rFonts w:cs="Calibri"/>
                <w:b/>
                <w:sz w:val="20"/>
                <w:szCs w:val="20"/>
              </w:rPr>
            </w:pPr>
            <w:r w:rsidRPr="00E9601A">
              <w:rPr>
                <w:rFonts w:eastAsia="Arial" w:cs="Calibri"/>
                <w:b/>
                <w:color w:val="000000"/>
                <w:sz w:val="20"/>
                <w:szCs w:val="20"/>
              </w:rPr>
              <w:t>Employment Status</w:t>
            </w:r>
          </w:p>
        </w:tc>
        <w:tc>
          <w:tcPr>
            <w:tcW w:w="906" w:type="pct"/>
          </w:tcPr>
          <w:p w14:paraId="0556997B" w14:textId="77777777" w:rsidR="00231AB2" w:rsidRPr="007E4D70" w:rsidRDefault="00231AB2" w:rsidP="0007199A">
            <w:pPr>
              <w:keepNext/>
              <w:pBdr>
                <w:top w:val="none" w:sz="0" w:space="0" w:color="000000"/>
                <w:left w:val="none" w:sz="0" w:space="0" w:color="000000"/>
                <w:bottom w:val="none" w:sz="0" w:space="0" w:color="000000"/>
                <w:right w:val="none" w:sz="0" w:space="0" w:color="000000"/>
              </w:pBdr>
              <w:spacing w:before="40" w:after="40"/>
              <w:ind w:left="102" w:right="102"/>
              <w:rPr>
                <w:rFonts w:cs="Calibri"/>
                <w:sz w:val="20"/>
                <w:szCs w:val="20"/>
              </w:rPr>
            </w:pPr>
          </w:p>
        </w:tc>
        <w:tc>
          <w:tcPr>
            <w:tcW w:w="906" w:type="pct"/>
          </w:tcPr>
          <w:p w14:paraId="664AB5F5" w14:textId="77777777" w:rsidR="00231AB2" w:rsidRPr="00E9601A" w:rsidRDefault="00231AB2" w:rsidP="0007199A">
            <w:pPr>
              <w:keepNext/>
              <w:pBdr>
                <w:top w:val="none" w:sz="0" w:space="0" w:color="000000"/>
                <w:left w:val="none" w:sz="0" w:space="0" w:color="000000"/>
                <w:bottom w:val="none" w:sz="0" w:space="0" w:color="000000"/>
                <w:right w:val="none" w:sz="0" w:space="0" w:color="000000"/>
              </w:pBdr>
              <w:spacing w:before="40" w:after="40"/>
              <w:ind w:left="102" w:right="102"/>
              <w:rPr>
                <w:rFonts w:cs="Calibri"/>
                <w:sz w:val="20"/>
                <w:szCs w:val="20"/>
              </w:rPr>
            </w:pPr>
          </w:p>
        </w:tc>
        <w:tc>
          <w:tcPr>
            <w:tcW w:w="906" w:type="pct"/>
          </w:tcPr>
          <w:p w14:paraId="5B3373A2" w14:textId="77777777" w:rsidR="00231AB2" w:rsidRPr="00E9601A" w:rsidRDefault="00231AB2" w:rsidP="0007199A">
            <w:pPr>
              <w:keepNext/>
              <w:pBdr>
                <w:top w:val="none" w:sz="0" w:space="0" w:color="000000"/>
                <w:left w:val="none" w:sz="0" w:space="0" w:color="000000"/>
                <w:bottom w:val="none" w:sz="0" w:space="0" w:color="000000"/>
                <w:right w:val="none" w:sz="0" w:space="0" w:color="000000"/>
              </w:pBdr>
              <w:spacing w:before="40" w:after="40"/>
              <w:ind w:left="102" w:right="102"/>
              <w:rPr>
                <w:rFonts w:cs="Calibri"/>
                <w:sz w:val="20"/>
                <w:szCs w:val="20"/>
              </w:rPr>
            </w:pPr>
          </w:p>
        </w:tc>
      </w:tr>
      <w:tr w:rsidR="00231AB2" w:rsidRPr="0092046A" w14:paraId="411C0C00" w14:textId="77777777" w:rsidTr="0007199A">
        <w:tc>
          <w:tcPr>
            <w:tcW w:w="2282" w:type="pct"/>
          </w:tcPr>
          <w:p w14:paraId="62C0D428" w14:textId="77777777" w:rsidR="00231AB2" w:rsidRPr="00E9601A" w:rsidRDefault="00231AB2" w:rsidP="0007199A">
            <w:pPr>
              <w:keepNext/>
              <w:pBdr>
                <w:top w:val="none" w:sz="0" w:space="0" w:color="000000"/>
                <w:left w:val="none" w:sz="0" w:space="0" w:color="000000"/>
                <w:bottom w:val="none" w:sz="0" w:space="0" w:color="000000"/>
                <w:right w:val="none" w:sz="0" w:space="0" w:color="000000"/>
              </w:pBdr>
              <w:spacing w:before="40" w:after="40"/>
              <w:ind w:left="102" w:right="102"/>
              <w:rPr>
                <w:rFonts w:cs="Calibri"/>
                <w:sz w:val="20"/>
                <w:szCs w:val="20"/>
              </w:rPr>
            </w:pPr>
            <w:r w:rsidRPr="00E9601A">
              <w:rPr>
                <w:rFonts w:eastAsia="Arial" w:cs="Calibri"/>
                <w:color w:val="000000"/>
                <w:sz w:val="20"/>
                <w:szCs w:val="20"/>
              </w:rPr>
              <w:t>Employed</w:t>
            </w:r>
          </w:p>
        </w:tc>
        <w:tc>
          <w:tcPr>
            <w:tcW w:w="906" w:type="pct"/>
          </w:tcPr>
          <w:p w14:paraId="1A97E045" w14:textId="77777777" w:rsidR="00231AB2" w:rsidRPr="007E4D70" w:rsidRDefault="00231AB2" w:rsidP="0007199A">
            <w:pPr>
              <w:keepNext/>
              <w:pBdr>
                <w:top w:val="none" w:sz="0" w:space="0" w:color="000000"/>
                <w:left w:val="none" w:sz="0" w:space="0" w:color="000000"/>
                <w:bottom w:val="none" w:sz="0" w:space="0" w:color="000000"/>
                <w:right w:val="none" w:sz="0" w:space="0" w:color="000000"/>
              </w:pBdr>
              <w:spacing w:before="40" w:after="40"/>
              <w:ind w:left="102" w:right="102"/>
              <w:rPr>
                <w:rFonts w:eastAsia="Arial" w:cs="Calibri"/>
                <w:color w:val="000000"/>
                <w:sz w:val="20"/>
                <w:szCs w:val="20"/>
              </w:rPr>
            </w:pPr>
            <w:r w:rsidRPr="007E4D70">
              <w:rPr>
                <w:sz w:val="20"/>
                <w:szCs w:val="20"/>
              </w:rPr>
              <w:t>75.5%</w:t>
            </w:r>
          </w:p>
        </w:tc>
        <w:tc>
          <w:tcPr>
            <w:tcW w:w="906" w:type="pct"/>
          </w:tcPr>
          <w:p w14:paraId="4F837375" w14:textId="77777777" w:rsidR="00231AB2" w:rsidRPr="00E9601A" w:rsidRDefault="00231AB2" w:rsidP="0007199A">
            <w:pPr>
              <w:keepNext/>
              <w:pBdr>
                <w:top w:val="none" w:sz="0" w:space="0" w:color="000000"/>
                <w:left w:val="none" w:sz="0" w:space="0" w:color="000000"/>
                <w:bottom w:val="none" w:sz="0" w:space="0" w:color="000000"/>
                <w:right w:val="none" w:sz="0" w:space="0" w:color="000000"/>
              </w:pBdr>
              <w:spacing w:before="40" w:after="40"/>
              <w:ind w:left="102" w:right="102"/>
              <w:rPr>
                <w:rFonts w:cs="Calibri"/>
                <w:sz w:val="20"/>
                <w:szCs w:val="20"/>
              </w:rPr>
            </w:pPr>
            <w:r w:rsidRPr="00E9601A">
              <w:rPr>
                <w:rFonts w:eastAsia="Arial" w:cs="Calibri"/>
                <w:color w:val="000000"/>
                <w:sz w:val="20"/>
                <w:szCs w:val="20"/>
              </w:rPr>
              <w:t>73.6%</w:t>
            </w:r>
          </w:p>
        </w:tc>
        <w:tc>
          <w:tcPr>
            <w:tcW w:w="906" w:type="pct"/>
          </w:tcPr>
          <w:p w14:paraId="00F138C8" w14:textId="77777777" w:rsidR="00231AB2" w:rsidRPr="00E9601A" w:rsidRDefault="00231AB2" w:rsidP="0007199A">
            <w:pPr>
              <w:keepNext/>
              <w:pBdr>
                <w:top w:val="none" w:sz="0" w:space="0" w:color="000000"/>
                <w:left w:val="none" w:sz="0" w:space="0" w:color="000000"/>
                <w:bottom w:val="none" w:sz="0" w:space="0" w:color="000000"/>
                <w:right w:val="none" w:sz="0" w:space="0" w:color="000000"/>
              </w:pBdr>
              <w:spacing w:before="40" w:after="40"/>
              <w:ind w:left="102" w:right="102"/>
              <w:rPr>
                <w:rFonts w:cs="Calibri"/>
                <w:sz w:val="20"/>
                <w:szCs w:val="20"/>
              </w:rPr>
            </w:pPr>
            <w:r w:rsidRPr="00E9601A">
              <w:rPr>
                <w:rFonts w:eastAsia="Arial" w:cs="Calibri"/>
                <w:color w:val="000000"/>
                <w:sz w:val="20"/>
                <w:szCs w:val="20"/>
              </w:rPr>
              <w:t>62.4%</w:t>
            </w:r>
          </w:p>
        </w:tc>
      </w:tr>
      <w:tr w:rsidR="00231AB2" w:rsidRPr="0092046A" w14:paraId="41448A92" w14:textId="77777777" w:rsidTr="0007199A">
        <w:trPr>
          <w:cnfStyle w:val="000000100000" w:firstRow="0" w:lastRow="0" w:firstColumn="0" w:lastColumn="0" w:oddVBand="0" w:evenVBand="0" w:oddHBand="1" w:evenHBand="0" w:firstRowFirstColumn="0" w:firstRowLastColumn="0" w:lastRowFirstColumn="0" w:lastRowLastColumn="0"/>
        </w:trPr>
        <w:tc>
          <w:tcPr>
            <w:tcW w:w="2282" w:type="pct"/>
          </w:tcPr>
          <w:p w14:paraId="6C053071" w14:textId="77777777" w:rsidR="00231AB2" w:rsidRPr="00E9601A" w:rsidRDefault="00231AB2" w:rsidP="0007199A">
            <w:pPr>
              <w:keepNext/>
              <w:pBdr>
                <w:top w:val="none" w:sz="0" w:space="0" w:color="000000"/>
                <w:left w:val="none" w:sz="0" w:space="0" w:color="000000"/>
                <w:bottom w:val="none" w:sz="0" w:space="0" w:color="000000"/>
                <w:right w:val="none" w:sz="0" w:space="0" w:color="000000"/>
              </w:pBdr>
              <w:spacing w:before="40" w:after="40"/>
              <w:ind w:left="102" w:right="102"/>
              <w:rPr>
                <w:rFonts w:cs="Calibri"/>
                <w:sz w:val="20"/>
                <w:szCs w:val="20"/>
              </w:rPr>
            </w:pPr>
            <w:r w:rsidRPr="00E9601A">
              <w:rPr>
                <w:rFonts w:eastAsia="Arial" w:cs="Calibri"/>
                <w:color w:val="000000"/>
                <w:sz w:val="20"/>
                <w:szCs w:val="20"/>
              </w:rPr>
              <w:t>Student</w:t>
            </w:r>
          </w:p>
        </w:tc>
        <w:tc>
          <w:tcPr>
            <w:tcW w:w="906" w:type="pct"/>
          </w:tcPr>
          <w:p w14:paraId="1E205F8E" w14:textId="77777777" w:rsidR="00231AB2" w:rsidRPr="007E4D70" w:rsidRDefault="00231AB2" w:rsidP="0007199A">
            <w:pPr>
              <w:keepNext/>
              <w:pBdr>
                <w:top w:val="none" w:sz="0" w:space="0" w:color="000000"/>
                <w:left w:val="none" w:sz="0" w:space="0" w:color="000000"/>
                <w:bottom w:val="none" w:sz="0" w:space="0" w:color="000000"/>
                <w:right w:val="none" w:sz="0" w:space="0" w:color="000000"/>
              </w:pBdr>
              <w:spacing w:before="40" w:after="40"/>
              <w:ind w:left="102" w:right="102"/>
              <w:rPr>
                <w:rFonts w:eastAsia="Arial" w:cs="Calibri"/>
                <w:color w:val="000000"/>
                <w:sz w:val="20"/>
                <w:szCs w:val="20"/>
              </w:rPr>
            </w:pPr>
            <w:r w:rsidRPr="007E4D70">
              <w:rPr>
                <w:sz w:val="20"/>
                <w:szCs w:val="20"/>
              </w:rPr>
              <w:t>1.3%</w:t>
            </w:r>
          </w:p>
        </w:tc>
        <w:tc>
          <w:tcPr>
            <w:tcW w:w="906" w:type="pct"/>
          </w:tcPr>
          <w:p w14:paraId="5AFE91D7" w14:textId="77777777" w:rsidR="00231AB2" w:rsidRPr="00E9601A" w:rsidRDefault="00231AB2" w:rsidP="0007199A">
            <w:pPr>
              <w:keepNext/>
              <w:pBdr>
                <w:top w:val="none" w:sz="0" w:space="0" w:color="000000"/>
                <w:left w:val="none" w:sz="0" w:space="0" w:color="000000"/>
                <w:bottom w:val="none" w:sz="0" w:space="0" w:color="000000"/>
                <w:right w:val="none" w:sz="0" w:space="0" w:color="000000"/>
              </w:pBdr>
              <w:spacing w:before="40" w:after="40"/>
              <w:ind w:left="102" w:right="102"/>
              <w:rPr>
                <w:rFonts w:cs="Calibri"/>
                <w:sz w:val="20"/>
                <w:szCs w:val="20"/>
              </w:rPr>
            </w:pPr>
            <w:r w:rsidRPr="00E9601A">
              <w:rPr>
                <w:rFonts w:eastAsia="Arial" w:cs="Calibri"/>
                <w:color w:val="000000"/>
                <w:sz w:val="20"/>
                <w:szCs w:val="20"/>
              </w:rPr>
              <w:t>8.0%</w:t>
            </w:r>
          </w:p>
        </w:tc>
        <w:tc>
          <w:tcPr>
            <w:tcW w:w="906" w:type="pct"/>
          </w:tcPr>
          <w:p w14:paraId="732DDB57" w14:textId="77777777" w:rsidR="00231AB2" w:rsidRPr="00E9601A" w:rsidRDefault="00231AB2" w:rsidP="0007199A">
            <w:pPr>
              <w:keepNext/>
              <w:pBdr>
                <w:top w:val="none" w:sz="0" w:space="0" w:color="000000"/>
                <w:left w:val="none" w:sz="0" w:space="0" w:color="000000"/>
                <w:bottom w:val="none" w:sz="0" w:space="0" w:color="000000"/>
                <w:right w:val="none" w:sz="0" w:space="0" w:color="000000"/>
              </w:pBdr>
              <w:spacing w:before="40" w:after="40"/>
              <w:ind w:left="102" w:right="102"/>
              <w:rPr>
                <w:rFonts w:cs="Calibri"/>
                <w:sz w:val="20"/>
                <w:szCs w:val="20"/>
              </w:rPr>
            </w:pPr>
            <w:r w:rsidRPr="00E9601A">
              <w:rPr>
                <w:rFonts w:eastAsia="Arial" w:cs="Calibri"/>
                <w:color w:val="000000"/>
                <w:sz w:val="20"/>
                <w:szCs w:val="20"/>
              </w:rPr>
              <w:t>6.0%</w:t>
            </w:r>
          </w:p>
        </w:tc>
      </w:tr>
      <w:tr w:rsidR="00231AB2" w:rsidRPr="0092046A" w14:paraId="60857FA8" w14:textId="77777777" w:rsidTr="0007199A">
        <w:tc>
          <w:tcPr>
            <w:tcW w:w="2282" w:type="pct"/>
          </w:tcPr>
          <w:p w14:paraId="7D84E784" w14:textId="77777777" w:rsidR="00231AB2" w:rsidRPr="00E9601A" w:rsidRDefault="00231AB2" w:rsidP="0007199A">
            <w:pPr>
              <w:keepNext/>
              <w:pBdr>
                <w:top w:val="none" w:sz="0" w:space="0" w:color="000000"/>
                <w:left w:val="none" w:sz="0" w:space="0" w:color="000000"/>
                <w:bottom w:val="none" w:sz="0" w:space="0" w:color="000000"/>
                <w:right w:val="none" w:sz="0" w:space="0" w:color="000000"/>
              </w:pBdr>
              <w:spacing w:before="40" w:after="40"/>
              <w:ind w:left="102" w:right="102"/>
              <w:rPr>
                <w:rFonts w:cs="Calibri"/>
                <w:sz w:val="20"/>
                <w:szCs w:val="20"/>
              </w:rPr>
            </w:pPr>
            <w:r w:rsidRPr="00E9601A">
              <w:rPr>
                <w:rFonts w:eastAsia="Arial" w:cs="Calibri"/>
                <w:color w:val="000000"/>
                <w:sz w:val="20"/>
                <w:szCs w:val="20"/>
              </w:rPr>
              <w:t>Retired</w:t>
            </w:r>
          </w:p>
        </w:tc>
        <w:tc>
          <w:tcPr>
            <w:tcW w:w="906" w:type="pct"/>
          </w:tcPr>
          <w:p w14:paraId="6EB2A30B" w14:textId="77777777" w:rsidR="00231AB2" w:rsidRPr="007E4D70" w:rsidRDefault="00231AB2" w:rsidP="0007199A">
            <w:pPr>
              <w:keepNext/>
              <w:pBdr>
                <w:top w:val="none" w:sz="0" w:space="0" w:color="000000"/>
                <w:left w:val="none" w:sz="0" w:space="0" w:color="000000"/>
                <w:bottom w:val="none" w:sz="0" w:space="0" w:color="000000"/>
                <w:right w:val="none" w:sz="0" w:space="0" w:color="000000"/>
              </w:pBdr>
              <w:spacing w:before="40" w:after="40"/>
              <w:ind w:left="102" w:right="102"/>
              <w:rPr>
                <w:rFonts w:eastAsia="Arial" w:cs="Calibri"/>
                <w:color w:val="000000"/>
                <w:sz w:val="20"/>
                <w:szCs w:val="20"/>
              </w:rPr>
            </w:pPr>
            <w:r w:rsidRPr="007E4D70">
              <w:rPr>
                <w:sz w:val="20"/>
                <w:szCs w:val="20"/>
              </w:rPr>
              <w:t>14.9%</w:t>
            </w:r>
          </w:p>
        </w:tc>
        <w:tc>
          <w:tcPr>
            <w:tcW w:w="906" w:type="pct"/>
          </w:tcPr>
          <w:p w14:paraId="5625D302" w14:textId="77777777" w:rsidR="00231AB2" w:rsidRPr="00E9601A" w:rsidRDefault="00231AB2" w:rsidP="0007199A">
            <w:pPr>
              <w:keepNext/>
              <w:pBdr>
                <w:top w:val="none" w:sz="0" w:space="0" w:color="000000"/>
                <w:left w:val="none" w:sz="0" w:space="0" w:color="000000"/>
                <w:bottom w:val="none" w:sz="0" w:space="0" w:color="000000"/>
                <w:right w:val="none" w:sz="0" w:space="0" w:color="000000"/>
              </w:pBdr>
              <w:spacing w:before="40" w:after="40"/>
              <w:ind w:left="102" w:right="102"/>
              <w:rPr>
                <w:rFonts w:cs="Calibri"/>
                <w:sz w:val="20"/>
                <w:szCs w:val="20"/>
              </w:rPr>
            </w:pPr>
            <w:r w:rsidRPr="00E9601A">
              <w:rPr>
                <w:rFonts w:eastAsia="Arial" w:cs="Calibri"/>
                <w:color w:val="000000"/>
                <w:sz w:val="20"/>
                <w:szCs w:val="20"/>
              </w:rPr>
              <w:t>9.0%</w:t>
            </w:r>
          </w:p>
        </w:tc>
        <w:tc>
          <w:tcPr>
            <w:tcW w:w="906" w:type="pct"/>
          </w:tcPr>
          <w:p w14:paraId="041CD0DE" w14:textId="77777777" w:rsidR="00231AB2" w:rsidRPr="00E9601A" w:rsidRDefault="00231AB2" w:rsidP="0007199A">
            <w:pPr>
              <w:keepNext/>
              <w:pBdr>
                <w:top w:val="none" w:sz="0" w:space="0" w:color="000000"/>
                <w:left w:val="none" w:sz="0" w:space="0" w:color="000000"/>
                <w:bottom w:val="none" w:sz="0" w:space="0" w:color="000000"/>
                <w:right w:val="none" w:sz="0" w:space="0" w:color="000000"/>
              </w:pBdr>
              <w:spacing w:before="40" w:after="40"/>
              <w:ind w:left="102" w:right="102"/>
              <w:rPr>
                <w:rFonts w:cs="Calibri"/>
                <w:sz w:val="20"/>
                <w:szCs w:val="20"/>
              </w:rPr>
            </w:pPr>
            <w:r w:rsidRPr="00E9601A">
              <w:rPr>
                <w:rFonts w:eastAsia="Arial" w:cs="Calibri"/>
                <w:color w:val="000000"/>
                <w:sz w:val="20"/>
                <w:szCs w:val="20"/>
              </w:rPr>
              <w:t>17.9%</w:t>
            </w:r>
          </w:p>
        </w:tc>
      </w:tr>
      <w:tr w:rsidR="00231AB2" w:rsidRPr="0092046A" w14:paraId="798EF233" w14:textId="77777777" w:rsidTr="0007199A">
        <w:trPr>
          <w:cnfStyle w:val="000000100000" w:firstRow="0" w:lastRow="0" w:firstColumn="0" w:lastColumn="0" w:oddVBand="0" w:evenVBand="0" w:oddHBand="1" w:evenHBand="0" w:firstRowFirstColumn="0" w:firstRowLastColumn="0" w:lastRowFirstColumn="0" w:lastRowLastColumn="0"/>
        </w:trPr>
        <w:tc>
          <w:tcPr>
            <w:tcW w:w="2282" w:type="pct"/>
          </w:tcPr>
          <w:p w14:paraId="7C7F33E8" w14:textId="77777777" w:rsidR="00231AB2" w:rsidRPr="00E9601A" w:rsidRDefault="00231AB2" w:rsidP="0007199A">
            <w:pPr>
              <w:keepNext/>
              <w:pBdr>
                <w:top w:val="none" w:sz="0" w:space="0" w:color="000000"/>
                <w:left w:val="none" w:sz="0" w:space="0" w:color="000000"/>
                <w:bottom w:val="none" w:sz="0" w:space="0" w:color="000000"/>
                <w:right w:val="none" w:sz="0" w:space="0" w:color="000000"/>
              </w:pBdr>
              <w:spacing w:before="40" w:after="40"/>
              <w:ind w:left="102" w:right="102"/>
              <w:rPr>
                <w:rFonts w:cs="Calibri"/>
                <w:sz w:val="20"/>
                <w:szCs w:val="20"/>
              </w:rPr>
            </w:pPr>
            <w:r w:rsidRPr="00E9601A">
              <w:rPr>
                <w:rFonts w:eastAsia="Arial" w:cs="Calibri"/>
                <w:color w:val="000000"/>
                <w:sz w:val="20"/>
                <w:szCs w:val="20"/>
              </w:rPr>
              <w:t>Unemployed</w:t>
            </w:r>
          </w:p>
        </w:tc>
        <w:tc>
          <w:tcPr>
            <w:tcW w:w="906" w:type="pct"/>
          </w:tcPr>
          <w:p w14:paraId="36F7505B" w14:textId="77777777" w:rsidR="00231AB2" w:rsidRPr="007E4D70" w:rsidRDefault="00231AB2" w:rsidP="0007199A">
            <w:pPr>
              <w:keepNext/>
              <w:pBdr>
                <w:top w:val="none" w:sz="0" w:space="0" w:color="000000"/>
                <w:left w:val="none" w:sz="0" w:space="0" w:color="000000"/>
                <w:bottom w:val="none" w:sz="0" w:space="0" w:color="000000"/>
                <w:right w:val="none" w:sz="0" w:space="0" w:color="000000"/>
              </w:pBdr>
              <w:spacing w:before="40" w:after="40"/>
              <w:ind w:left="102" w:right="102"/>
              <w:rPr>
                <w:rFonts w:eastAsia="Arial" w:cs="Calibri"/>
                <w:color w:val="000000"/>
                <w:sz w:val="20"/>
                <w:szCs w:val="20"/>
              </w:rPr>
            </w:pPr>
            <w:r w:rsidRPr="007E4D70">
              <w:rPr>
                <w:sz w:val="20"/>
                <w:szCs w:val="20"/>
              </w:rPr>
              <w:t>0.5%</w:t>
            </w:r>
          </w:p>
        </w:tc>
        <w:tc>
          <w:tcPr>
            <w:tcW w:w="906" w:type="pct"/>
          </w:tcPr>
          <w:p w14:paraId="48D27D50" w14:textId="77777777" w:rsidR="00231AB2" w:rsidRPr="00E9601A" w:rsidRDefault="00231AB2" w:rsidP="0007199A">
            <w:pPr>
              <w:keepNext/>
              <w:pBdr>
                <w:top w:val="none" w:sz="0" w:space="0" w:color="000000"/>
                <w:left w:val="none" w:sz="0" w:space="0" w:color="000000"/>
                <w:bottom w:val="none" w:sz="0" w:space="0" w:color="000000"/>
                <w:right w:val="none" w:sz="0" w:space="0" w:color="000000"/>
              </w:pBdr>
              <w:spacing w:before="40" w:after="40"/>
              <w:ind w:left="102" w:right="102"/>
              <w:rPr>
                <w:rFonts w:cs="Calibri"/>
                <w:sz w:val="20"/>
                <w:szCs w:val="20"/>
              </w:rPr>
            </w:pPr>
            <w:r w:rsidRPr="00E9601A">
              <w:rPr>
                <w:rFonts w:eastAsia="Arial" w:cs="Calibri"/>
                <w:color w:val="000000"/>
                <w:sz w:val="20"/>
                <w:szCs w:val="20"/>
              </w:rPr>
              <w:t>1.9%</w:t>
            </w:r>
          </w:p>
        </w:tc>
        <w:tc>
          <w:tcPr>
            <w:tcW w:w="906" w:type="pct"/>
          </w:tcPr>
          <w:p w14:paraId="4E1E4020" w14:textId="77777777" w:rsidR="00231AB2" w:rsidRPr="00E9601A" w:rsidRDefault="00231AB2" w:rsidP="0007199A">
            <w:pPr>
              <w:keepNext/>
              <w:pBdr>
                <w:top w:val="none" w:sz="0" w:space="0" w:color="000000"/>
                <w:left w:val="none" w:sz="0" w:space="0" w:color="000000"/>
                <w:bottom w:val="none" w:sz="0" w:space="0" w:color="000000"/>
                <w:right w:val="none" w:sz="0" w:space="0" w:color="000000"/>
              </w:pBdr>
              <w:spacing w:before="40" w:after="40"/>
              <w:ind w:left="102" w:right="102"/>
              <w:rPr>
                <w:rFonts w:cs="Calibri"/>
                <w:sz w:val="20"/>
                <w:szCs w:val="20"/>
              </w:rPr>
            </w:pPr>
            <w:r w:rsidRPr="00E9601A">
              <w:rPr>
                <w:rFonts w:eastAsia="Arial" w:cs="Calibri"/>
                <w:color w:val="000000"/>
                <w:sz w:val="20"/>
                <w:szCs w:val="20"/>
              </w:rPr>
              <w:t>0.8%</w:t>
            </w:r>
          </w:p>
        </w:tc>
      </w:tr>
      <w:tr w:rsidR="00231AB2" w:rsidRPr="0092046A" w14:paraId="073AA029" w14:textId="77777777" w:rsidTr="0007199A">
        <w:tc>
          <w:tcPr>
            <w:tcW w:w="2282" w:type="pct"/>
          </w:tcPr>
          <w:p w14:paraId="7BEE81EA" w14:textId="77777777" w:rsidR="00231AB2" w:rsidRPr="00E9601A" w:rsidRDefault="00231AB2" w:rsidP="0007199A">
            <w:pPr>
              <w:keepNext/>
              <w:pBdr>
                <w:top w:val="none" w:sz="0" w:space="0" w:color="000000"/>
                <w:left w:val="none" w:sz="0" w:space="0" w:color="000000"/>
                <w:bottom w:val="none" w:sz="0" w:space="0" w:color="000000"/>
                <w:right w:val="none" w:sz="0" w:space="0" w:color="000000"/>
              </w:pBdr>
              <w:spacing w:before="40" w:after="40"/>
              <w:ind w:left="102" w:right="102"/>
              <w:rPr>
                <w:rFonts w:cs="Calibri"/>
                <w:sz w:val="20"/>
                <w:szCs w:val="20"/>
              </w:rPr>
            </w:pPr>
            <w:r w:rsidRPr="00E9601A">
              <w:rPr>
                <w:rFonts w:eastAsia="Arial" w:cs="Calibri"/>
                <w:color w:val="000000"/>
                <w:sz w:val="20"/>
                <w:szCs w:val="20"/>
              </w:rPr>
              <w:t>Other</w:t>
            </w:r>
          </w:p>
        </w:tc>
        <w:tc>
          <w:tcPr>
            <w:tcW w:w="906" w:type="pct"/>
          </w:tcPr>
          <w:p w14:paraId="07FAE3B9" w14:textId="77777777" w:rsidR="00231AB2" w:rsidRPr="007E4D70" w:rsidRDefault="00231AB2" w:rsidP="0007199A">
            <w:pPr>
              <w:keepNext/>
              <w:pBdr>
                <w:top w:val="none" w:sz="0" w:space="0" w:color="000000"/>
                <w:left w:val="none" w:sz="0" w:space="0" w:color="000000"/>
                <w:bottom w:val="none" w:sz="0" w:space="0" w:color="000000"/>
                <w:right w:val="none" w:sz="0" w:space="0" w:color="000000"/>
              </w:pBdr>
              <w:spacing w:before="40" w:after="40"/>
              <w:ind w:left="102" w:right="102"/>
              <w:rPr>
                <w:rFonts w:eastAsia="Arial" w:cs="Calibri"/>
                <w:color w:val="000000"/>
                <w:sz w:val="20"/>
                <w:szCs w:val="20"/>
              </w:rPr>
            </w:pPr>
            <w:r w:rsidRPr="007E4D70">
              <w:rPr>
                <w:sz w:val="20"/>
                <w:szCs w:val="20"/>
              </w:rPr>
              <w:t>5.4%</w:t>
            </w:r>
          </w:p>
        </w:tc>
        <w:tc>
          <w:tcPr>
            <w:tcW w:w="906" w:type="pct"/>
          </w:tcPr>
          <w:p w14:paraId="3EFEF178" w14:textId="77777777" w:rsidR="00231AB2" w:rsidRPr="00E9601A" w:rsidRDefault="00231AB2" w:rsidP="0007199A">
            <w:pPr>
              <w:keepNext/>
              <w:pBdr>
                <w:top w:val="none" w:sz="0" w:space="0" w:color="000000"/>
                <w:left w:val="none" w:sz="0" w:space="0" w:color="000000"/>
                <w:bottom w:val="none" w:sz="0" w:space="0" w:color="000000"/>
                <w:right w:val="none" w:sz="0" w:space="0" w:color="000000"/>
              </w:pBdr>
              <w:spacing w:before="40" w:after="40"/>
              <w:ind w:left="102" w:right="102"/>
              <w:rPr>
                <w:rFonts w:cs="Calibri"/>
                <w:sz w:val="20"/>
                <w:szCs w:val="20"/>
              </w:rPr>
            </w:pPr>
            <w:r w:rsidRPr="00E9601A">
              <w:rPr>
                <w:rFonts w:eastAsia="Arial" w:cs="Calibri"/>
                <w:color w:val="000000"/>
                <w:sz w:val="20"/>
                <w:szCs w:val="20"/>
              </w:rPr>
              <w:t>5.6%</w:t>
            </w:r>
          </w:p>
        </w:tc>
        <w:tc>
          <w:tcPr>
            <w:tcW w:w="906" w:type="pct"/>
          </w:tcPr>
          <w:p w14:paraId="55826A73" w14:textId="77777777" w:rsidR="00231AB2" w:rsidRPr="00E9601A" w:rsidRDefault="00231AB2" w:rsidP="0007199A">
            <w:pPr>
              <w:keepNext/>
              <w:pBdr>
                <w:top w:val="none" w:sz="0" w:space="0" w:color="000000"/>
                <w:left w:val="none" w:sz="0" w:space="0" w:color="000000"/>
                <w:bottom w:val="none" w:sz="0" w:space="0" w:color="000000"/>
                <w:right w:val="none" w:sz="0" w:space="0" w:color="000000"/>
              </w:pBdr>
              <w:spacing w:before="40" w:after="40"/>
              <w:ind w:left="102" w:right="102"/>
              <w:rPr>
                <w:rFonts w:cs="Calibri"/>
                <w:sz w:val="20"/>
                <w:szCs w:val="20"/>
              </w:rPr>
            </w:pPr>
            <w:r>
              <w:rPr>
                <w:rFonts w:eastAsia="Arial" w:cs="Calibri"/>
                <w:color w:val="000000"/>
                <w:sz w:val="20"/>
                <w:szCs w:val="20"/>
              </w:rPr>
              <w:t>12.9</w:t>
            </w:r>
            <w:r w:rsidRPr="00E9601A">
              <w:rPr>
                <w:rFonts w:eastAsia="Arial" w:cs="Calibri"/>
                <w:color w:val="000000"/>
                <w:sz w:val="20"/>
                <w:szCs w:val="20"/>
              </w:rPr>
              <w:t>%</w:t>
            </w:r>
            <w:r>
              <w:rPr>
                <w:rFonts w:eastAsia="Arial" w:cs="Calibri"/>
                <w:color w:val="000000"/>
                <w:sz w:val="20"/>
                <w:szCs w:val="20"/>
              </w:rPr>
              <w:t>*</w:t>
            </w:r>
          </w:p>
        </w:tc>
      </w:tr>
      <w:tr w:rsidR="00231AB2" w:rsidRPr="0092046A" w14:paraId="6D268F80" w14:textId="77777777" w:rsidTr="0007199A">
        <w:trPr>
          <w:cnfStyle w:val="000000100000" w:firstRow="0" w:lastRow="0" w:firstColumn="0" w:lastColumn="0" w:oddVBand="0" w:evenVBand="0" w:oddHBand="1" w:evenHBand="0" w:firstRowFirstColumn="0" w:firstRowLastColumn="0" w:lastRowFirstColumn="0" w:lastRowLastColumn="0"/>
        </w:trPr>
        <w:tc>
          <w:tcPr>
            <w:tcW w:w="2282" w:type="pct"/>
          </w:tcPr>
          <w:p w14:paraId="6F1F0B53" w14:textId="77777777" w:rsidR="00231AB2" w:rsidRPr="00E9601A" w:rsidRDefault="00231AB2" w:rsidP="0007199A">
            <w:pPr>
              <w:keepNext/>
              <w:pBdr>
                <w:top w:val="none" w:sz="0" w:space="0" w:color="000000"/>
                <w:left w:val="none" w:sz="0" w:space="0" w:color="000000"/>
                <w:bottom w:val="none" w:sz="0" w:space="0" w:color="000000"/>
                <w:right w:val="none" w:sz="0" w:space="0" w:color="000000"/>
              </w:pBdr>
              <w:spacing w:before="40" w:after="40"/>
              <w:ind w:left="102" w:right="102"/>
              <w:rPr>
                <w:rFonts w:cs="Calibri"/>
                <w:sz w:val="20"/>
                <w:szCs w:val="20"/>
              </w:rPr>
            </w:pPr>
            <w:r w:rsidRPr="00E9601A">
              <w:rPr>
                <w:rFonts w:eastAsia="Arial" w:cs="Calibri"/>
                <w:color w:val="000000"/>
                <w:sz w:val="20"/>
                <w:szCs w:val="20"/>
              </w:rPr>
              <w:t>Don’t want to state</w:t>
            </w:r>
          </w:p>
        </w:tc>
        <w:tc>
          <w:tcPr>
            <w:tcW w:w="906" w:type="pct"/>
          </w:tcPr>
          <w:p w14:paraId="15026578" w14:textId="77777777" w:rsidR="00231AB2" w:rsidRPr="007E4D70" w:rsidRDefault="00231AB2" w:rsidP="0007199A">
            <w:pPr>
              <w:keepNext/>
              <w:pBdr>
                <w:top w:val="none" w:sz="0" w:space="0" w:color="000000"/>
                <w:left w:val="none" w:sz="0" w:space="0" w:color="000000"/>
                <w:bottom w:val="none" w:sz="0" w:space="0" w:color="000000"/>
                <w:right w:val="none" w:sz="0" w:space="0" w:color="000000"/>
              </w:pBdr>
              <w:spacing w:before="40" w:after="40"/>
              <w:ind w:left="102" w:right="102"/>
              <w:rPr>
                <w:rFonts w:eastAsia="Arial" w:cs="Calibri"/>
                <w:color w:val="000000"/>
                <w:sz w:val="20"/>
                <w:szCs w:val="20"/>
              </w:rPr>
            </w:pPr>
            <w:r w:rsidRPr="007E4D70">
              <w:rPr>
                <w:sz w:val="20"/>
                <w:szCs w:val="20"/>
              </w:rPr>
              <w:t>2.4%</w:t>
            </w:r>
          </w:p>
        </w:tc>
        <w:tc>
          <w:tcPr>
            <w:tcW w:w="906" w:type="pct"/>
          </w:tcPr>
          <w:p w14:paraId="17FB58E1" w14:textId="77777777" w:rsidR="00231AB2" w:rsidRPr="00E9601A" w:rsidRDefault="00231AB2" w:rsidP="0007199A">
            <w:pPr>
              <w:keepNext/>
              <w:pBdr>
                <w:top w:val="none" w:sz="0" w:space="0" w:color="000000"/>
                <w:left w:val="none" w:sz="0" w:space="0" w:color="000000"/>
                <w:bottom w:val="none" w:sz="0" w:space="0" w:color="000000"/>
                <w:right w:val="none" w:sz="0" w:space="0" w:color="000000"/>
              </w:pBdr>
              <w:spacing w:before="40" w:after="40"/>
              <w:ind w:left="102" w:right="102"/>
              <w:rPr>
                <w:rFonts w:cs="Calibri"/>
                <w:sz w:val="20"/>
                <w:szCs w:val="20"/>
              </w:rPr>
            </w:pPr>
            <w:r w:rsidRPr="00E9601A">
              <w:rPr>
                <w:rFonts w:eastAsia="Arial" w:cs="Calibri"/>
                <w:color w:val="000000"/>
                <w:sz w:val="20"/>
                <w:szCs w:val="20"/>
              </w:rPr>
              <w:t>1.9%</w:t>
            </w:r>
          </w:p>
        </w:tc>
        <w:tc>
          <w:tcPr>
            <w:tcW w:w="906" w:type="pct"/>
          </w:tcPr>
          <w:p w14:paraId="208D70A1" w14:textId="77777777" w:rsidR="00231AB2" w:rsidRPr="00E9601A" w:rsidRDefault="00231AB2" w:rsidP="0007199A">
            <w:pPr>
              <w:keepNext/>
              <w:pBdr>
                <w:top w:val="none" w:sz="0" w:space="0" w:color="000000"/>
                <w:left w:val="none" w:sz="0" w:space="0" w:color="000000"/>
                <w:bottom w:val="none" w:sz="0" w:space="0" w:color="000000"/>
                <w:right w:val="none" w:sz="0" w:space="0" w:color="000000"/>
              </w:pBdr>
              <w:spacing w:before="40" w:after="40"/>
              <w:ind w:left="102" w:right="102"/>
              <w:rPr>
                <w:rFonts w:cs="Calibri"/>
                <w:sz w:val="20"/>
                <w:szCs w:val="20"/>
              </w:rPr>
            </w:pPr>
            <w:r w:rsidRPr="00E9601A">
              <w:rPr>
                <w:rFonts w:eastAsia="Arial" w:cs="Calibri"/>
                <w:color w:val="000000"/>
                <w:sz w:val="20"/>
                <w:szCs w:val="20"/>
              </w:rPr>
              <w:t>Not Applicable</w:t>
            </w:r>
          </w:p>
        </w:tc>
      </w:tr>
      <w:tr w:rsidR="00231AB2" w:rsidRPr="0092046A" w14:paraId="179A2E28" w14:textId="77777777" w:rsidTr="0007199A">
        <w:tc>
          <w:tcPr>
            <w:tcW w:w="2282" w:type="pct"/>
          </w:tcPr>
          <w:p w14:paraId="7B5C187C" w14:textId="77777777" w:rsidR="00231AB2" w:rsidRPr="00E9601A" w:rsidRDefault="00231AB2" w:rsidP="0007199A">
            <w:pPr>
              <w:keepNext/>
              <w:pBdr>
                <w:top w:val="none" w:sz="0" w:space="0" w:color="000000"/>
                <w:left w:val="none" w:sz="0" w:space="0" w:color="000000"/>
                <w:bottom w:val="none" w:sz="0" w:space="0" w:color="000000"/>
                <w:right w:val="none" w:sz="0" w:space="0" w:color="000000"/>
              </w:pBdr>
              <w:spacing w:before="40" w:after="40"/>
              <w:ind w:left="102" w:right="102"/>
              <w:rPr>
                <w:rFonts w:cs="Calibri"/>
                <w:b/>
                <w:sz w:val="20"/>
                <w:szCs w:val="20"/>
              </w:rPr>
            </w:pPr>
            <w:r w:rsidRPr="00E9601A">
              <w:rPr>
                <w:rFonts w:eastAsia="Arial" w:cs="Calibri"/>
                <w:b/>
                <w:color w:val="000000"/>
                <w:sz w:val="20"/>
                <w:szCs w:val="20"/>
              </w:rPr>
              <w:t>Income</w:t>
            </w:r>
          </w:p>
        </w:tc>
        <w:tc>
          <w:tcPr>
            <w:tcW w:w="906" w:type="pct"/>
          </w:tcPr>
          <w:p w14:paraId="172437F9" w14:textId="77777777" w:rsidR="00231AB2" w:rsidRPr="007E4D70" w:rsidRDefault="00231AB2" w:rsidP="0007199A">
            <w:pPr>
              <w:keepNext/>
              <w:pBdr>
                <w:top w:val="none" w:sz="0" w:space="0" w:color="000000"/>
                <w:left w:val="none" w:sz="0" w:space="0" w:color="000000"/>
                <w:bottom w:val="none" w:sz="0" w:space="0" w:color="000000"/>
                <w:right w:val="none" w:sz="0" w:space="0" w:color="000000"/>
              </w:pBdr>
              <w:spacing w:before="40" w:after="40"/>
              <w:ind w:left="102" w:right="102"/>
              <w:rPr>
                <w:rFonts w:cs="Calibri"/>
                <w:sz w:val="20"/>
                <w:szCs w:val="20"/>
              </w:rPr>
            </w:pPr>
          </w:p>
        </w:tc>
        <w:tc>
          <w:tcPr>
            <w:tcW w:w="906" w:type="pct"/>
          </w:tcPr>
          <w:p w14:paraId="638406B9" w14:textId="77777777" w:rsidR="00231AB2" w:rsidRPr="00E9601A" w:rsidRDefault="00231AB2" w:rsidP="0007199A">
            <w:pPr>
              <w:keepNext/>
              <w:pBdr>
                <w:top w:val="none" w:sz="0" w:space="0" w:color="000000"/>
                <w:left w:val="none" w:sz="0" w:space="0" w:color="000000"/>
                <w:bottom w:val="none" w:sz="0" w:space="0" w:color="000000"/>
                <w:right w:val="none" w:sz="0" w:space="0" w:color="000000"/>
              </w:pBdr>
              <w:spacing w:before="40" w:after="40"/>
              <w:ind w:left="102" w:right="102"/>
              <w:rPr>
                <w:rFonts w:cs="Calibri"/>
                <w:sz w:val="20"/>
                <w:szCs w:val="20"/>
              </w:rPr>
            </w:pPr>
          </w:p>
        </w:tc>
        <w:tc>
          <w:tcPr>
            <w:tcW w:w="906" w:type="pct"/>
          </w:tcPr>
          <w:p w14:paraId="5B02DB0B" w14:textId="77777777" w:rsidR="00231AB2" w:rsidRPr="00E9601A" w:rsidRDefault="00231AB2" w:rsidP="0007199A">
            <w:pPr>
              <w:keepNext/>
              <w:pBdr>
                <w:top w:val="none" w:sz="0" w:space="0" w:color="000000"/>
                <w:left w:val="none" w:sz="0" w:space="0" w:color="000000"/>
                <w:bottom w:val="none" w:sz="0" w:space="0" w:color="000000"/>
                <w:right w:val="none" w:sz="0" w:space="0" w:color="000000"/>
              </w:pBdr>
              <w:spacing w:before="40" w:after="40"/>
              <w:ind w:left="102" w:right="102"/>
              <w:rPr>
                <w:rFonts w:cs="Calibri"/>
                <w:sz w:val="20"/>
                <w:szCs w:val="20"/>
              </w:rPr>
            </w:pPr>
          </w:p>
        </w:tc>
      </w:tr>
      <w:tr w:rsidR="00231AB2" w:rsidRPr="0092046A" w14:paraId="7C4E1803" w14:textId="77777777" w:rsidTr="0007199A">
        <w:trPr>
          <w:cnfStyle w:val="000000100000" w:firstRow="0" w:lastRow="0" w:firstColumn="0" w:lastColumn="0" w:oddVBand="0" w:evenVBand="0" w:oddHBand="1" w:evenHBand="0" w:firstRowFirstColumn="0" w:firstRowLastColumn="0" w:lastRowFirstColumn="0" w:lastRowLastColumn="0"/>
        </w:trPr>
        <w:tc>
          <w:tcPr>
            <w:tcW w:w="2282" w:type="pct"/>
          </w:tcPr>
          <w:p w14:paraId="10E9835C" w14:textId="77777777" w:rsidR="00231AB2" w:rsidRPr="00E9601A" w:rsidRDefault="00231AB2" w:rsidP="0007199A">
            <w:pPr>
              <w:keepNext/>
              <w:pBdr>
                <w:top w:val="none" w:sz="0" w:space="0" w:color="000000"/>
                <w:left w:val="none" w:sz="0" w:space="0" w:color="000000"/>
                <w:bottom w:val="none" w:sz="0" w:space="0" w:color="000000"/>
                <w:right w:val="none" w:sz="0" w:space="0" w:color="000000"/>
              </w:pBdr>
              <w:spacing w:before="40" w:after="40"/>
              <w:ind w:left="102" w:right="102"/>
              <w:rPr>
                <w:rFonts w:cs="Calibri"/>
                <w:sz w:val="20"/>
                <w:szCs w:val="20"/>
              </w:rPr>
            </w:pPr>
            <w:r w:rsidRPr="00E9601A">
              <w:rPr>
                <w:rFonts w:eastAsia="Arial" w:cs="Calibri"/>
                <w:color w:val="000000"/>
                <w:sz w:val="20"/>
                <w:szCs w:val="20"/>
              </w:rPr>
              <w:t>Annual Gross Income</w:t>
            </w:r>
          </w:p>
        </w:tc>
        <w:tc>
          <w:tcPr>
            <w:tcW w:w="906" w:type="pct"/>
          </w:tcPr>
          <w:p w14:paraId="69611731" w14:textId="77777777" w:rsidR="00231AB2" w:rsidRPr="007E4D70" w:rsidRDefault="00231AB2" w:rsidP="0007199A">
            <w:pPr>
              <w:keepNext/>
              <w:pBdr>
                <w:top w:val="none" w:sz="0" w:space="0" w:color="000000"/>
                <w:left w:val="none" w:sz="0" w:space="0" w:color="000000"/>
                <w:bottom w:val="none" w:sz="0" w:space="0" w:color="000000"/>
                <w:right w:val="none" w:sz="0" w:space="0" w:color="000000"/>
              </w:pBdr>
              <w:spacing w:before="40" w:after="40"/>
              <w:ind w:left="102" w:right="102"/>
              <w:rPr>
                <w:rFonts w:eastAsia="Arial" w:cs="Calibri"/>
                <w:color w:val="000000"/>
                <w:sz w:val="20"/>
                <w:szCs w:val="20"/>
              </w:rPr>
            </w:pPr>
            <w:r w:rsidRPr="007E4D70">
              <w:rPr>
                <w:sz w:val="20"/>
                <w:szCs w:val="20"/>
              </w:rPr>
              <w:t xml:space="preserve">NOK </w:t>
            </w:r>
            <w:r>
              <w:rPr>
                <w:sz w:val="20"/>
                <w:szCs w:val="20"/>
              </w:rPr>
              <w:t>792 558</w:t>
            </w:r>
          </w:p>
        </w:tc>
        <w:tc>
          <w:tcPr>
            <w:tcW w:w="906" w:type="pct"/>
          </w:tcPr>
          <w:p w14:paraId="4CC3AA89" w14:textId="77777777" w:rsidR="00231AB2" w:rsidRPr="00E9601A" w:rsidRDefault="00231AB2" w:rsidP="0007199A">
            <w:pPr>
              <w:keepNext/>
              <w:pBdr>
                <w:top w:val="none" w:sz="0" w:space="0" w:color="000000"/>
                <w:left w:val="none" w:sz="0" w:space="0" w:color="000000"/>
                <w:bottom w:val="none" w:sz="0" w:space="0" w:color="000000"/>
                <w:right w:val="none" w:sz="0" w:space="0" w:color="000000"/>
              </w:pBdr>
              <w:spacing w:before="40" w:after="40"/>
              <w:ind w:left="102" w:right="102"/>
              <w:rPr>
                <w:rFonts w:cs="Calibri"/>
                <w:sz w:val="20"/>
                <w:szCs w:val="20"/>
              </w:rPr>
            </w:pPr>
            <w:r w:rsidRPr="00E9601A">
              <w:rPr>
                <w:rFonts w:eastAsia="Arial" w:cs="Calibri"/>
                <w:color w:val="000000"/>
                <w:sz w:val="20"/>
                <w:szCs w:val="20"/>
              </w:rPr>
              <w:t xml:space="preserve">NOK </w:t>
            </w:r>
            <w:r>
              <w:rPr>
                <w:rFonts w:eastAsia="Arial" w:cs="Calibri"/>
                <w:color w:val="000000"/>
                <w:sz w:val="20"/>
                <w:szCs w:val="20"/>
              </w:rPr>
              <w:t>702 065</w:t>
            </w:r>
          </w:p>
        </w:tc>
        <w:tc>
          <w:tcPr>
            <w:tcW w:w="906" w:type="pct"/>
          </w:tcPr>
          <w:p w14:paraId="09722DA7" w14:textId="77777777" w:rsidR="00231AB2" w:rsidRPr="00E9601A" w:rsidRDefault="00231AB2" w:rsidP="0007199A">
            <w:pPr>
              <w:keepNext/>
              <w:pBdr>
                <w:top w:val="none" w:sz="0" w:space="0" w:color="000000"/>
                <w:left w:val="none" w:sz="0" w:space="0" w:color="000000"/>
                <w:bottom w:val="none" w:sz="0" w:space="0" w:color="000000"/>
                <w:right w:val="none" w:sz="0" w:space="0" w:color="000000"/>
              </w:pBdr>
              <w:spacing w:before="40" w:after="40"/>
              <w:ind w:left="102" w:right="102"/>
              <w:rPr>
                <w:rFonts w:cs="Calibri"/>
                <w:sz w:val="20"/>
                <w:szCs w:val="20"/>
              </w:rPr>
            </w:pPr>
            <w:r w:rsidRPr="00E9601A">
              <w:rPr>
                <w:rFonts w:eastAsia="Arial" w:cs="Calibri"/>
                <w:color w:val="000000"/>
                <w:sz w:val="20"/>
                <w:szCs w:val="20"/>
              </w:rPr>
              <w:t>NOK 561</w:t>
            </w:r>
            <w:r>
              <w:rPr>
                <w:rFonts w:eastAsia="Arial" w:cs="Calibri"/>
                <w:color w:val="000000"/>
                <w:sz w:val="20"/>
                <w:szCs w:val="20"/>
              </w:rPr>
              <w:t xml:space="preserve"> </w:t>
            </w:r>
            <w:r w:rsidRPr="00E9601A">
              <w:rPr>
                <w:rFonts w:eastAsia="Arial" w:cs="Calibri"/>
                <w:color w:val="000000"/>
                <w:sz w:val="20"/>
                <w:szCs w:val="20"/>
              </w:rPr>
              <w:t>700</w:t>
            </w:r>
          </w:p>
        </w:tc>
      </w:tr>
    </w:tbl>
    <w:p w14:paraId="5AFC1BB5" w14:textId="77777777" w:rsidR="00231AB2" w:rsidRDefault="00231AB2" w:rsidP="00231AB2">
      <w:pPr>
        <w:keepNext/>
        <w:spacing w:before="40" w:after="40"/>
        <w:rPr>
          <w:i/>
          <w:iCs/>
          <w:sz w:val="20"/>
          <w:szCs w:val="20"/>
        </w:rPr>
      </w:pPr>
      <w:r>
        <w:rPr>
          <w:i/>
          <w:iCs/>
          <w:sz w:val="20"/>
          <w:szCs w:val="20"/>
        </w:rPr>
        <w:t>*Including p</w:t>
      </w:r>
      <w:r w:rsidRPr="004B2A7B">
        <w:rPr>
          <w:i/>
          <w:iCs/>
          <w:sz w:val="20"/>
          <w:szCs w:val="20"/>
        </w:rPr>
        <w:t>articipants in labor marked measures</w:t>
      </w:r>
      <w:r>
        <w:rPr>
          <w:i/>
          <w:iCs/>
          <w:sz w:val="20"/>
          <w:szCs w:val="20"/>
        </w:rPr>
        <w:t xml:space="preserve"> and r</w:t>
      </w:r>
      <w:r w:rsidRPr="004B2A7B">
        <w:rPr>
          <w:i/>
          <w:iCs/>
          <w:sz w:val="20"/>
          <w:szCs w:val="20"/>
        </w:rPr>
        <w:t>ecipients of work assessment allowance/disability benefits</w:t>
      </w:r>
    </w:p>
    <w:p w14:paraId="14BFC8E5" w14:textId="77777777" w:rsidR="00231AB2" w:rsidRPr="006A2F05" w:rsidRDefault="00231AB2" w:rsidP="00231AB2">
      <w:pPr>
        <w:keepNext/>
        <w:spacing w:before="40" w:after="40"/>
        <w:rPr>
          <w:i/>
          <w:iCs/>
          <w:sz w:val="20"/>
          <w:szCs w:val="20"/>
        </w:rPr>
      </w:pPr>
      <w:r w:rsidRPr="006A2F05">
        <w:rPr>
          <w:i/>
          <w:iCs/>
          <w:sz w:val="20"/>
          <w:szCs w:val="20"/>
        </w:rPr>
        <w:t xml:space="preserve">Source: </w:t>
      </w:r>
      <w:r>
        <w:rPr>
          <w:i/>
          <w:iCs/>
          <w:sz w:val="20"/>
          <w:szCs w:val="20"/>
        </w:rPr>
        <w:t>Statistics Norway (SSB)</w:t>
      </w:r>
    </w:p>
    <w:p w14:paraId="1C8AC060" w14:textId="77777777" w:rsidR="00231AB2" w:rsidRDefault="00231AB2" w:rsidP="00231AB2">
      <w:r>
        <w:t>The sociodemographic</w:t>
      </w:r>
      <w:r w:rsidRPr="0092046A">
        <w:t xml:space="preserve"> </w:t>
      </w:r>
      <w:r>
        <w:t>statistics indicate that both pilot and main surveys have been answered by more men, people that have fewer children and higher education and income. They also have a higher share of employed respondents at the expense of retired people and the “Other” category.</w:t>
      </w:r>
      <w:r>
        <w:rPr>
          <w:rStyle w:val="Fotnotereferanse"/>
        </w:rPr>
        <w:footnoteReference w:id="7"/>
      </w:r>
      <w:r>
        <w:t xml:space="preserve"> Nevertheless, the pilot survey has a much higher rate (14.9%) of retired people compared to the main survey (9.0%), although lower than the national average (17.9%).</w:t>
      </w:r>
    </w:p>
    <w:p w14:paraId="1202EBC9" w14:textId="0D52AD99" w:rsidR="00231AB2" w:rsidRDefault="00822C9D" w:rsidP="00231AB2">
      <w:ins w:id="403" w:author="Askill Harkjerr Halse" w:date="2024-12-04T20:55:00Z" w16du:dateUtc="2024-12-04T19:55:00Z">
        <w:r>
          <w:t>One particularly</w:t>
        </w:r>
      </w:ins>
      <w:del w:id="404" w:author="Askill Harkjerr Halse" w:date="2024-12-04T20:54:00Z" w16du:dateUtc="2024-12-04T19:54:00Z">
        <w:r w:rsidR="00231AB2" w:rsidDel="00460871">
          <w:delText>Probably the</w:delText>
        </w:r>
      </w:del>
      <w:del w:id="405" w:author="Askill Harkjerr Halse" w:date="2024-12-04T20:55:00Z" w16du:dateUtc="2024-12-04T19:55:00Z">
        <w:r w:rsidR="00231AB2" w:rsidDel="00822C9D">
          <w:delText xml:space="preserve"> </w:delText>
        </w:r>
        <w:commentRangeStart w:id="406"/>
        <w:r w:rsidR="00231AB2" w:rsidDel="00822C9D">
          <w:delText>most</w:delText>
        </w:r>
      </w:del>
      <w:del w:id="407" w:author="Askill Harkjerr Halse" w:date="2024-12-04T20:54:00Z" w16du:dateUtc="2024-12-04T19:54:00Z">
        <w:r w:rsidR="00231AB2" w:rsidDel="00460871">
          <w:delText xml:space="preserve"> important </w:delText>
        </w:r>
      </w:del>
      <w:ins w:id="408" w:author="Askill Harkjerr Halse" w:date="2024-12-04T20:54:00Z" w16du:dateUtc="2024-12-04T19:54:00Z">
        <w:r w:rsidR="00460871">
          <w:t xml:space="preserve"> notable </w:t>
        </w:r>
      </w:ins>
      <w:r w:rsidR="00231AB2">
        <w:t xml:space="preserve">difference </w:t>
      </w:r>
      <w:commentRangeEnd w:id="406"/>
      <w:r w:rsidR="00231AB2">
        <w:rPr>
          <w:rStyle w:val="Merknadsreferanse"/>
        </w:rPr>
        <w:commentReference w:id="406"/>
      </w:r>
      <w:r w:rsidR="00231AB2">
        <w:t xml:space="preserve">is the much lower female share in the pilot compared both to the main survey and to the national average, with a female share of 12% compared to the national </w:t>
      </w:r>
      <w:r w:rsidR="00231AB2">
        <w:lastRenderedPageBreak/>
        <w:t>average of 50%. In addition, the average age of the respondents in the pilot survey is higher than the national average. Conversely, respondents of the main survey better match the national average for the female share, 45% compared to 50%. The main survey respondents are also slightly younger than the national average.</w:t>
      </w:r>
    </w:p>
    <w:p w14:paraId="151C2762" w14:textId="77777777" w:rsidR="00231AB2" w:rsidRDefault="00231AB2" w:rsidP="00231AB2">
      <w:r>
        <w:fldChar w:fldCharType="begin"/>
      </w:r>
      <w:r>
        <w:instrText xml:space="preserve"> REF _Ref165968001 \h </w:instrText>
      </w:r>
      <w:r>
        <w:fldChar w:fldCharType="separate"/>
      </w:r>
      <w:r w:rsidRPr="0092046A">
        <w:t xml:space="preserve">Figure </w:t>
      </w:r>
      <w:r>
        <w:rPr>
          <w:noProof/>
        </w:rPr>
        <w:t>4</w:t>
      </w:r>
      <w:r>
        <w:t>.</w:t>
      </w:r>
      <w:r>
        <w:rPr>
          <w:noProof/>
        </w:rPr>
        <w:t>1</w:t>
      </w:r>
      <w:r>
        <w:fldChar w:fldCharType="end"/>
      </w:r>
      <w:r>
        <w:t xml:space="preserve"> shows the home counties distribution for the pilot survey respondents, for which Oslo and Viken are slightly overrepresented compared to the national average. Similarly, </w:t>
      </w:r>
      <w:r>
        <w:fldChar w:fldCharType="begin"/>
      </w:r>
      <w:r>
        <w:instrText xml:space="preserve"> REF _Ref172635387 \h </w:instrText>
      </w:r>
      <w:r>
        <w:fldChar w:fldCharType="separate"/>
      </w:r>
      <w:r>
        <w:t xml:space="preserve">Figure </w:t>
      </w:r>
      <w:r>
        <w:rPr>
          <w:noProof/>
        </w:rPr>
        <w:t>4</w:t>
      </w:r>
      <w:r>
        <w:t>.</w:t>
      </w:r>
      <w:r>
        <w:rPr>
          <w:noProof/>
        </w:rPr>
        <w:t>2</w:t>
      </w:r>
      <w:r>
        <w:fldChar w:fldCharType="end"/>
      </w:r>
      <w:r>
        <w:t xml:space="preserve"> shows the distributions of the home counties of the main survey respondents and the national average are within 2%-points, except for Oslo which has a share 5%-points greater than the national average. Both pilot and main survey respondents live in more urban areas compared to the national average.</w:t>
      </w:r>
    </w:p>
    <w:p w14:paraId="741F9844" w14:textId="77777777" w:rsidR="00231AB2" w:rsidRDefault="00231AB2" w:rsidP="00231AB2">
      <w:pPr>
        <w:rPr>
          <w:i/>
          <w:iCs/>
        </w:rPr>
      </w:pPr>
    </w:p>
    <w:p w14:paraId="7B215559" w14:textId="77777777" w:rsidR="00231AB2" w:rsidRPr="0092046A" w:rsidRDefault="00231AB2" w:rsidP="00231AB2">
      <w:pPr>
        <w:keepNext/>
        <w:jc w:val="center"/>
      </w:pPr>
      <w:r>
        <w:rPr>
          <w:noProof/>
        </w:rPr>
        <w:drawing>
          <wp:inline distT="0" distB="0" distL="0" distR="0" wp14:anchorId="68624E64" wp14:editId="1E664A24">
            <wp:extent cx="5759450" cy="3554095"/>
            <wp:effectExtent l="0" t="0" r="0" b="8255"/>
            <wp:docPr id="1627839313"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839313" name=""/>
                    <pic:cNvPicPr/>
                  </pic:nvPicPr>
                  <pic:blipFill>
                    <a:blip r:embed="rId58">
                      <a:extLst>
                        <a:ext uri="{96DAC541-7B7A-43D3-8B79-37D633B846F1}">
                          <asvg:svgBlip xmlns:asvg="http://schemas.microsoft.com/office/drawing/2016/SVG/main" r:embed="rId59"/>
                        </a:ext>
                      </a:extLst>
                    </a:blip>
                    <a:stretch>
                      <a:fillRect/>
                    </a:stretch>
                  </pic:blipFill>
                  <pic:spPr>
                    <a:xfrm>
                      <a:off x="0" y="0"/>
                      <a:ext cx="5759450" cy="3554095"/>
                    </a:xfrm>
                    <a:prstGeom prst="rect">
                      <a:avLst/>
                    </a:prstGeom>
                  </pic:spPr>
                </pic:pic>
              </a:graphicData>
            </a:graphic>
          </wp:inline>
        </w:drawing>
      </w:r>
    </w:p>
    <w:p w14:paraId="48D41FDB" w14:textId="77777777" w:rsidR="00231AB2" w:rsidRDefault="00231AB2" w:rsidP="00231AB2">
      <w:pPr>
        <w:pStyle w:val="Bildetekst"/>
      </w:pPr>
      <w:bookmarkStart w:id="409" w:name="_Ref165968001"/>
      <w:bookmarkStart w:id="410" w:name="_Ref165967998"/>
      <w:r w:rsidRPr="0092046A">
        <w:t xml:space="preserve">Figure </w:t>
      </w:r>
      <w:r>
        <w:fldChar w:fldCharType="begin"/>
      </w:r>
      <w:r>
        <w:instrText xml:space="preserve"> STYLEREF 1 \s </w:instrText>
      </w:r>
      <w:r>
        <w:fldChar w:fldCharType="separate"/>
      </w:r>
      <w:r>
        <w:rPr>
          <w:noProof/>
        </w:rPr>
        <w:t>4</w:t>
      </w:r>
      <w:r>
        <w:fldChar w:fldCharType="end"/>
      </w:r>
      <w:r>
        <w:t>.</w:t>
      </w:r>
      <w:r>
        <w:fldChar w:fldCharType="begin"/>
      </w:r>
      <w:r>
        <w:instrText xml:space="preserve"> SEQ Figure \* ARABIC \s 1 </w:instrText>
      </w:r>
      <w:r>
        <w:fldChar w:fldCharType="separate"/>
      </w:r>
      <w:r>
        <w:rPr>
          <w:noProof/>
        </w:rPr>
        <w:t>1</w:t>
      </w:r>
      <w:r>
        <w:fldChar w:fldCharType="end"/>
      </w:r>
      <w:bookmarkEnd w:id="409"/>
      <w:r>
        <w:t>:</w:t>
      </w:r>
      <w:r w:rsidRPr="00450036">
        <w:t xml:space="preserve"> </w:t>
      </w:r>
      <w:bookmarkStart w:id="411" w:name="_Hlk166074927"/>
      <w:r>
        <w:t xml:space="preserve">Share of home counties </w:t>
      </w:r>
      <w:bookmarkEnd w:id="410"/>
      <w:bookmarkEnd w:id="411"/>
      <w:r>
        <w:t>for</w:t>
      </w:r>
      <w:r w:rsidRPr="00125EB6">
        <w:t xml:space="preserve"> </w:t>
      </w:r>
      <w:r>
        <w:t>pilot</w:t>
      </w:r>
      <w:r w:rsidRPr="00125EB6">
        <w:t xml:space="preserve"> survey</w:t>
      </w:r>
      <w:r>
        <w:t xml:space="preserve"> (2023 counties)</w:t>
      </w:r>
      <w:r w:rsidRPr="00125EB6">
        <w:t xml:space="preserve">, </w:t>
      </w:r>
      <w:r>
        <w:t>compared</w:t>
      </w:r>
      <w:r w:rsidRPr="00125EB6">
        <w:t xml:space="preserve"> to </w:t>
      </w:r>
      <w:r>
        <w:t>Statistics Norway (SSB)</w:t>
      </w:r>
      <w:r w:rsidRPr="00125EB6">
        <w:t>.</w:t>
      </w:r>
    </w:p>
    <w:p w14:paraId="0CD6FD63" w14:textId="77777777" w:rsidR="00231AB2" w:rsidRDefault="00231AB2" w:rsidP="00231AB2">
      <w:pPr>
        <w:keepNext/>
        <w:jc w:val="center"/>
      </w:pPr>
    </w:p>
    <w:p w14:paraId="2EC376DD" w14:textId="77777777" w:rsidR="00231AB2" w:rsidRDefault="00231AB2" w:rsidP="00231AB2">
      <w:pPr>
        <w:keepNext/>
        <w:jc w:val="center"/>
      </w:pPr>
      <w:r>
        <w:rPr>
          <w:noProof/>
        </w:rPr>
        <w:drawing>
          <wp:inline distT="0" distB="0" distL="0" distR="0" wp14:anchorId="55370B90" wp14:editId="3BC36DE7">
            <wp:extent cx="5759450" cy="3554095"/>
            <wp:effectExtent l="0" t="0" r="0" b="8255"/>
            <wp:docPr id="1304322688"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322688" name=""/>
                    <pic:cNvPicPr/>
                  </pic:nvPicPr>
                  <pic:blipFill>
                    <a:blip r:embed="rId60">
                      <a:extLst>
                        <a:ext uri="{96DAC541-7B7A-43D3-8B79-37D633B846F1}">
                          <asvg:svgBlip xmlns:asvg="http://schemas.microsoft.com/office/drawing/2016/SVG/main" r:embed="rId61"/>
                        </a:ext>
                      </a:extLst>
                    </a:blip>
                    <a:stretch>
                      <a:fillRect/>
                    </a:stretch>
                  </pic:blipFill>
                  <pic:spPr>
                    <a:xfrm>
                      <a:off x="0" y="0"/>
                      <a:ext cx="5759450" cy="3554095"/>
                    </a:xfrm>
                    <a:prstGeom prst="rect">
                      <a:avLst/>
                    </a:prstGeom>
                  </pic:spPr>
                </pic:pic>
              </a:graphicData>
            </a:graphic>
          </wp:inline>
        </w:drawing>
      </w:r>
    </w:p>
    <w:p w14:paraId="1BB3C318" w14:textId="77777777" w:rsidR="00231AB2" w:rsidRDefault="00231AB2" w:rsidP="00231AB2">
      <w:pPr>
        <w:pStyle w:val="Bildetekst"/>
      </w:pPr>
      <w:bookmarkStart w:id="412" w:name="_Ref172635387"/>
      <w:r>
        <w:t xml:space="preserve">Figure </w:t>
      </w:r>
      <w:r>
        <w:fldChar w:fldCharType="begin"/>
      </w:r>
      <w:r>
        <w:instrText xml:space="preserve"> STYLEREF 1 \s </w:instrText>
      </w:r>
      <w:r>
        <w:fldChar w:fldCharType="separate"/>
      </w:r>
      <w:r>
        <w:rPr>
          <w:noProof/>
        </w:rPr>
        <w:t>4</w:t>
      </w:r>
      <w:r>
        <w:fldChar w:fldCharType="end"/>
      </w:r>
      <w:r>
        <w:t>.</w:t>
      </w:r>
      <w:r>
        <w:fldChar w:fldCharType="begin"/>
      </w:r>
      <w:r>
        <w:instrText xml:space="preserve"> SEQ Figure \* ARABIC \s 1 </w:instrText>
      </w:r>
      <w:r>
        <w:fldChar w:fldCharType="separate"/>
      </w:r>
      <w:r>
        <w:rPr>
          <w:noProof/>
        </w:rPr>
        <w:t>2</w:t>
      </w:r>
      <w:r>
        <w:fldChar w:fldCharType="end"/>
      </w:r>
      <w:bookmarkEnd w:id="412"/>
      <w:r>
        <w:t xml:space="preserve">: </w:t>
      </w:r>
      <w:r w:rsidRPr="00125EB6">
        <w:t>Share of home counties</w:t>
      </w:r>
      <w:r>
        <w:t xml:space="preserve"> for main survey (2024 counties), with comparison to Statistics Norway (SSB).</w:t>
      </w:r>
    </w:p>
    <w:p w14:paraId="5A503C25" w14:textId="77777777" w:rsidR="00231AB2" w:rsidRPr="00E26D22" w:rsidRDefault="00231AB2" w:rsidP="00231AB2">
      <w:r>
        <w:fldChar w:fldCharType="begin"/>
      </w:r>
      <w:r>
        <w:instrText xml:space="preserve"> REF _Ref165968190 \h </w:instrText>
      </w:r>
      <w:r>
        <w:fldChar w:fldCharType="separate"/>
      </w:r>
      <w:r w:rsidRPr="0092046A">
        <w:t xml:space="preserve">Figure </w:t>
      </w:r>
      <w:r>
        <w:rPr>
          <w:noProof/>
        </w:rPr>
        <w:t>4</w:t>
      </w:r>
      <w:r>
        <w:t>.</w:t>
      </w:r>
      <w:r>
        <w:rPr>
          <w:noProof/>
        </w:rPr>
        <w:t>3</w:t>
      </w:r>
      <w:r>
        <w:fldChar w:fldCharType="end"/>
      </w:r>
      <w:r>
        <w:t xml:space="preserve"> provides details on the income distribution of the pilot and main survey respondents, illustrating that the sample is skewed towards higher income categories. According to Statistics Norway (SSB), average gross personal income was 561,700 in 2022.</w:t>
      </w:r>
    </w:p>
    <w:p w14:paraId="53203BC5" w14:textId="77777777" w:rsidR="00231AB2" w:rsidRPr="0092046A" w:rsidRDefault="00231AB2" w:rsidP="00231AB2">
      <w:pPr>
        <w:keepNext/>
      </w:pPr>
      <w:r>
        <w:rPr>
          <w:noProof/>
        </w:rPr>
        <w:drawing>
          <wp:inline distT="0" distB="0" distL="0" distR="0" wp14:anchorId="535C018C" wp14:editId="0BB42E68">
            <wp:extent cx="5759450" cy="3554095"/>
            <wp:effectExtent l="0" t="0" r="0" b="8255"/>
            <wp:docPr id="1130502412"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502412" name=""/>
                    <pic:cNvPicPr/>
                  </pic:nvPicPr>
                  <pic:blipFill>
                    <a:blip r:embed="rId62">
                      <a:extLst>
                        <a:ext uri="{96DAC541-7B7A-43D3-8B79-37D633B846F1}">
                          <asvg:svgBlip xmlns:asvg="http://schemas.microsoft.com/office/drawing/2016/SVG/main" r:embed="rId63"/>
                        </a:ext>
                      </a:extLst>
                    </a:blip>
                    <a:stretch>
                      <a:fillRect/>
                    </a:stretch>
                  </pic:blipFill>
                  <pic:spPr>
                    <a:xfrm>
                      <a:off x="0" y="0"/>
                      <a:ext cx="5759450" cy="3554095"/>
                    </a:xfrm>
                    <a:prstGeom prst="rect">
                      <a:avLst/>
                    </a:prstGeom>
                  </pic:spPr>
                </pic:pic>
              </a:graphicData>
            </a:graphic>
          </wp:inline>
        </w:drawing>
      </w:r>
    </w:p>
    <w:p w14:paraId="16A1D6BA" w14:textId="77777777" w:rsidR="00231AB2" w:rsidRDefault="00231AB2" w:rsidP="00231AB2">
      <w:pPr>
        <w:pStyle w:val="Bildetekst"/>
      </w:pPr>
      <w:bookmarkStart w:id="413" w:name="_Ref165968190"/>
      <w:r w:rsidRPr="0092046A">
        <w:t xml:space="preserve">Figure </w:t>
      </w:r>
      <w:r>
        <w:fldChar w:fldCharType="begin"/>
      </w:r>
      <w:r>
        <w:instrText xml:space="preserve"> STYLEREF 1 \s </w:instrText>
      </w:r>
      <w:r>
        <w:fldChar w:fldCharType="separate"/>
      </w:r>
      <w:r>
        <w:rPr>
          <w:noProof/>
        </w:rPr>
        <w:t>4</w:t>
      </w:r>
      <w:r>
        <w:fldChar w:fldCharType="end"/>
      </w:r>
      <w:r>
        <w:t>.</w:t>
      </w:r>
      <w:r>
        <w:fldChar w:fldCharType="begin"/>
      </w:r>
      <w:r>
        <w:instrText xml:space="preserve"> SEQ Figure \* ARABIC \s 1 </w:instrText>
      </w:r>
      <w:r>
        <w:fldChar w:fldCharType="separate"/>
      </w:r>
      <w:r>
        <w:rPr>
          <w:noProof/>
        </w:rPr>
        <w:t>3</w:t>
      </w:r>
      <w:r>
        <w:fldChar w:fldCharType="end"/>
      </w:r>
      <w:bookmarkEnd w:id="413"/>
      <w:r>
        <w:t xml:space="preserve">: Share of annual income categories for the pilot and main surveys. </w:t>
      </w:r>
    </w:p>
    <w:p w14:paraId="6D699408" w14:textId="77777777" w:rsidR="009631A6" w:rsidRDefault="00231AB2" w:rsidP="00231AB2">
      <w:r>
        <w:lastRenderedPageBreak/>
        <w:t xml:space="preserve">To sum up, the main survey better matches the national averages and thus is more representative for the country of Norway. Both surveys over-represented people with high income and education and residents of Oslo and the surrounding region, but the share of high-income earners is more extreme in the pilot survey. The pilot survey also has a vast majority of male respondents. </w:t>
      </w:r>
    </w:p>
    <w:p w14:paraId="59B74F19" w14:textId="4ECC758C" w:rsidR="00231AB2" w:rsidRPr="00B656B2" w:rsidRDefault="00381E78" w:rsidP="00231AB2">
      <w:r>
        <w:t xml:space="preserve">As pointed out above, the recruitment method used in the pilot survey is unlikely to lead to a representative net sample. The net sample </w:t>
      </w:r>
      <w:r w:rsidR="000A3BB6">
        <w:t xml:space="preserve">of the pilot survey also appears to be less representative in terms of observable characteristics. When presenting the results in the next chapter, we therefore focus on the sample from the main survey. For some selected findings, we compare the two net samples. We also compare with statistics from other sources when such are available. </w:t>
      </w:r>
    </w:p>
    <w:p w14:paraId="7E0CABB1" w14:textId="18FC698A" w:rsidR="00347385" w:rsidRDefault="00347385" w:rsidP="00BD6D0A">
      <w:pPr>
        <w:pStyle w:val="Overskrift1"/>
      </w:pPr>
      <w:r>
        <w:lastRenderedPageBreak/>
        <w:t>Results</w:t>
      </w:r>
      <w:bookmarkEnd w:id="399"/>
    </w:p>
    <w:p w14:paraId="690FB4DF" w14:textId="27ECD529" w:rsidR="0052048E" w:rsidRDefault="00CE7CDC" w:rsidP="005001F7">
      <w:r>
        <w:t>In this chapter, we describe our data and present selected results</w:t>
      </w:r>
      <w:r w:rsidR="00B23657">
        <w:t xml:space="preserve"> in terms of geography and travel behavior (</w:t>
      </w:r>
      <w:r w:rsidR="00B23657">
        <w:fldChar w:fldCharType="begin"/>
      </w:r>
      <w:r w:rsidR="00B23657">
        <w:instrText xml:space="preserve"> REF _Ref176945000 \r \h </w:instrText>
      </w:r>
      <w:r w:rsidR="00B23657">
        <w:fldChar w:fldCharType="separate"/>
      </w:r>
      <w:r w:rsidR="003E056A">
        <w:t>4.1</w:t>
      </w:r>
      <w:r w:rsidR="00B23657">
        <w:fldChar w:fldCharType="end"/>
      </w:r>
      <w:r w:rsidR="00B23657">
        <w:t>)</w:t>
      </w:r>
      <w:ins w:id="414" w:author="Askill Harkjerr Halse" w:date="2024-11-17T20:08:00Z">
        <w:r w:rsidR="004B746D">
          <w:t>, road tolls</w:t>
        </w:r>
        <w:r w:rsidR="00CA2F37">
          <w:t xml:space="preserve"> paid on the selected trip (</w:t>
        </w:r>
        <w:r w:rsidR="00CA2F37">
          <w:fldChar w:fldCharType="begin"/>
        </w:r>
        <w:r w:rsidR="00CA2F37">
          <w:instrText xml:space="preserve"> REF _Ref182766533 \r \h </w:instrText>
        </w:r>
      </w:ins>
      <w:r w:rsidR="00CA2F37">
        <w:fldChar w:fldCharType="separate"/>
      </w:r>
      <w:ins w:id="415" w:author="Askill Harkjerr Halse" w:date="2024-11-17T20:08:00Z">
        <w:r w:rsidR="00CA2F37">
          <w:t>4.2</w:t>
        </w:r>
        <w:r w:rsidR="00CA2F37">
          <w:fldChar w:fldCharType="end"/>
        </w:r>
        <w:r w:rsidR="00CA2F37">
          <w:t>), general political attitudes (</w:t>
        </w:r>
        <w:r w:rsidR="00CA2F37">
          <w:fldChar w:fldCharType="begin"/>
        </w:r>
        <w:r w:rsidR="00CA2F37">
          <w:instrText xml:space="preserve"> REF _Ref182766552 \r \h </w:instrText>
        </w:r>
      </w:ins>
      <w:r w:rsidR="00CA2F37">
        <w:fldChar w:fldCharType="separate"/>
      </w:r>
      <w:ins w:id="416" w:author="Askill Harkjerr Halse" w:date="2024-11-17T20:08:00Z">
        <w:r w:rsidR="00CA2F37">
          <w:t>4.3</w:t>
        </w:r>
        <w:r w:rsidR="00CA2F37">
          <w:fldChar w:fldCharType="end"/>
        </w:r>
        <w:r w:rsidR="00CA2F37">
          <w:t>)</w:t>
        </w:r>
        <w:r w:rsidR="004B746D">
          <w:t xml:space="preserve"> </w:t>
        </w:r>
      </w:ins>
      <w:del w:id="417" w:author="Askill Harkjerr Halse" w:date="2024-11-17T20:08:00Z">
        <w:r w:rsidR="00B23657" w:rsidDel="004B746D">
          <w:delText xml:space="preserve"> </w:delText>
        </w:r>
      </w:del>
      <w:r w:rsidR="00B23657">
        <w:t xml:space="preserve">and </w:t>
      </w:r>
      <w:ins w:id="418" w:author="Askill Harkjerr Halse" w:date="2024-11-17T20:09:00Z">
        <w:r w:rsidR="00920F3F">
          <w:t xml:space="preserve">opinions on road pricing and other transport policies </w:t>
        </w:r>
      </w:ins>
      <w:del w:id="419" w:author="Askill Harkjerr Halse" w:date="2024-11-17T20:09:00Z">
        <w:r w:rsidR="00B23657" w:rsidDel="00920F3F">
          <w:delText xml:space="preserve">attitudes </w:delText>
        </w:r>
      </w:del>
      <w:r w:rsidR="00B23657">
        <w:t>(</w:t>
      </w:r>
      <w:r w:rsidR="00B23657">
        <w:fldChar w:fldCharType="begin"/>
      </w:r>
      <w:r w:rsidR="00B23657">
        <w:instrText xml:space="preserve"> REF _Ref176945003 \r \h </w:instrText>
      </w:r>
      <w:r w:rsidR="00B23657">
        <w:fldChar w:fldCharType="separate"/>
      </w:r>
      <w:r w:rsidR="00C34CCF">
        <w:t>4.3</w:t>
      </w:r>
      <w:r w:rsidR="00B23657">
        <w:fldChar w:fldCharType="end"/>
      </w:r>
      <w:r w:rsidR="00B23657">
        <w:t xml:space="preserve">). </w:t>
      </w:r>
      <w:r w:rsidR="00EB122C">
        <w:t>For the reasons discussed in the previous chapter, we focus on the results from the main survey</w:t>
      </w:r>
      <w:r w:rsidR="005D4C74">
        <w:t>. For some selected findings, we compare the results of the main survey and pilot survey. We also compare with statistics from other sources when such are available.</w:t>
      </w:r>
    </w:p>
    <w:p w14:paraId="5641359B" w14:textId="5BEC4AD3" w:rsidR="00EB122C" w:rsidDel="00920F3F" w:rsidRDefault="00EB122C" w:rsidP="005001F7">
      <w:pPr>
        <w:rPr>
          <w:del w:id="420" w:author="Askill Harkjerr Halse" w:date="2024-11-17T20:09:00Z"/>
        </w:rPr>
      </w:pPr>
    </w:p>
    <w:p w14:paraId="1FD8540E" w14:textId="12FF59BF" w:rsidR="00EB122C" w:rsidDel="00920F3F" w:rsidRDefault="00EB122C" w:rsidP="005001F7">
      <w:pPr>
        <w:rPr>
          <w:del w:id="421" w:author="Askill Harkjerr Halse" w:date="2024-11-17T20:09:00Z"/>
        </w:rPr>
      </w:pPr>
    </w:p>
    <w:p w14:paraId="64D0B32C" w14:textId="153A38E8" w:rsidR="00CE7CDC" w:rsidDel="00920F3F" w:rsidRDefault="00B23657" w:rsidP="005001F7">
      <w:pPr>
        <w:rPr>
          <w:del w:id="422" w:author="Askill Harkjerr Halse" w:date="2024-11-17T20:09:00Z"/>
        </w:rPr>
      </w:pPr>
      <w:del w:id="423" w:author="Askill Harkjerr Halse" w:date="2024-11-17T20:09:00Z">
        <w:r w:rsidDel="00920F3F">
          <w:delText>Since we have a considerable sample size in the pilot, and because there could be benefits from combining different data collection strategies, we present results from both surveys. However, as the sample in the main survey appears to be more representative, we put more weight on this when discussing our findings.</w:delText>
        </w:r>
      </w:del>
    </w:p>
    <w:p w14:paraId="6B5F297A" w14:textId="04665224" w:rsidR="009C08D4" w:rsidRPr="0092046A" w:rsidRDefault="0030426F" w:rsidP="009D6126">
      <w:pPr>
        <w:pStyle w:val="Overskrift2"/>
      </w:pPr>
      <w:bookmarkStart w:id="424" w:name="_Ref176945000"/>
      <w:bookmarkStart w:id="425" w:name="_Toc180606485"/>
      <w:bookmarkEnd w:id="400"/>
      <w:r w:rsidRPr="0092046A">
        <w:t xml:space="preserve">Geography and </w:t>
      </w:r>
      <w:r w:rsidR="00ED1999" w:rsidRPr="0092046A">
        <w:t>travel behavior</w:t>
      </w:r>
      <w:bookmarkEnd w:id="424"/>
      <w:bookmarkEnd w:id="425"/>
    </w:p>
    <w:p w14:paraId="0354676E" w14:textId="04E1ECAF" w:rsidR="0062670C" w:rsidRDefault="0062670C" w:rsidP="009D6126">
      <w:pPr>
        <w:pStyle w:val="Overskrift3"/>
      </w:pPr>
      <w:r w:rsidRPr="0092046A">
        <w:t>Car and bike ownership and access</w:t>
      </w:r>
    </w:p>
    <w:p w14:paraId="51E2EFB3" w14:textId="11C5C9EC" w:rsidR="00BE2C4A" w:rsidRPr="00BE2C4A" w:rsidRDefault="009E674D" w:rsidP="00BE2C4A">
      <w:r>
        <w:fldChar w:fldCharType="begin"/>
      </w:r>
      <w:r>
        <w:instrText xml:space="preserve"> REF _Ref165967763 \h </w:instrText>
      </w:r>
      <w:r>
        <w:fldChar w:fldCharType="separate"/>
      </w:r>
      <w:r w:rsidR="00C34CCF" w:rsidRPr="0092046A">
        <w:t xml:space="preserve">Table </w:t>
      </w:r>
      <w:r w:rsidR="00C34CCF">
        <w:rPr>
          <w:noProof/>
        </w:rPr>
        <w:t>4</w:t>
      </w:r>
      <w:r w:rsidR="00C34CCF">
        <w:t>.</w:t>
      </w:r>
      <w:r w:rsidR="00C34CCF">
        <w:rPr>
          <w:noProof/>
        </w:rPr>
        <w:t>2</w:t>
      </w:r>
      <w:r>
        <w:fldChar w:fldCharType="end"/>
      </w:r>
      <w:r>
        <w:t xml:space="preserve"> shows the summary statistics for car and bike ownership and access</w:t>
      </w:r>
      <w:r w:rsidR="002C1428">
        <w:t xml:space="preserve"> for the Norwegian surveys</w:t>
      </w:r>
      <w:r>
        <w:t xml:space="preserve">. </w:t>
      </w:r>
    </w:p>
    <w:p w14:paraId="4D01FE91" w14:textId="78ED24F2" w:rsidR="00B40B69" w:rsidRPr="0092046A" w:rsidRDefault="0062670C" w:rsidP="00552F7D">
      <w:pPr>
        <w:pStyle w:val="Tabellnummer"/>
      </w:pPr>
      <w:r w:rsidRPr="0092046A">
        <w:t xml:space="preserve"> </w:t>
      </w:r>
      <w:bookmarkStart w:id="426" w:name="_Ref165967763"/>
      <w:bookmarkStart w:id="427" w:name="_Ref177557957"/>
      <w:r w:rsidR="00B40B69" w:rsidRPr="0092046A">
        <w:t xml:space="preserve">Table </w:t>
      </w:r>
      <w:r w:rsidR="00EC0A30">
        <w:fldChar w:fldCharType="begin"/>
      </w:r>
      <w:r w:rsidR="00EC0A30">
        <w:instrText xml:space="preserve"> STYLEREF 1 \s </w:instrText>
      </w:r>
      <w:r w:rsidR="00EC0A30">
        <w:fldChar w:fldCharType="separate"/>
      </w:r>
      <w:r w:rsidR="00C34CCF">
        <w:rPr>
          <w:noProof/>
        </w:rPr>
        <w:t>4</w:t>
      </w:r>
      <w:r w:rsidR="00EC0A30">
        <w:fldChar w:fldCharType="end"/>
      </w:r>
      <w:r w:rsidR="00EC0A30">
        <w:t>.</w:t>
      </w:r>
      <w:r w:rsidR="00EC0A30">
        <w:fldChar w:fldCharType="begin"/>
      </w:r>
      <w:r w:rsidR="00EC0A30">
        <w:instrText xml:space="preserve"> SEQ Table \* ARABIC \s 1 </w:instrText>
      </w:r>
      <w:r w:rsidR="00EC0A30">
        <w:fldChar w:fldCharType="separate"/>
      </w:r>
      <w:r w:rsidR="00C34CCF">
        <w:rPr>
          <w:noProof/>
        </w:rPr>
        <w:t>2</w:t>
      </w:r>
      <w:r w:rsidR="00EC0A30">
        <w:fldChar w:fldCharType="end"/>
      </w:r>
      <w:bookmarkEnd w:id="426"/>
      <w:r w:rsidR="00A932FF">
        <w:t>:</w:t>
      </w:r>
      <w:r w:rsidR="00475A1F">
        <w:t xml:space="preserve"> Summary statistics for </w:t>
      </w:r>
      <w:r w:rsidR="002509A9">
        <w:t>car and bike ownership and access</w:t>
      </w:r>
      <w:r w:rsidR="009C03B0">
        <w:t xml:space="preserve"> in the Norwegian surveys</w:t>
      </w:r>
      <w:r w:rsidR="002509A9">
        <w:t>.</w:t>
      </w:r>
      <w:bookmarkEnd w:id="427"/>
    </w:p>
    <w:tbl>
      <w:tblPr>
        <w:tblStyle w:val="Listetabell3uthevingsfarge1"/>
        <w:tblW w:w="8359" w:type="dxa"/>
        <w:tblLook w:val="0420" w:firstRow="1" w:lastRow="0" w:firstColumn="0" w:lastColumn="0" w:noHBand="0" w:noVBand="1"/>
      </w:tblPr>
      <w:tblGrid>
        <w:gridCol w:w="2697"/>
        <w:gridCol w:w="1528"/>
        <w:gridCol w:w="1709"/>
        <w:gridCol w:w="2425"/>
      </w:tblGrid>
      <w:tr w:rsidR="002A079A" w:rsidRPr="0092046A" w14:paraId="2EE34BFA" w14:textId="77777777" w:rsidTr="4044C3C2">
        <w:trPr>
          <w:cnfStyle w:val="100000000000" w:firstRow="1" w:lastRow="0" w:firstColumn="0" w:lastColumn="0" w:oddVBand="0" w:evenVBand="0" w:oddHBand="0" w:evenHBand="0" w:firstRowFirstColumn="0" w:firstRowLastColumn="0" w:lastRowFirstColumn="0" w:lastRowLastColumn="0"/>
        </w:trPr>
        <w:tc>
          <w:tcPr>
            <w:tcW w:w="3256" w:type="dxa"/>
          </w:tcPr>
          <w:p w14:paraId="608FEAB3" w14:textId="77777777" w:rsidR="002A079A" w:rsidRPr="00D12382" w:rsidRDefault="002A079A" w:rsidP="009D6126">
            <w:pPr>
              <w:keepNext/>
              <w:pBdr>
                <w:top w:val="none" w:sz="0" w:space="0" w:color="000000"/>
                <w:left w:val="none" w:sz="0" w:space="0" w:color="000000"/>
                <w:bottom w:val="none" w:sz="0" w:space="0" w:color="000000"/>
                <w:right w:val="none" w:sz="0" w:space="0" w:color="000000"/>
              </w:pBdr>
              <w:spacing w:before="40" w:after="40"/>
              <w:ind w:left="102" w:right="102"/>
              <w:rPr>
                <w:rFonts w:cs="Calibri"/>
                <w:sz w:val="20"/>
                <w:szCs w:val="20"/>
              </w:rPr>
            </w:pPr>
            <w:r w:rsidRPr="00D12382">
              <w:rPr>
                <w:rFonts w:eastAsia="Arial" w:cs="Calibri"/>
                <w:sz w:val="20"/>
                <w:szCs w:val="20"/>
              </w:rPr>
              <w:t>Variable</w:t>
            </w:r>
          </w:p>
        </w:tc>
        <w:tc>
          <w:tcPr>
            <w:tcW w:w="1985" w:type="dxa"/>
          </w:tcPr>
          <w:p w14:paraId="2ADDE236" w14:textId="77777777" w:rsidR="00CB3B64" w:rsidRDefault="002A079A" w:rsidP="009D6126">
            <w:pPr>
              <w:keepNext/>
              <w:pBdr>
                <w:top w:val="none" w:sz="0" w:space="0" w:color="000000"/>
                <w:left w:val="none" w:sz="0" w:space="0" w:color="000000"/>
                <w:bottom w:val="none" w:sz="0" w:space="0" w:color="000000"/>
                <w:right w:val="none" w:sz="0" w:space="0" w:color="000000"/>
              </w:pBdr>
              <w:spacing w:before="40" w:after="40"/>
              <w:ind w:left="102" w:right="102"/>
              <w:rPr>
                <w:rFonts w:eastAsia="Arial" w:cs="Calibri"/>
                <w:b w:val="0"/>
                <w:bCs w:val="0"/>
                <w:sz w:val="20"/>
                <w:szCs w:val="20"/>
              </w:rPr>
            </w:pPr>
            <w:r w:rsidRPr="00D12382">
              <w:rPr>
                <w:rFonts w:eastAsia="Arial" w:cs="Calibri"/>
                <w:sz w:val="20"/>
                <w:szCs w:val="20"/>
              </w:rPr>
              <w:t xml:space="preserve">Pilot </w:t>
            </w:r>
            <w:r w:rsidR="003175A9">
              <w:rPr>
                <w:rFonts w:eastAsia="Arial" w:cs="Calibri"/>
                <w:sz w:val="20"/>
                <w:szCs w:val="20"/>
              </w:rPr>
              <w:t xml:space="preserve">survey </w:t>
            </w:r>
            <w:r w:rsidRPr="00D12382">
              <w:rPr>
                <w:rFonts w:eastAsia="Arial" w:cs="Calibri"/>
                <w:sz w:val="20"/>
                <w:szCs w:val="20"/>
              </w:rPr>
              <w:t xml:space="preserve">share </w:t>
            </w:r>
          </w:p>
          <w:p w14:paraId="3ADF09E7" w14:textId="43EE5FCC" w:rsidR="002A079A" w:rsidRPr="00D12382" w:rsidRDefault="002A079A" w:rsidP="009D6126">
            <w:pPr>
              <w:keepNext/>
              <w:pBdr>
                <w:top w:val="none" w:sz="0" w:space="0" w:color="000000"/>
                <w:left w:val="none" w:sz="0" w:space="0" w:color="000000"/>
                <w:bottom w:val="none" w:sz="0" w:space="0" w:color="000000"/>
                <w:right w:val="none" w:sz="0" w:space="0" w:color="000000"/>
              </w:pBdr>
              <w:spacing w:before="40" w:after="40"/>
              <w:ind w:left="102" w:right="102"/>
              <w:rPr>
                <w:rFonts w:eastAsia="Arial" w:cs="Calibri"/>
                <w:sz w:val="20"/>
                <w:szCs w:val="20"/>
              </w:rPr>
            </w:pPr>
            <w:r w:rsidRPr="00D12382">
              <w:rPr>
                <w:rFonts w:eastAsia="Arial" w:cs="Calibri"/>
                <w:sz w:val="20"/>
                <w:szCs w:val="20"/>
              </w:rPr>
              <w:t xml:space="preserve">(N = </w:t>
            </w:r>
            <w:r w:rsidR="00F0560C">
              <w:rPr>
                <w:rFonts w:eastAsia="Arial" w:cs="Calibri"/>
                <w:sz w:val="20"/>
                <w:szCs w:val="20"/>
              </w:rPr>
              <w:t>1,719</w:t>
            </w:r>
            <w:r w:rsidRPr="00D12382">
              <w:rPr>
                <w:rFonts w:eastAsia="Arial" w:cs="Calibri"/>
                <w:sz w:val="20"/>
                <w:szCs w:val="20"/>
              </w:rPr>
              <w:t>)</w:t>
            </w:r>
          </w:p>
        </w:tc>
        <w:tc>
          <w:tcPr>
            <w:tcW w:w="1984" w:type="dxa"/>
          </w:tcPr>
          <w:p w14:paraId="28D60C13" w14:textId="77777777" w:rsidR="00CB3B64" w:rsidRDefault="002A079A" w:rsidP="009D6126">
            <w:pPr>
              <w:keepNext/>
              <w:pBdr>
                <w:top w:val="none" w:sz="0" w:space="0" w:color="000000"/>
                <w:left w:val="none" w:sz="0" w:space="0" w:color="000000"/>
                <w:bottom w:val="none" w:sz="0" w:space="0" w:color="000000"/>
                <w:right w:val="none" w:sz="0" w:space="0" w:color="000000"/>
              </w:pBdr>
              <w:spacing w:before="40" w:after="40"/>
              <w:ind w:left="102" w:right="102"/>
              <w:rPr>
                <w:rFonts w:eastAsia="Arial" w:cs="Calibri"/>
                <w:b w:val="0"/>
                <w:bCs w:val="0"/>
                <w:sz w:val="20"/>
                <w:szCs w:val="20"/>
              </w:rPr>
            </w:pPr>
            <w:r w:rsidRPr="00D12382">
              <w:rPr>
                <w:rFonts w:eastAsia="Arial" w:cs="Calibri"/>
                <w:sz w:val="20"/>
                <w:szCs w:val="20"/>
              </w:rPr>
              <w:t>M</w:t>
            </w:r>
            <w:r w:rsidR="00D12382">
              <w:rPr>
                <w:rFonts w:eastAsia="Arial" w:cs="Calibri"/>
                <w:sz w:val="20"/>
                <w:szCs w:val="20"/>
              </w:rPr>
              <w:t xml:space="preserve">ain </w:t>
            </w:r>
            <w:r w:rsidR="003175A9">
              <w:rPr>
                <w:rFonts w:eastAsia="Arial" w:cs="Calibri"/>
                <w:sz w:val="20"/>
                <w:szCs w:val="20"/>
              </w:rPr>
              <w:t xml:space="preserve">survey </w:t>
            </w:r>
            <w:r w:rsidRPr="00D12382">
              <w:rPr>
                <w:rFonts w:eastAsia="Arial" w:cs="Calibri"/>
                <w:sz w:val="20"/>
                <w:szCs w:val="20"/>
              </w:rPr>
              <w:t>share</w:t>
            </w:r>
            <w:r w:rsidR="00CB3B64">
              <w:rPr>
                <w:rFonts w:eastAsia="Arial" w:cs="Calibri"/>
                <w:sz w:val="20"/>
                <w:szCs w:val="20"/>
              </w:rPr>
              <w:t xml:space="preserve"> </w:t>
            </w:r>
          </w:p>
          <w:p w14:paraId="0C2BAFB2" w14:textId="60D00ED6" w:rsidR="002A079A" w:rsidRPr="00D12382" w:rsidRDefault="002A079A" w:rsidP="009D6126">
            <w:pPr>
              <w:keepNext/>
              <w:pBdr>
                <w:top w:val="none" w:sz="0" w:space="0" w:color="000000"/>
                <w:left w:val="none" w:sz="0" w:space="0" w:color="000000"/>
                <w:bottom w:val="none" w:sz="0" w:space="0" w:color="000000"/>
                <w:right w:val="none" w:sz="0" w:space="0" w:color="000000"/>
              </w:pBdr>
              <w:spacing w:before="40" w:after="40"/>
              <w:ind w:left="102" w:right="102"/>
              <w:rPr>
                <w:rFonts w:cs="Calibri"/>
                <w:sz w:val="20"/>
                <w:szCs w:val="20"/>
              </w:rPr>
            </w:pPr>
            <w:r w:rsidRPr="00D12382">
              <w:rPr>
                <w:rFonts w:eastAsia="Arial" w:cs="Calibri"/>
                <w:sz w:val="20"/>
                <w:szCs w:val="20"/>
              </w:rPr>
              <w:t xml:space="preserve">(N = </w:t>
            </w:r>
            <w:r w:rsidR="00D12382">
              <w:rPr>
                <w:rFonts w:eastAsia="Arial" w:cs="Calibri"/>
                <w:sz w:val="20"/>
                <w:szCs w:val="20"/>
              </w:rPr>
              <w:t>3,839</w:t>
            </w:r>
            <w:r w:rsidRPr="00D12382">
              <w:rPr>
                <w:rFonts w:eastAsia="Arial" w:cs="Calibri"/>
                <w:sz w:val="20"/>
                <w:szCs w:val="20"/>
              </w:rPr>
              <w:t>)</w:t>
            </w:r>
          </w:p>
        </w:tc>
        <w:tc>
          <w:tcPr>
            <w:tcW w:w="1134" w:type="dxa"/>
          </w:tcPr>
          <w:p w14:paraId="02FFEAE7" w14:textId="77777777" w:rsidR="002A079A" w:rsidRPr="00D12382" w:rsidRDefault="487245DC" w:rsidP="4044C3C2">
            <w:pPr>
              <w:keepNext/>
              <w:pBdr>
                <w:top w:val="none" w:sz="0" w:space="0" w:color="000000"/>
                <w:left w:val="none" w:sz="0" w:space="0" w:color="000000"/>
                <w:bottom w:val="none" w:sz="0" w:space="0" w:color="000000"/>
                <w:right w:val="none" w:sz="0" w:space="0" w:color="000000"/>
              </w:pBdr>
              <w:spacing w:before="40" w:after="40"/>
              <w:ind w:left="102" w:right="102"/>
              <w:rPr>
                <w:rFonts w:cs="Calibri"/>
                <w:sz w:val="20"/>
                <w:szCs w:val="20"/>
              </w:rPr>
            </w:pPr>
            <w:commentRangeStart w:id="428"/>
            <w:commentRangeStart w:id="429"/>
            <w:commentRangeStart w:id="430"/>
            <w:r w:rsidRPr="4044C3C2">
              <w:rPr>
                <w:rFonts w:eastAsia="Arial" w:cs="Calibri"/>
                <w:sz w:val="20"/>
                <w:szCs w:val="20"/>
              </w:rPr>
              <w:t>National average</w:t>
            </w:r>
            <w:commentRangeEnd w:id="428"/>
            <w:r w:rsidR="002A079A">
              <w:rPr>
                <w:rStyle w:val="Merknadsreferanse"/>
              </w:rPr>
              <w:commentReference w:id="428"/>
            </w:r>
            <w:commentRangeEnd w:id="429"/>
            <w:r w:rsidR="002A079A">
              <w:rPr>
                <w:rStyle w:val="Merknadsreferanse"/>
              </w:rPr>
              <w:commentReference w:id="429"/>
            </w:r>
            <w:commentRangeEnd w:id="430"/>
            <w:r w:rsidR="00C56DAE">
              <w:rPr>
                <w:rStyle w:val="Merknadsreferanse"/>
                <w:b w:val="0"/>
                <w:bCs w:val="0"/>
                <w:color w:val="auto"/>
              </w:rPr>
              <w:commentReference w:id="430"/>
            </w:r>
          </w:p>
        </w:tc>
      </w:tr>
      <w:tr w:rsidR="002A079A" w:rsidRPr="0092046A" w14:paraId="6DE76481" w14:textId="77777777" w:rsidTr="4044C3C2">
        <w:trPr>
          <w:cnfStyle w:val="000000100000" w:firstRow="0" w:lastRow="0" w:firstColumn="0" w:lastColumn="0" w:oddVBand="0" w:evenVBand="0" w:oddHBand="1" w:evenHBand="0" w:firstRowFirstColumn="0" w:firstRowLastColumn="0" w:lastRowFirstColumn="0" w:lastRowLastColumn="0"/>
        </w:trPr>
        <w:tc>
          <w:tcPr>
            <w:tcW w:w="3256" w:type="dxa"/>
          </w:tcPr>
          <w:p w14:paraId="2DA63755" w14:textId="31791ADB" w:rsidR="002A079A" w:rsidRPr="009E219B" w:rsidRDefault="002A079A" w:rsidP="009D6126">
            <w:pPr>
              <w:keepNext/>
              <w:pBdr>
                <w:top w:val="none" w:sz="0" w:space="0" w:color="000000"/>
                <w:left w:val="none" w:sz="0" w:space="0" w:color="000000"/>
                <w:bottom w:val="none" w:sz="0" w:space="0" w:color="000000"/>
                <w:right w:val="none" w:sz="0" w:space="0" w:color="000000"/>
              </w:pBdr>
              <w:spacing w:before="40" w:after="40"/>
              <w:ind w:left="102" w:right="102"/>
              <w:rPr>
                <w:rFonts w:cs="Calibri"/>
                <w:b/>
                <w:bCs/>
                <w:sz w:val="20"/>
                <w:szCs w:val="20"/>
              </w:rPr>
            </w:pPr>
            <w:r w:rsidRPr="009E219B">
              <w:rPr>
                <w:rFonts w:eastAsia="Arial" w:cs="Calibri"/>
                <w:b/>
                <w:bCs/>
                <w:color w:val="000000"/>
                <w:sz w:val="20"/>
                <w:szCs w:val="20"/>
              </w:rPr>
              <w:t>Car ownership</w:t>
            </w:r>
          </w:p>
        </w:tc>
        <w:tc>
          <w:tcPr>
            <w:tcW w:w="1985" w:type="dxa"/>
          </w:tcPr>
          <w:p w14:paraId="0ACB8DBF" w14:textId="77777777" w:rsidR="002A079A" w:rsidRPr="00D12382" w:rsidRDefault="002A079A" w:rsidP="009D6126">
            <w:pPr>
              <w:keepNext/>
              <w:pBdr>
                <w:top w:val="none" w:sz="0" w:space="0" w:color="000000"/>
                <w:left w:val="none" w:sz="0" w:space="0" w:color="000000"/>
                <w:bottom w:val="none" w:sz="0" w:space="0" w:color="000000"/>
                <w:right w:val="none" w:sz="0" w:space="0" w:color="000000"/>
              </w:pBdr>
              <w:spacing w:before="40" w:after="40"/>
              <w:ind w:left="102" w:right="102"/>
              <w:rPr>
                <w:rFonts w:cs="Calibri"/>
                <w:sz w:val="20"/>
                <w:szCs w:val="20"/>
              </w:rPr>
            </w:pPr>
          </w:p>
        </w:tc>
        <w:tc>
          <w:tcPr>
            <w:tcW w:w="1984" w:type="dxa"/>
          </w:tcPr>
          <w:p w14:paraId="5CA58128" w14:textId="7DFA6A43" w:rsidR="002A079A" w:rsidRPr="00D12382" w:rsidRDefault="002A079A" w:rsidP="009D6126">
            <w:pPr>
              <w:keepNext/>
              <w:pBdr>
                <w:top w:val="none" w:sz="0" w:space="0" w:color="000000"/>
                <w:left w:val="none" w:sz="0" w:space="0" w:color="000000"/>
                <w:bottom w:val="none" w:sz="0" w:space="0" w:color="000000"/>
                <w:right w:val="none" w:sz="0" w:space="0" w:color="000000"/>
              </w:pBdr>
              <w:spacing w:before="40" w:after="40"/>
              <w:ind w:left="102" w:right="102"/>
              <w:rPr>
                <w:rFonts w:cs="Calibri"/>
                <w:sz w:val="20"/>
                <w:szCs w:val="20"/>
              </w:rPr>
            </w:pPr>
          </w:p>
        </w:tc>
        <w:tc>
          <w:tcPr>
            <w:tcW w:w="1134" w:type="dxa"/>
          </w:tcPr>
          <w:p w14:paraId="5458CE18" w14:textId="77777777" w:rsidR="002A079A" w:rsidRPr="00D12382" w:rsidRDefault="002A079A" w:rsidP="009D6126">
            <w:pPr>
              <w:keepNext/>
              <w:pBdr>
                <w:top w:val="none" w:sz="0" w:space="0" w:color="000000"/>
                <w:left w:val="none" w:sz="0" w:space="0" w:color="000000"/>
                <w:bottom w:val="none" w:sz="0" w:space="0" w:color="000000"/>
                <w:right w:val="none" w:sz="0" w:space="0" w:color="000000"/>
              </w:pBdr>
              <w:spacing w:before="40" w:after="40"/>
              <w:ind w:left="102" w:right="102"/>
              <w:rPr>
                <w:rFonts w:cs="Calibri"/>
                <w:sz w:val="20"/>
                <w:szCs w:val="20"/>
              </w:rPr>
            </w:pPr>
          </w:p>
        </w:tc>
      </w:tr>
      <w:tr w:rsidR="00F0560C" w:rsidRPr="0092046A" w14:paraId="40584B1F" w14:textId="77777777" w:rsidTr="4044C3C2">
        <w:tc>
          <w:tcPr>
            <w:tcW w:w="3256" w:type="dxa"/>
          </w:tcPr>
          <w:p w14:paraId="61079761" w14:textId="77777777" w:rsidR="00F0560C" w:rsidRPr="00D12382" w:rsidRDefault="00F0560C" w:rsidP="009D6126">
            <w:pPr>
              <w:keepNext/>
              <w:pBdr>
                <w:top w:val="none" w:sz="0" w:space="0" w:color="000000"/>
                <w:left w:val="none" w:sz="0" w:space="0" w:color="000000"/>
                <w:bottom w:val="none" w:sz="0" w:space="0" w:color="000000"/>
                <w:right w:val="none" w:sz="0" w:space="0" w:color="000000"/>
              </w:pBdr>
              <w:spacing w:before="40" w:after="40"/>
              <w:ind w:left="102" w:right="102"/>
              <w:rPr>
                <w:rFonts w:cs="Calibri"/>
                <w:sz w:val="20"/>
                <w:szCs w:val="20"/>
              </w:rPr>
            </w:pPr>
            <w:r w:rsidRPr="00D12382">
              <w:rPr>
                <w:rFonts w:eastAsia="Arial" w:cs="Calibri"/>
                <w:color w:val="000000"/>
                <w:sz w:val="20"/>
                <w:szCs w:val="20"/>
              </w:rPr>
              <w:t>Owns a car</w:t>
            </w:r>
          </w:p>
        </w:tc>
        <w:tc>
          <w:tcPr>
            <w:tcW w:w="1985" w:type="dxa"/>
          </w:tcPr>
          <w:p w14:paraId="2247BF4A" w14:textId="16EBA7FE" w:rsidR="00F0560C" w:rsidRPr="00F0560C" w:rsidRDefault="00F0560C" w:rsidP="009D6126">
            <w:pPr>
              <w:keepNext/>
              <w:pBdr>
                <w:top w:val="none" w:sz="0" w:space="0" w:color="000000"/>
                <w:left w:val="none" w:sz="0" w:space="0" w:color="000000"/>
                <w:bottom w:val="none" w:sz="0" w:space="0" w:color="000000"/>
                <w:right w:val="none" w:sz="0" w:space="0" w:color="000000"/>
              </w:pBdr>
              <w:spacing w:before="40" w:after="40"/>
              <w:ind w:left="102" w:right="102"/>
              <w:rPr>
                <w:rFonts w:eastAsia="Arial" w:cs="Calibri"/>
                <w:color w:val="000000"/>
                <w:sz w:val="20"/>
                <w:szCs w:val="20"/>
              </w:rPr>
            </w:pPr>
            <w:r w:rsidRPr="00F0560C">
              <w:rPr>
                <w:sz w:val="20"/>
                <w:szCs w:val="20"/>
              </w:rPr>
              <w:t>91.6%</w:t>
            </w:r>
          </w:p>
        </w:tc>
        <w:tc>
          <w:tcPr>
            <w:tcW w:w="1984" w:type="dxa"/>
          </w:tcPr>
          <w:p w14:paraId="7B476171" w14:textId="212328BF" w:rsidR="00F0560C" w:rsidRPr="00D12382" w:rsidRDefault="00F0560C" w:rsidP="009D6126">
            <w:pPr>
              <w:keepNext/>
              <w:pBdr>
                <w:top w:val="none" w:sz="0" w:space="0" w:color="000000"/>
                <w:left w:val="none" w:sz="0" w:space="0" w:color="000000"/>
                <w:bottom w:val="none" w:sz="0" w:space="0" w:color="000000"/>
                <w:right w:val="none" w:sz="0" w:space="0" w:color="000000"/>
              </w:pBdr>
              <w:spacing w:before="40" w:after="40"/>
              <w:ind w:left="102" w:right="102"/>
              <w:rPr>
                <w:rFonts w:cs="Calibri"/>
                <w:sz w:val="20"/>
                <w:szCs w:val="20"/>
              </w:rPr>
            </w:pPr>
            <w:r w:rsidRPr="00D12382">
              <w:rPr>
                <w:rFonts w:cs="Calibri"/>
                <w:sz w:val="20"/>
                <w:szCs w:val="20"/>
              </w:rPr>
              <w:t>74.9%</w:t>
            </w:r>
          </w:p>
        </w:tc>
        <w:tc>
          <w:tcPr>
            <w:tcW w:w="1134" w:type="dxa"/>
          </w:tcPr>
          <w:p w14:paraId="7C7219E4" w14:textId="77777777" w:rsidR="00F0560C" w:rsidRPr="00D12382" w:rsidRDefault="00F0560C" w:rsidP="009D6126">
            <w:pPr>
              <w:keepNext/>
              <w:pBdr>
                <w:top w:val="none" w:sz="0" w:space="0" w:color="000000"/>
                <w:left w:val="none" w:sz="0" w:space="0" w:color="000000"/>
                <w:bottom w:val="none" w:sz="0" w:space="0" w:color="000000"/>
                <w:right w:val="none" w:sz="0" w:space="0" w:color="000000"/>
              </w:pBdr>
              <w:spacing w:before="40" w:after="40"/>
              <w:ind w:left="102" w:right="102"/>
              <w:rPr>
                <w:rFonts w:cs="Calibri"/>
                <w:sz w:val="20"/>
                <w:szCs w:val="20"/>
              </w:rPr>
            </w:pPr>
          </w:p>
        </w:tc>
      </w:tr>
      <w:tr w:rsidR="00F0560C" w:rsidRPr="0092046A" w14:paraId="476CA00B" w14:textId="77777777" w:rsidTr="4044C3C2">
        <w:trPr>
          <w:cnfStyle w:val="000000100000" w:firstRow="0" w:lastRow="0" w:firstColumn="0" w:lastColumn="0" w:oddVBand="0" w:evenVBand="0" w:oddHBand="1" w:evenHBand="0" w:firstRowFirstColumn="0" w:firstRowLastColumn="0" w:lastRowFirstColumn="0" w:lastRowLastColumn="0"/>
        </w:trPr>
        <w:tc>
          <w:tcPr>
            <w:tcW w:w="3256" w:type="dxa"/>
          </w:tcPr>
          <w:p w14:paraId="1646B184" w14:textId="77777777" w:rsidR="00F0560C" w:rsidRPr="00D12382" w:rsidRDefault="00F0560C" w:rsidP="009D6126">
            <w:pPr>
              <w:keepNext/>
              <w:pBdr>
                <w:top w:val="none" w:sz="0" w:space="0" w:color="000000"/>
                <w:left w:val="none" w:sz="0" w:space="0" w:color="000000"/>
                <w:bottom w:val="none" w:sz="0" w:space="0" w:color="000000"/>
                <w:right w:val="none" w:sz="0" w:space="0" w:color="000000"/>
              </w:pBdr>
              <w:spacing w:before="40" w:after="40"/>
              <w:ind w:left="102" w:right="102"/>
              <w:rPr>
                <w:rFonts w:cs="Calibri"/>
                <w:sz w:val="20"/>
                <w:szCs w:val="20"/>
              </w:rPr>
            </w:pPr>
            <w:r w:rsidRPr="00D12382">
              <w:rPr>
                <w:rFonts w:eastAsia="Arial" w:cs="Calibri"/>
                <w:color w:val="000000"/>
                <w:sz w:val="20"/>
                <w:szCs w:val="20"/>
              </w:rPr>
              <w:t>Has access to car</w:t>
            </w:r>
          </w:p>
        </w:tc>
        <w:tc>
          <w:tcPr>
            <w:tcW w:w="1985" w:type="dxa"/>
          </w:tcPr>
          <w:p w14:paraId="78D47987" w14:textId="69988141" w:rsidR="00F0560C" w:rsidRPr="00F0560C" w:rsidRDefault="00F0560C" w:rsidP="009D6126">
            <w:pPr>
              <w:keepNext/>
              <w:pBdr>
                <w:top w:val="none" w:sz="0" w:space="0" w:color="000000"/>
                <w:left w:val="none" w:sz="0" w:space="0" w:color="000000"/>
                <w:bottom w:val="none" w:sz="0" w:space="0" w:color="000000"/>
                <w:right w:val="none" w:sz="0" w:space="0" w:color="000000"/>
              </w:pBdr>
              <w:spacing w:before="40" w:after="40"/>
              <w:ind w:left="102" w:right="102"/>
              <w:rPr>
                <w:rFonts w:eastAsia="Arial" w:cs="Calibri"/>
                <w:color w:val="000000"/>
                <w:sz w:val="20"/>
                <w:szCs w:val="20"/>
              </w:rPr>
            </w:pPr>
            <w:r w:rsidRPr="00F0560C">
              <w:rPr>
                <w:sz w:val="20"/>
                <w:szCs w:val="20"/>
              </w:rPr>
              <w:t>6.6%</w:t>
            </w:r>
          </w:p>
        </w:tc>
        <w:tc>
          <w:tcPr>
            <w:tcW w:w="1984" w:type="dxa"/>
          </w:tcPr>
          <w:p w14:paraId="3114D2D8" w14:textId="70C090F1" w:rsidR="00F0560C" w:rsidRPr="00D12382" w:rsidRDefault="00F0560C" w:rsidP="009D6126">
            <w:pPr>
              <w:keepNext/>
              <w:pBdr>
                <w:top w:val="none" w:sz="0" w:space="0" w:color="000000"/>
                <w:left w:val="none" w:sz="0" w:space="0" w:color="000000"/>
                <w:bottom w:val="none" w:sz="0" w:space="0" w:color="000000"/>
                <w:right w:val="none" w:sz="0" w:space="0" w:color="000000"/>
              </w:pBdr>
              <w:spacing w:before="40" w:after="40"/>
              <w:ind w:left="102" w:right="102"/>
              <w:rPr>
                <w:rFonts w:cs="Calibri"/>
                <w:sz w:val="20"/>
                <w:szCs w:val="20"/>
              </w:rPr>
            </w:pPr>
            <w:r w:rsidRPr="00D12382">
              <w:rPr>
                <w:rFonts w:cs="Calibri"/>
                <w:sz w:val="20"/>
                <w:szCs w:val="20"/>
              </w:rPr>
              <w:t>14.1%</w:t>
            </w:r>
          </w:p>
        </w:tc>
        <w:tc>
          <w:tcPr>
            <w:tcW w:w="1134" w:type="dxa"/>
          </w:tcPr>
          <w:p w14:paraId="06E983A9" w14:textId="77777777" w:rsidR="00F0560C" w:rsidRPr="00D12382" w:rsidRDefault="00F0560C" w:rsidP="009D6126">
            <w:pPr>
              <w:keepNext/>
              <w:pBdr>
                <w:top w:val="none" w:sz="0" w:space="0" w:color="000000"/>
                <w:left w:val="none" w:sz="0" w:space="0" w:color="000000"/>
                <w:bottom w:val="none" w:sz="0" w:space="0" w:color="000000"/>
                <w:right w:val="none" w:sz="0" w:space="0" w:color="000000"/>
              </w:pBdr>
              <w:spacing w:before="40" w:after="40"/>
              <w:ind w:left="102" w:right="102"/>
              <w:rPr>
                <w:rFonts w:cs="Calibri"/>
                <w:sz w:val="20"/>
                <w:szCs w:val="20"/>
              </w:rPr>
            </w:pPr>
          </w:p>
        </w:tc>
      </w:tr>
      <w:tr w:rsidR="00F0560C" w:rsidRPr="0092046A" w14:paraId="771E5074" w14:textId="77777777" w:rsidTr="4044C3C2">
        <w:tc>
          <w:tcPr>
            <w:tcW w:w="3256" w:type="dxa"/>
          </w:tcPr>
          <w:p w14:paraId="2D44A1EF" w14:textId="77777777" w:rsidR="00F0560C" w:rsidRPr="00D12382" w:rsidRDefault="00F0560C" w:rsidP="009D6126">
            <w:pPr>
              <w:keepNext/>
              <w:pBdr>
                <w:top w:val="none" w:sz="0" w:space="0" w:color="000000"/>
                <w:left w:val="none" w:sz="0" w:space="0" w:color="000000"/>
                <w:bottom w:val="none" w:sz="0" w:space="0" w:color="000000"/>
                <w:right w:val="none" w:sz="0" w:space="0" w:color="000000"/>
              </w:pBdr>
              <w:spacing w:before="40" w:after="40"/>
              <w:ind w:left="102" w:right="102"/>
              <w:rPr>
                <w:rFonts w:cs="Calibri"/>
                <w:sz w:val="20"/>
                <w:szCs w:val="20"/>
              </w:rPr>
            </w:pPr>
            <w:r w:rsidRPr="00D12382">
              <w:rPr>
                <w:rFonts w:eastAsia="Arial" w:cs="Calibri"/>
                <w:color w:val="000000"/>
                <w:sz w:val="20"/>
                <w:szCs w:val="20"/>
              </w:rPr>
              <w:t>Does not have access to a car</w:t>
            </w:r>
          </w:p>
        </w:tc>
        <w:tc>
          <w:tcPr>
            <w:tcW w:w="1985" w:type="dxa"/>
          </w:tcPr>
          <w:p w14:paraId="386B7DB1" w14:textId="1AA38D7B" w:rsidR="00F0560C" w:rsidRPr="00F0560C" w:rsidRDefault="00F0560C" w:rsidP="009D6126">
            <w:pPr>
              <w:keepNext/>
              <w:pBdr>
                <w:top w:val="none" w:sz="0" w:space="0" w:color="000000"/>
                <w:left w:val="none" w:sz="0" w:space="0" w:color="000000"/>
                <w:bottom w:val="none" w:sz="0" w:space="0" w:color="000000"/>
                <w:right w:val="none" w:sz="0" w:space="0" w:color="000000"/>
              </w:pBdr>
              <w:spacing w:before="40" w:after="40"/>
              <w:ind w:left="102" w:right="102"/>
              <w:rPr>
                <w:rFonts w:eastAsia="Arial" w:cs="Calibri"/>
                <w:color w:val="000000"/>
                <w:sz w:val="20"/>
                <w:szCs w:val="20"/>
              </w:rPr>
            </w:pPr>
            <w:r w:rsidRPr="00F0560C">
              <w:rPr>
                <w:sz w:val="20"/>
                <w:szCs w:val="20"/>
              </w:rPr>
              <w:t>1.8%</w:t>
            </w:r>
          </w:p>
        </w:tc>
        <w:tc>
          <w:tcPr>
            <w:tcW w:w="1984" w:type="dxa"/>
          </w:tcPr>
          <w:p w14:paraId="3D0522CB" w14:textId="63A5E6C3" w:rsidR="00F0560C" w:rsidRPr="00D12382" w:rsidRDefault="00F0560C" w:rsidP="009D6126">
            <w:pPr>
              <w:keepNext/>
              <w:pBdr>
                <w:top w:val="none" w:sz="0" w:space="0" w:color="000000"/>
                <w:left w:val="none" w:sz="0" w:space="0" w:color="000000"/>
                <w:bottom w:val="none" w:sz="0" w:space="0" w:color="000000"/>
                <w:right w:val="none" w:sz="0" w:space="0" w:color="000000"/>
              </w:pBdr>
              <w:spacing w:before="40" w:after="40"/>
              <w:ind w:left="102" w:right="102"/>
              <w:rPr>
                <w:rFonts w:cs="Calibri"/>
                <w:sz w:val="20"/>
                <w:szCs w:val="20"/>
              </w:rPr>
            </w:pPr>
            <w:r w:rsidRPr="00D12382">
              <w:rPr>
                <w:rFonts w:cs="Calibri"/>
                <w:sz w:val="20"/>
                <w:szCs w:val="20"/>
              </w:rPr>
              <w:t>10.9%</w:t>
            </w:r>
          </w:p>
        </w:tc>
        <w:tc>
          <w:tcPr>
            <w:tcW w:w="1134" w:type="dxa"/>
          </w:tcPr>
          <w:p w14:paraId="09149ED7" w14:textId="04F9FEBA" w:rsidR="00F0560C" w:rsidRPr="00D12382" w:rsidRDefault="001A7EF5" w:rsidP="009D6126">
            <w:pPr>
              <w:keepNext/>
              <w:pBdr>
                <w:top w:val="none" w:sz="0" w:space="0" w:color="000000"/>
                <w:left w:val="none" w:sz="0" w:space="0" w:color="000000"/>
                <w:bottom w:val="none" w:sz="0" w:space="0" w:color="000000"/>
                <w:right w:val="none" w:sz="0" w:space="0" w:color="000000"/>
              </w:pBdr>
              <w:spacing w:before="40" w:after="40"/>
              <w:ind w:left="102" w:right="102"/>
              <w:rPr>
                <w:rFonts w:cs="Calibri"/>
                <w:sz w:val="20"/>
                <w:szCs w:val="20"/>
              </w:rPr>
            </w:pPr>
            <w:ins w:id="431" w:author="Askill Harkjerr Halse" w:date="2024-11-23T20:47:00Z" w16du:dateUtc="2024-11-23T19:47:00Z">
              <w:r>
                <w:rPr>
                  <w:rFonts w:cs="Calibri"/>
                  <w:sz w:val="20"/>
                  <w:szCs w:val="20"/>
                </w:rPr>
                <w:t>16%</w:t>
              </w:r>
              <w:r>
                <w:rPr>
                  <w:rFonts w:eastAsia="Arial" w:cs="Calibri"/>
                  <w:color w:val="000000"/>
                  <w:sz w:val="20"/>
                  <w:szCs w:val="20"/>
                  <w:vertAlign w:val="superscript"/>
                </w:rPr>
                <w:t>1</w:t>
              </w:r>
            </w:ins>
          </w:p>
        </w:tc>
      </w:tr>
      <w:tr w:rsidR="00F0560C" w:rsidRPr="0092046A" w14:paraId="12E1A7B3" w14:textId="77777777" w:rsidTr="4044C3C2">
        <w:trPr>
          <w:cnfStyle w:val="000000100000" w:firstRow="0" w:lastRow="0" w:firstColumn="0" w:lastColumn="0" w:oddVBand="0" w:evenVBand="0" w:oddHBand="1" w:evenHBand="0" w:firstRowFirstColumn="0" w:firstRowLastColumn="0" w:lastRowFirstColumn="0" w:lastRowLastColumn="0"/>
        </w:trPr>
        <w:tc>
          <w:tcPr>
            <w:tcW w:w="3256" w:type="dxa"/>
          </w:tcPr>
          <w:p w14:paraId="610174BD" w14:textId="24DCD962" w:rsidR="00F0560C" w:rsidRPr="00D12382" w:rsidRDefault="00F0560C" w:rsidP="009D6126">
            <w:pPr>
              <w:keepNext/>
              <w:pBdr>
                <w:top w:val="none" w:sz="0" w:space="0" w:color="000000"/>
                <w:left w:val="none" w:sz="0" w:space="0" w:color="000000"/>
                <w:bottom w:val="none" w:sz="0" w:space="0" w:color="000000"/>
                <w:right w:val="none" w:sz="0" w:space="0" w:color="000000"/>
              </w:pBdr>
              <w:spacing w:before="40" w:after="40"/>
              <w:ind w:left="102" w:right="102"/>
              <w:rPr>
                <w:rFonts w:cs="Calibri"/>
                <w:b/>
                <w:sz w:val="20"/>
                <w:szCs w:val="20"/>
              </w:rPr>
            </w:pPr>
            <w:r w:rsidRPr="00D12382">
              <w:rPr>
                <w:rFonts w:eastAsia="Arial" w:cs="Calibri"/>
                <w:b/>
                <w:color w:val="000000"/>
                <w:sz w:val="20"/>
                <w:szCs w:val="20"/>
              </w:rPr>
              <w:t>Household car ownership/access</w:t>
            </w:r>
            <w:r w:rsidR="00236669">
              <w:rPr>
                <w:rFonts w:eastAsia="Arial" w:cs="Calibri"/>
                <w:b/>
                <w:color w:val="000000"/>
                <w:sz w:val="20"/>
                <w:szCs w:val="20"/>
              </w:rPr>
              <w:t>*</w:t>
            </w:r>
          </w:p>
        </w:tc>
        <w:tc>
          <w:tcPr>
            <w:tcW w:w="1985" w:type="dxa"/>
          </w:tcPr>
          <w:p w14:paraId="222FDF76" w14:textId="77777777" w:rsidR="00F0560C" w:rsidRPr="00F0560C" w:rsidRDefault="00F0560C" w:rsidP="009D6126">
            <w:pPr>
              <w:keepNext/>
              <w:pBdr>
                <w:top w:val="none" w:sz="0" w:space="0" w:color="000000"/>
                <w:left w:val="none" w:sz="0" w:space="0" w:color="000000"/>
                <w:bottom w:val="none" w:sz="0" w:space="0" w:color="000000"/>
                <w:right w:val="none" w:sz="0" w:space="0" w:color="000000"/>
              </w:pBdr>
              <w:spacing w:before="40" w:after="40"/>
              <w:ind w:left="102" w:right="102"/>
              <w:rPr>
                <w:rFonts w:cs="Calibri"/>
                <w:sz w:val="20"/>
                <w:szCs w:val="20"/>
              </w:rPr>
            </w:pPr>
          </w:p>
        </w:tc>
        <w:tc>
          <w:tcPr>
            <w:tcW w:w="1984" w:type="dxa"/>
          </w:tcPr>
          <w:p w14:paraId="0FE86795" w14:textId="3003F08B" w:rsidR="00F0560C" w:rsidRPr="00D12382" w:rsidRDefault="00F0560C" w:rsidP="009D6126">
            <w:pPr>
              <w:keepNext/>
              <w:pBdr>
                <w:top w:val="none" w:sz="0" w:space="0" w:color="000000"/>
                <w:left w:val="none" w:sz="0" w:space="0" w:color="000000"/>
                <w:bottom w:val="none" w:sz="0" w:space="0" w:color="000000"/>
                <w:right w:val="none" w:sz="0" w:space="0" w:color="000000"/>
              </w:pBdr>
              <w:spacing w:before="40" w:after="40"/>
              <w:ind w:left="102" w:right="102"/>
              <w:rPr>
                <w:rFonts w:cs="Calibri"/>
                <w:sz w:val="20"/>
                <w:szCs w:val="20"/>
              </w:rPr>
            </w:pPr>
          </w:p>
        </w:tc>
        <w:tc>
          <w:tcPr>
            <w:tcW w:w="1134" w:type="dxa"/>
          </w:tcPr>
          <w:p w14:paraId="61DA6856" w14:textId="77777777" w:rsidR="00F0560C" w:rsidRPr="00D12382" w:rsidRDefault="00F0560C" w:rsidP="009D6126">
            <w:pPr>
              <w:keepNext/>
              <w:pBdr>
                <w:top w:val="none" w:sz="0" w:space="0" w:color="000000"/>
                <w:left w:val="none" w:sz="0" w:space="0" w:color="000000"/>
                <w:bottom w:val="none" w:sz="0" w:space="0" w:color="000000"/>
                <w:right w:val="none" w:sz="0" w:space="0" w:color="000000"/>
              </w:pBdr>
              <w:spacing w:before="40" w:after="40"/>
              <w:ind w:left="102" w:right="102"/>
              <w:rPr>
                <w:rFonts w:cs="Calibri"/>
                <w:sz w:val="20"/>
                <w:szCs w:val="20"/>
              </w:rPr>
            </w:pPr>
          </w:p>
        </w:tc>
      </w:tr>
      <w:tr w:rsidR="00F0560C" w:rsidRPr="0092046A" w14:paraId="6264F430" w14:textId="77777777" w:rsidTr="4044C3C2">
        <w:tc>
          <w:tcPr>
            <w:tcW w:w="3256" w:type="dxa"/>
          </w:tcPr>
          <w:p w14:paraId="75EB4C8D" w14:textId="77777777" w:rsidR="00F0560C" w:rsidRPr="00D12382" w:rsidRDefault="00F0560C" w:rsidP="009D6126">
            <w:pPr>
              <w:keepNext/>
              <w:pBdr>
                <w:top w:val="none" w:sz="0" w:space="0" w:color="000000"/>
                <w:left w:val="none" w:sz="0" w:space="0" w:color="000000"/>
                <w:bottom w:val="none" w:sz="0" w:space="0" w:color="000000"/>
                <w:right w:val="none" w:sz="0" w:space="0" w:color="000000"/>
              </w:pBdr>
              <w:spacing w:before="40" w:after="40"/>
              <w:ind w:left="102" w:right="102"/>
              <w:rPr>
                <w:rFonts w:cs="Calibri"/>
                <w:sz w:val="20"/>
                <w:szCs w:val="20"/>
              </w:rPr>
            </w:pPr>
            <w:r w:rsidRPr="00D12382">
              <w:rPr>
                <w:rFonts w:eastAsia="Arial" w:cs="Calibri"/>
                <w:color w:val="000000"/>
                <w:sz w:val="20"/>
                <w:szCs w:val="20"/>
              </w:rPr>
              <w:t>Owns or has access to a car</w:t>
            </w:r>
          </w:p>
        </w:tc>
        <w:tc>
          <w:tcPr>
            <w:tcW w:w="1985" w:type="dxa"/>
          </w:tcPr>
          <w:p w14:paraId="350A0B72" w14:textId="0F776C9F" w:rsidR="00F0560C" w:rsidRPr="00F0560C" w:rsidRDefault="00F0560C" w:rsidP="009D6126">
            <w:pPr>
              <w:keepNext/>
              <w:pBdr>
                <w:top w:val="none" w:sz="0" w:space="0" w:color="000000"/>
                <w:left w:val="none" w:sz="0" w:space="0" w:color="000000"/>
                <w:bottom w:val="none" w:sz="0" w:space="0" w:color="000000"/>
                <w:right w:val="none" w:sz="0" w:space="0" w:color="000000"/>
              </w:pBdr>
              <w:spacing w:before="40" w:after="40"/>
              <w:ind w:left="102" w:right="102"/>
              <w:rPr>
                <w:rFonts w:eastAsia="Arial" w:cs="Calibri"/>
                <w:color w:val="000000"/>
                <w:sz w:val="20"/>
                <w:szCs w:val="20"/>
              </w:rPr>
            </w:pPr>
            <w:commentRangeStart w:id="432"/>
            <w:r w:rsidRPr="00F0560C">
              <w:rPr>
                <w:sz w:val="20"/>
                <w:szCs w:val="20"/>
              </w:rPr>
              <w:t>72.2%</w:t>
            </w:r>
          </w:p>
        </w:tc>
        <w:tc>
          <w:tcPr>
            <w:tcW w:w="1984" w:type="dxa"/>
          </w:tcPr>
          <w:p w14:paraId="5EE4A4D9" w14:textId="0F01ED26" w:rsidR="00F0560C" w:rsidRPr="00D12382" w:rsidRDefault="00F0560C" w:rsidP="009D6126">
            <w:pPr>
              <w:keepNext/>
              <w:pBdr>
                <w:top w:val="none" w:sz="0" w:space="0" w:color="000000"/>
                <w:left w:val="none" w:sz="0" w:space="0" w:color="000000"/>
                <w:bottom w:val="none" w:sz="0" w:space="0" w:color="000000"/>
                <w:right w:val="none" w:sz="0" w:space="0" w:color="000000"/>
              </w:pBdr>
              <w:spacing w:before="40" w:after="40"/>
              <w:ind w:left="102" w:right="102"/>
              <w:rPr>
                <w:rFonts w:cs="Calibri"/>
                <w:sz w:val="20"/>
                <w:szCs w:val="20"/>
              </w:rPr>
            </w:pPr>
            <w:r w:rsidRPr="00D12382">
              <w:rPr>
                <w:rFonts w:cs="Calibri"/>
                <w:sz w:val="20"/>
                <w:szCs w:val="20"/>
              </w:rPr>
              <w:t>59.1%</w:t>
            </w:r>
            <w:commentRangeEnd w:id="432"/>
            <w:r w:rsidR="00EF09B9">
              <w:rPr>
                <w:rStyle w:val="Merknadsreferanse"/>
              </w:rPr>
              <w:commentReference w:id="432"/>
            </w:r>
          </w:p>
        </w:tc>
        <w:tc>
          <w:tcPr>
            <w:tcW w:w="1134" w:type="dxa"/>
          </w:tcPr>
          <w:p w14:paraId="0494FAC4" w14:textId="01692D7E" w:rsidR="00F0560C" w:rsidRPr="00D12382" w:rsidRDefault="00F0560C" w:rsidP="009D6126">
            <w:pPr>
              <w:keepNext/>
              <w:pBdr>
                <w:top w:val="none" w:sz="0" w:space="0" w:color="000000"/>
                <w:left w:val="none" w:sz="0" w:space="0" w:color="000000"/>
                <w:bottom w:val="none" w:sz="0" w:space="0" w:color="000000"/>
                <w:right w:val="none" w:sz="0" w:space="0" w:color="000000"/>
              </w:pBdr>
              <w:spacing w:before="40" w:after="40"/>
              <w:ind w:left="102" w:right="102"/>
              <w:rPr>
                <w:rFonts w:cs="Calibri"/>
                <w:sz w:val="20"/>
                <w:szCs w:val="20"/>
                <w:vertAlign w:val="superscript"/>
              </w:rPr>
            </w:pPr>
            <w:r w:rsidRPr="00D12382">
              <w:rPr>
                <w:rFonts w:eastAsia="Arial" w:cs="Calibri"/>
                <w:color w:val="000000"/>
                <w:sz w:val="20"/>
                <w:szCs w:val="20"/>
              </w:rPr>
              <w:t>68.3%</w:t>
            </w:r>
            <w:del w:id="433" w:author="Askill Harkjerr Halse" w:date="2024-11-23T20:47:00Z" w16du:dateUtc="2024-11-23T19:47:00Z">
              <w:r w:rsidRPr="00D12382" w:rsidDel="001A7EF5">
                <w:rPr>
                  <w:rFonts w:eastAsia="Arial" w:cs="Calibri"/>
                  <w:color w:val="000000"/>
                  <w:sz w:val="20"/>
                  <w:szCs w:val="20"/>
                  <w:vertAlign w:val="superscript"/>
                </w:rPr>
                <w:delText>1</w:delText>
              </w:r>
            </w:del>
            <w:ins w:id="434" w:author="Askill Harkjerr Halse" w:date="2024-11-23T20:47:00Z" w16du:dateUtc="2024-11-23T19:47:00Z">
              <w:r w:rsidR="001A7EF5">
                <w:rPr>
                  <w:rFonts w:eastAsia="Arial" w:cs="Calibri"/>
                  <w:color w:val="000000"/>
                  <w:sz w:val="20"/>
                  <w:szCs w:val="20"/>
                  <w:vertAlign w:val="superscript"/>
                </w:rPr>
                <w:t>2</w:t>
              </w:r>
            </w:ins>
          </w:p>
        </w:tc>
      </w:tr>
      <w:tr w:rsidR="00F0560C" w:rsidRPr="0092046A" w14:paraId="25832823" w14:textId="77777777" w:rsidTr="4044C3C2">
        <w:trPr>
          <w:cnfStyle w:val="000000100000" w:firstRow="0" w:lastRow="0" w:firstColumn="0" w:lastColumn="0" w:oddVBand="0" w:evenVBand="0" w:oddHBand="1" w:evenHBand="0" w:firstRowFirstColumn="0" w:firstRowLastColumn="0" w:lastRowFirstColumn="0" w:lastRowLastColumn="0"/>
        </w:trPr>
        <w:tc>
          <w:tcPr>
            <w:tcW w:w="3256" w:type="dxa"/>
          </w:tcPr>
          <w:p w14:paraId="55F8BE1C" w14:textId="2C195FC0" w:rsidR="00F0560C" w:rsidRPr="00D12382" w:rsidRDefault="00F0560C" w:rsidP="009D6126">
            <w:pPr>
              <w:keepNext/>
              <w:pBdr>
                <w:top w:val="none" w:sz="0" w:space="0" w:color="000000"/>
                <w:left w:val="none" w:sz="0" w:space="0" w:color="000000"/>
                <w:bottom w:val="none" w:sz="0" w:space="0" w:color="000000"/>
                <w:right w:val="none" w:sz="0" w:space="0" w:color="000000"/>
              </w:pBdr>
              <w:spacing w:before="40" w:after="40"/>
              <w:ind w:left="102" w:right="102"/>
              <w:rPr>
                <w:rFonts w:cs="Calibri"/>
                <w:b/>
                <w:sz w:val="20"/>
                <w:szCs w:val="20"/>
              </w:rPr>
            </w:pPr>
            <w:r w:rsidRPr="00D12382">
              <w:rPr>
                <w:rFonts w:eastAsia="Arial" w:cs="Calibri"/>
                <w:b/>
                <w:color w:val="000000"/>
                <w:sz w:val="20"/>
                <w:szCs w:val="20"/>
              </w:rPr>
              <w:t>Bike ownership</w:t>
            </w:r>
          </w:p>
        </w:tc>
        <w:tc>
          <w:tcPr>
            <w:tcW w:w="1985" w:type="dxa"/>
          </w:tcPr>
          <w:p w14:paraId="75159F7A" w14:textId="77777777" w:rsidR="00F0560C" w:rsidRPr="00F0560C" w:rsidRDefault="00F0560C" w:rsidP="009D6126">
            <w:pPr>
              <w:keepNext/>
              <w:pBdr>
                <w:top w:val="none" w:sz="0" w:space="0" w:color="000000"/>
                <w:left w:val="none" w:sz="0" w:space="0" w:color="000000"/>
                <w:bottom w:val="none" w:sz="0" w:space="0" w:color="000000"/>
                <w:right w:val="none" w:sz="0" w:space="0" w:color="000000"/>
              </w:pBdr>
              <w:spacing w:before="40" w:after="40"/>
              <w:ind w:left="102" w:right="102"/>
              <w:rPr>
                <w:rFonts w:cs="Calibri"/>
                <w:sz w:val="20"/>
                <w:szCs w:val="20"/>
              </w:rPr>
            </w:pPr>
          </w:p>
        </w:tc>
        <w:tc>
          <w:tcPr>
            <w:tcW w:w="1984" w:type="dxa"/>
          </w:tcPr>
          <w:p w14:paraId="42A22EDC" w14:textId="4465164F" w:rsidR="00F0560C" w:rsidRPr="00D12382" w:rsidRDefault="00F0560C" w:rsidP="009D6126">
            <w:pPr>
              <w:keepNext/>
              <w:pBdr>
                <w:top w:val="none" w:sz="0" w:space="0" w:color="000000"/>
                <w:left w:val="none" w:sz="0" w:space="0" w:color="000000"/>
                <w:bottom w:val="none" w:sz="0" w:space="0" w:color="000000"/>
                <w:right w:val="none" w:sz="0" w:space="0" w:color="000000"/>
              </w:pBdr>
              <w:spacing w:before="40" w:after="40"/>
              <w:ind w:left="102" w:right="102"/>
              <w:rPr>
                <w:rFonts w:cs="Calibri"/>
                <w:sz w:val="20"/>
                <w:szCs w:val="20"/>
              </w:rPr>
            </w:pPr>
          </w:p>
        </w:tc>
        <w:tc>
          <w:tcPr>
            <w:tcW w:w="1134" w:type="dxa"/>
          </w:tcPr>
          <w:p w14:paraId="62EC7CF8" w14:textId="77777777" w:rsidR="00F0560C" w:rsidRPr="00D12382" w:rsidRDefault="00F0560C" w:rsidP="009D6126">
            <w:pPr>
              <w:keepNext/>
              <w:pBdr>
                <w:top w:val="none" w:sz="0" w:space="0" w:color="000000"/>
                <w:left w:val="none" w:sz="0" w:space="0" w:color="000000"/>
                <w:bottom w:val="none" w:sz="0" w:space="0" w:color="000000"/>
                <w:right w:val="none" w:sz="0" w:space="0" w:color="000000"/>
              </w:pBdr>
              <w:spacing w:before="40" w:after="40"/>
              <w:ind w:left="102" w:right="102"/>
              <w:rPr>
                <w:rFonts w:cs="Calibri"/>
                <w:sz w:val="20"/>
                <w:szCs w:val="20"/>
              </w:rPr>
            </w:pPr>
          </w:p>
        </w:tc>
      </w:tr>
      <w:tr w:rsidR="00F0560C" w:rsidRPr="0092046A" w14:paraId="360D3601" w14:textId="77777777" w:rsidTr="4044C3C2">
        <w:tc>
          <w:tcPr>
            <w:tcW w:w="3256" w:type="dxa"/>
          </w:tcPr>
          <w:p w14:paraId="33A78BBA" w14:textId="77777777" w:rsidR="00F0560C" w:rsidRPr="00D12382" w:rsidRDefault="00F0560C" w:rsidP="009D6126">
            <w:pPr>
              <w:keepNext/>
              <w:pBdr>
                <w:top w:val="none" w:sz="0" w:space="0" w:color="000000"/>
                <w:left w:val="none" w:sz="0" w:space="0" w:color="000000"/>
                <w:bottom w:val="none" w:sz="0" w:space="0" w:color="000000"/>
                <w:right w:val="none" w:sz="0" w:space="0" w:color="000000"/>
              </w:pBdr>
              <w:spacing w:before="40" w:after="40"/>
              <w:ind w:left="102" w:right="102"/>
              <w:rPr>
                <w:rFonts w:cs="Calibri"/>
                <w:sz w:val="20"/>
                <w:szCs w:val="20"/>
              </w:rPr>
            </w:pPr>
            <w:r w:rsidRPr="00D12382">
              <w:rPr>
                <w:rFonts w:eastAsia="Arial" w:cs="Calibri"/>
                <w:color w:val="000000"/>
                <w:sz w:val="20"/>
                <w:szCs w:val="20"/>
              </w:rPr>
              <w:t>Owns a bike</w:t>
            </w:r>
          </w:p>
        </w:tc>
        <w:tc>
          <w:tcPr>
            <w:tcW w:w="1985" w:type="dxa"/>
          </w:tcPr>
          <w:p w14:paraId="307EA416" w14:textId="738EC76E" w:rsidR="00F0560C" w:rsidRPr="00F0560C" w:rsidRDefault="00F0560C" w:rsidP="009D6126">
            <w:pPr>
              <w:keepNext/>
              <w:pBdr>
                <w:top w:val="none" w:sz="0" w:space="0" w:color="000000"/>
                <w:left w:val="none" w:sz="0" w:space="0" w:color="000000"/>
                <w:bottom w:val="none" w:sz="0" w:space="0" w:color="000000"/>
                <w:right w:val="none" w:sz="0" w:space="0" w:color="000000"/>
              </w:pBdr>
              <w:spacing w:before="40" w:after="40"/>
              <w:ind w:left="102" w:right="102"/>
              <w:rPr>
                <w:rFonts w:eastAsia="Arial" w:cs="Calibri"/>
                <w:color w:val="000000"/>
                <w:sz w:val="20"/>
                <w:szCs w:val="20"/>
              </w:rPr>
            </w:pPr>
            <w:r w:rsidRPr="00F0560C">
              <w:rPr>
                <w:sz w:val="20"/>
                <w:szCs w:val="20"/>
              </w:rPr>
              <w:t>74.2%</w:t>
            </w:r>
          </w:p>
        </w:tc>
        <w:tc>
          <w:tcPr>
            <w:tcW w:w="1984" w:type="dxa"/>
          </w:tcPr>
          <w:p w14:paraId="3DA81D36" w14:textId="317A3643" w:rsidR="00F0560C" w:rsidRPr="00D12382" w:rsidRDefault="00F0560C" w:rsidP="009D6126">
            <w:pPr>
              <w:keepNext/>
              <w:pBdr>
                <w:top w:val="none" w:sz="0" w:space="0" w:color="000000"/>
                <w:left w:val="none" w:sz="0" w:space="0" w:color="000000"/>
                <w:bottom w:val="none" w:sz="0" w:space="0" w:color="000000"/>
                <w:right w:val="none" w:sz="0" w:space="0" w:color="000000"/>
              </w:pBdr>
              <w:spacing w:before="40" w:after="40"/>
              <w:ind w:left="102" w:right="102"/>
              <w:rPr>
                <w:rFonts w:cs="Calibri"/>
                <w:sz w:val="20"/>
                <w:szCs w:val="20"/>
              </w:rPr>
            </w:pPr>
            <w:r w:rsidRPr="00D12382">
              <w:rPr>
                <w:rFonts w:cs="Calibri"/>
                <w:sz w:val="20"/>
                <w:szCs w:val="20"/>
              </w:rPr>
              <w:t>71.7%</w:t>
            </w:r>
          </w:p>
        </w:tc>
        <w:tc>
          <w:tcPr>
            <w:tcW w:w="1134" w:type="dxa"/>
          </w:tcPr>
          <w:p w14:paraId="757574C2" w14:textId="77777777" w:rsidR="00F0560C" w:rsidRPr="00D12382" w:rsidRDefault="00F0560C" w:rsidP="009D6126">
            <w:pPr>
              <w:keepNext/>
              <w:pBdr>
                <w:top w:val="none" w:sz="0" w:space="0" w:color="000000"/>
                <w:left w:val="none" w:sz="0" w:space="0" w:color="000000"/>
                <w:bottom w:val="none" w:sz="0" w:space="0" w:color="000000"/>
                <w:right w:val="none" w:sz="0" w:space="0" w:color="000000"/>
              </w:pBdr>
              <w:spacing w:before="40" w:after="40"/>
              <w:ind w:left="102" w:right="102"/>
              <w:rPr>
                <w:rFonts w:cs="Calibri"/>
                <w:sz w:val="20"/>
                <w:szCs w:val="20"/>
              </w:rPr>
            </w:pPr>
          </w:p>
        </w:tc>
      </w:tr>
      <w:tr w:rsidR="00F0560C" w:rsidRPr="0092046A" w14:paraId="59CF02D6" w14:textId="77777777" w:rsidTr="4044C3C2">
        <w:trPr>
          <w:cnfStyle w:val="000000100000" w:firstRow="0" w:lastRow="0" w:firstColumn="0" w:lastColumn="0" w:oddVBand="0" w:evenVBand="0" w:oddHBand="1" w:evenHBand="0" w:firstRowFirstColumn="0" w:firstRowLastColumn="0" w:lastRowFirstColumn="0" w:lastRowLastColumn="0"/>
        </w:trPr>
        <w:tc>
          <w:tcPr>
            <w:tcW w:w="3256" w:type="dxa"/>
          </w:tcPr>
          <w:p w14:paraId="33DDA433" w14:textId="77777777" w:rsidR="00F0560C" w:rsidRPr="00D12382" w:rsidRDefault="00F0560C" w:rsidP="009D6126">
            <w:pPr>
              <w:keepNext/>
              <w:pBdr>
                <w:top w:val="none" w:sz="0" w:space="0" w:color="000000"/>
                <w:left w:val="none" w:sz="0" w:space="0" w:color="000000"/>
                <w:bottom w:val="none" w:sz="0" w:space="0" w:color="000000"/>
                <w:right w:val="none" w:sz="0" w:space="0" w:color="000000"/>
              </w:pBdr>
              <w:spacing w:before="40" w:after="40"/>
              <w:ind w:left="102" w:right="102"/>
              <w:rPr>
                <w:rFonts w:cs="Calibri"/>
                <w:sz w:val="20"/>
                <w:szCs w:val="20"/>
              </w:rPr>
            </w:pPr>
            <w:r w:rsidRPr="00D12382">
              <w:rPr>
                <w:rFonts w:eastAsia="Arial" w:cs="Calibri"/>
                <w:color w:val="000000"/>
                <w:sz w:val="20"/>
                <w:szCs w:val="20"/>
              </w:rPr>
              <w:t>Has access to a bike</w:t>
            </w:r>
          </w:p>
        </w:tc>
        <w:tc>
          <w:tcPr>
            <w:tcW w:w="1985" w:type="dxa"/>
          </w:tcPr>
          <w:p w14:paraId="1A104C02" w14:textId="4785C597" w:rsidR="00F0560C" w:rsidRPr="00F0560C" w:rsidRDefault="00F0560C" w:rsidP="009D6126">
            <w:pPr>
              <w:keepNext/>
              <w:pBdr>
                <w:top w:val="none" w:sz="0" w:space="0" w:color="000000"/>
                <w:left w:val="none" w:sz="0" w:space="0" w:color="000000"/>
                <w:bottom w:val="none" w:sz="0" w:space="0" w:color="000000"/>
                <w:right w:val="none" w:sz="0" w:space="0" w:color="000000"/>
              </w:pBdr>
              <w:spacing w:before="40" w:after="40"/>
              <w:ind w:left="102" w:right="102"/>
              <w:rPr>
                <w:rFonts w:eastAsia="Arial" w:cs="Calibri"/>
                <w:color w:val="000000"/>
                <w:sz w:val="20"/>
                <w:szCs w:val="20"/>
              </w:rPr>
            </w:pPr>
            <w:r w:rsidRPr="00F0560C">
              <w:rPr>
                <w:sz w:val="20"/>
                <w:szCs w:val="20"/>
              </w:rPr>
              <w:t>4.6%</w:t>
            </w:r>
          </w:p>
        </w:tc>
        <w:tc>
          <w:tcPr>
            <w:tcW w:w="1984" w:type="dxa"/>
          </w:tcPr>
          <w:p w14:paraId="58F0F837" w14:textId="34D572F8" w:rsidR="00F0560C" w:rsidRPr="00D12382" w:rsidRDefault="00F0560C" w:rsidP="009D6126">
            <w:pPr>
              <w:keepNext/>
              <w:pBdr>
                <w:top w:val="none" w:sz="0" w:space="0" w:color="000000"/>
                <w:left w:val="none" w:sz="0" w:space="0" w:color="000000"/>
                <w:bottom w:val="none" w:sz="0" w:space="0" w:color="000000"/>
                <w:right w:val="none" w:sz="0" w:space="0" w:color="000000"/>
              </w:pBdr>
              <w:spacing w:before="40" w:after="40"/>
              <w:ind w:left="102" w:right="102"/>
              <w:rPr>
                <w:rFonts w:cs="Calibri"/>
                <w:sz w:val="20"/>
                <w:szCs w:val="20"/>
              </w:rPr>
            </w:pPr>
            <w:r w:rsidRPr="00D12382">
              <w:rPr>
                <w:rFonts w:cs="Calibri"/>
                <w:sz w:val="20"/>
                <w:szCs w:val="20"/>
              </w:rPr>
              <w:t>7.3%</w:t>
            </w:r>
          </w:p>
        </w:tc>
        <w:tc>
          <w:tcPr>
            <w:tcW w:w="1134" w:type="dxa"/>
          </w:tcPr>
          <w:p w14:paraId="2F6F3EF5" w14:textId="77777777" w:rsidR="00F0560C" w:rsidRPr="00D12382" w:rsidRDefault="00F0560C" w:rsidP="009D6126">
            <w:pPr>
              <w:keepNext/>
              <w:pBdr>
                <w:top w:val="none" w:sz="0" w:space="0" w:color="000000"/>
                <w:left w:val="none" w:sz="0" w:space="0" w:color="000000"/>
                <w:bottom w:val="none" w:sz="0" w:space="0" w:color="000000"/>
                <w:right w:val="none" w:sz="0" w:space="0" w:color="000000"/>
              </w:pBdr>
              <w:spacing w:before="40" w:after="40"/>
              <w:ind w:left="102" w:right="102"/>
              <w:rPr>
                <w:rFonts w:cs="Calibri"/>
                <w:sz w:val="20"/>
                <w:szCs w:val="20"/>
              </w:rPr>
            </w:pPr>
          </w:p>
        </w:tc>
      </w:tr>
      <w:tr w:rsidR="00F0560C" w:rsidRPr="0092046A" w14:paraId="61DBFD56" w14:textId="77777777" w:rsidTr="4044C3C2">
        <w:tc>
          <w:tcPr>
            <w:tcW w:w="3256" w:type="dxa"/>
          </w:tcPr>
          <w:p w14:paraId="75ACB0AB" w14:textId="77777777" w:rsidR="00F0560C" w:rsidRPr="00D12382" w:rsidRDefault="00F0560C" w:rsidP="009D6126">
            <w:pPr>
              <w:keepNext/>
              <w:pBdr>
                <w:top w:val="none" w:sz="0" w:space="0" w:color="000000"/>
                <w:left w:val="none" w:sz="0" w:space="0" w:color="000000"/>
                <w:bottom w:val="none" w:sz="0" w:space="0" w:color="000000"/>
                <w:right w:val="none" w:sz="0" w:space="0" w:color="000000"/>
              </w:pBdr>
              <w:spacing w:before="40" w:after="40"/>
              <w:ind w:left="102" w:right="102"/>
              <w:rPr>
                <w:rFonts w:cs="Calibri"/>
                <w:sz w:val="20"/>
                <w:szCs w:val="20"/>
              </w:rPr>
            </w:pPr>
            <w:r w:rsidRPr="00D12382">
              <w:rPr>
                <w:rFonts w:eastAsia="Arial" w:cs="Calibri"/>
                <w:color w:val="000000"/>
                <w:sz w:val="20"/>
                <w:szCs w:val="20"/>
              </w:rPr>
              <w:t>Does not have access to a bike</w:t>
            </w:r>
          </w:p>
        </w:tc>
        <w:tc>
          <w:tcPr>
            <w:tcW w:w="1985" w:type="dxa"/>
          </w:tcPr>
          <w:p w14:paraId="04294136" w14:textId="71FA0ACB" w:rsidR="00F0560C" w:rsidRPr="00F0560C" w:rsidRDefault="00F0560C" w:rsidP="009D6126">
            <w:pPr>
              <w:keepNext/>
              <w:pBdr>
                <w:top w:val="none" w:sz="0" w:space="0" w:color="000000"/>
                <w:left w:val="none" w:sz="0" w:space="0" w:color="000000"/>
                <w:bottom w:val="none" w:sz="0" w:space="0" w:color="000000"/>
                <w:right w:val="none" w:sz="0" w:space="0" w:color="000000"/>
              </w:pBdr>
              <w:spacing w:before="40" w:after="40"/>
              <w:ind w:left="102" w:right="102"/>
              <w:rPr>
                <w:rFonts w:eastAsia="Arial" w:cs="Calibri"/>
                <w:color w:val="000000"/>
                <w:sz w:val="20"/>
                <w:szCs w:val="20"/>
              </w:rPr>
            </w:pPr>
            <w:r w:rsidRPr="00F0560C">
              <w:rPr>
                <w:sz w:val="20"/>
                <w:szCs w:val="20"/>
              </w:rPr>
              <w:t>21.2%</w:t>
            </w:r>
          </w:p>
        </w:tc>
        <w:tc>
          <w:tcPr>
            <w:tcW w:w="1984" w:type="dxa"/>
          </w:tcPr>
          <w:p w14:paraId="7D0283A8" w14:textId="08577272" w:rsidR="00F0560C" w:rsidRPr="00D12382" w:rsidRDefault="00F0560C" w:rsidP="009D6126">
            <w:pPr>
              <w:keepNext/>
              <w:pBdr>
                <w:top w:val="none" w:sz="0" w:space="0" w:color="000000"/>
                <w:left w:val="none" w:sz="0" w:space="0" w:color="000000"/>
                <w:bottom w:val="none" w:sz="0" w:space="0" w:color="000000"/>
                <w:right w:val="none" w:sz="0" w:space="0" w:color="000000"/>
              </w:pBdr>
              <w:spacing w:before="40" w:after="40"/>
              <w:ind w:left="102" w:right="102"/>
              <w:rPr>
                <w:rFonts w:cs="Calibri"/>
                <w:sz w:val="20"/>
                <w:szCs w:val="20"/>
              </w:rPr>
            </w:pPr>
            <w:r w:rsidRPr="00D12382">
              <w:rPr>
                <w:rFonts w:cs="Calibri"/>
                <w:sz w:val="20"/>
                <w:szCs w:val="20"/>
              </w:rPr>
              <w:t>20.9%</w:t>
            </w:r>
          </w:p>
        </w:tc>
        <w:tc>
          <w:tcPr>
            <w:tcW w:w="1134" w:type="dxa"/>
          </w:tcPr>
          <w:p w14:paraId="6481C7D4" w14:textId="2D5B30C2" w:rsidR="00F0560C" w:rsidRPr="00D12382" w:rsidRDefault="00546B03" w:rsidP="009D6126">
            <w:pPr>
              <w:keepNext/>
              <w:pBdr>
                <w:top w:val="none" w:sz="0" w:space="0" w:color="000000"/>
                <w:left w:val="none" w:sz="0" w:space="0" w:color="000000"/>
                <w:bottom w:val="none" w:sz="0" w:space="0" w:color="000000"/>
                <w:right w:val="none" w:sz="0" w:space="0" w:color="000000"/>
              </w:pBdr>
              <w:spacing w:before="40" w:after="40"/>
              <w:ind w:left="102" w:right="102"/>
              <w:rPr>
                <w:rFonts w:cs="Calibri"/>
                <w:sz w:val="20"/>
                <w:szCs w:val="20"/>
              </w:rPr>
            </w:pPr>
            <w:ins w:id="435" w:author="Askill Harkjerr Halse" w:date="2024-11-23T20:49:00Z" w16du:dateUtc="2024-11-23T19:49:00Z">
              <w:r>
                <w:rPr>
                  <w:rFonts w:cs="Calibri"/>
                  <w:sz w:val="20"/>
                  <w:szCs w:val="20"/>
                </w:rPr>
                <w:t>20%</w:t>
              </w:r>
              <w:r>
                <w:rPr>
                  <w:rFonts w:eastAsia="Arial" w:cs="Calibri"/>
                  <w:color w:val="000000"/>
                  <w:sz w:val="20"/>
                  <w:szCs w:val="20"/>
                  <w:vertAlign w:val="superscript"/>
                </w:rPr>
                <w:t>1</w:t>
              </w:r>
            </w:ins>
          </w:p>
        </w:tc>
      </w:tr>
    </w:tbl>
    <w:p w14:paraId="19A34063" w14:textId="313FE8A1" w:rsidR="00236669" w:rsidRPr="009D6126" w:rsidRDefault="00236669" w:rsidP="0062670C">
      <w:pPr>
        <w:rPr>
          <w:i/>
          <w:iCs/>
          <w:sz w:val="20"/>
          <w:szCs w:val="20"/>
          <w:lang w:val="en-GB"/>
        </w:rPr>
      </w:pPr>
      <w:r w:rsidRPr="00A040D6">
        <w:rPr>
          <w:i/>
          <w:iCs/>
          <w:sz w:val="20"/>
          <w:szCs w:val="20"/>
          <w:lang w:val="en-GB"/>
        </w:rPr>
        <w:t xml:space="preserve">* </w:t>
      </w:r>
      <w:r w:rsidR="003C20DA" w:rsidRPr="00A040D6">
        <w:rPr>
          <w:i/>
          <w:iCs/>
          <w:sz w:val="20"/>
          <w:szCs w:val="20"/>
          <w:lang w:val="en-GB"/>
        </w:rPr>
        <w:t xml:space="preserve">Here, </w:t>
      </w:r>
      <w:r w:rsidR="00E04819" w:rsidRPr="00A040D6">
        <w:rPr>
          <w:i/>
          <w:iCs/>
          <w:sz w:val="20"/>
          <w:szCs w:val="20"/>
          <w:lang w:val="en-GB"/>
        </w:rPr>
        <w:t xml:space="preserve">respondents who </w:t>
      </w:r>
      <w:r w:rsidR="0032390E" w:rsidRPr="00A040D6">
        <w:rPr>
          <w:i/>
          <w:iCs/>
          <w:sz w:val="20"/>
          <w:szCs w:val="20"/>
          <w:lang w:val="en-GB"/>
        </w:rPr>
        <w:t xml:space="preserve">belong to a single-adult household are </w:t>
      </w:r>
      <w:r w:rsidR="00643AF9" w:rsidRPr="00A040D6">
        <w:rPr>
          <w:i/>
          <w:iCs/>
          <w:sz w:val="20"/>
          <w:szCs w:val="20"/>
          <w:lang w:val="en-GB"/>
        </w:rPr>
        <w:t>weighted t</w:t>
      </w:r>
      <w:r w:rsidR="002007C9" w:rsidRPr="00A040D6">
        <w:rPr>
          <w:i/>
          <w:iCs/>
          <w:sz w:val="20"/>
          <w:szCs w:val="20"/>
          <w:lang w:val="en-GB"/>
        </w:rPr>
        <w:t>wice a</w:t>
      </w:r>
      <w:r w:rsidR="00505326" w:rsidRPr="00A040D6">
        <w:rPr>
          <w:i/>
          <w:iCs/>
          <w:sz w:val="20"/>
          <w:szCs w:val="20"/>
          <w:lang w:val="en-GB"/>
        </w:rPr>
        <w:t xml:space="preserve">s much as those belonging to a </w:t>
      </w:r>
      <w:r w:rsidR="00027D6B" w:rsidRPr="00A040D6">
        <w:rPr>
          <w:i/>
          <w:iCs/>
          <w:sz w:val="20"/>
          <w:szCs w:val="20"/>
          <w:lang w:val="en-GB"/>
        </w:rPr>
        <w:t>two-adult household</w:t>
      </w:r>
      <w:r w:rsidR="001362A8" w:rsidRPr="00A040D6">
        <w:rPr>
          <w:i/>
          <w:iCs/>
          <w:sz w:val="20"/>
          <w:szCs w:val="20"/>
          <w:lang w:val="en-GB"/>
        </w:rPr>
        <w:t xml:space="preserve">, such that the </w:t>
      </w:r>
      <w:r w:rsidR="005700F6" w:rsidRPr="00A040D6">
        <w:rPr>
          <w:i/>
          <w:iCs/>
          <w:sz w:val="20"/>
          <w:szCs w:val="20"/>
          <w:lang w:val="en-GB"/>
        </w:rPr>
        <w:t>number represents the average across households</w:t>
      </w:r>
      <w:r w:rsidR="00593CF9" w:rsidRPr="00A040D6">
        <w:rPr>
          <w:i/>
          <w:iCs/>
          <w:sz w:val="20"/>
          <w:szCs w:val="20"/>
          <w:lang w:val="en-GB"/>
        </w:rPr>
        <w:t>.</w:t>
      </w:r>
    </w:p>
    <w:p w14:paraId="24EBE99C" w14:textId="0C3A037B" w:rsidR="0062670C" w:rsidRPr="009D6126" w:rsidRDefault="00BD34B9" w:rsidP="0062670C">
      <w:pPr>
        <w:rPr>
          <w:i/>
          <w:iCs/>
          <w:sz w:val="20"/>
          <w:szCs w:val="20"/>
        </w:rPr>
      </w:pPr>
      <w:ins w:id="436" w:author="Askill Harkjerr Halse" w:date="2024-11-23T20:47:00Z" w16du:dateUtc="2024-11-23T19:47:00Z">
        <w:r>
          <w:rPr>
            <w:i/>
            <w:iCs/>
            <w:sz w:val="20"/>
            <w:szCs w:val="20"/>
            <w:vertAlign w:val="superscript"/>
            <w:lang w:val="da-DK"/>
          </w:rPr>
          <w:t>1</w:t>
        </w:r>
        <w:r w:rsidRPr="009D6126">
          <w:rPr>
            <w:i/>
            <w:iCs/>
            <w:sz w:val="20"/>
            <w:szCs w:val="20"/>
            <w:vertAlign w:val="superscript"/>
            <w:lang w:val="da-DK"/>
          </w:rPr>
          <w:t xml:space="preserve"> </w:t>
        </w:r>
        <w:r w:rsidRPr="009D6126">
          <w:rPr>
            <w:i/>
            <w:iCs/>
            <w:sz w:val="20"/>
            <w:szCs w:val="20"/>
            <w:lang w:val="da-DK"/>
          </w:rPr>
          <w:t>Source:</w:t>
        </w:r>
        <w:r>
          <w:rPr>
            <w:i/>
            <w:iCs/>
            <w:sz w:val="20"/>
            <w:szCs w:val="20"/>
            <w:lang w:val="da-DK"/>
          </w:rPr>
          <w:t xml:space="preserve"> The national travel survey  2023. </w:t>
        </w:r>
      </w:ins>
      <w:del w:id="437" w:author="Askill Harkjerr Halse" w:date="2024-11-23T20:47:00Z" w16du:dateUtc="2024-11-23T19:47:00Z">
        <w:r w:rsidR="00D309D6" w:rsidRPr="009D6126" w:rsidDel="001A7EF5">
          <w:rPr>
            <w:i/>
            <w:iCs/>
            <w:sz w:val="20"/>
            <w:szCs w:val="20"/>
            <w:vertAlign w:val="superscript"/>
            <w:lang w:val="da-DK"/>
          </w:rPr>
          <w:delText xml:space="preserve">1 </w:delText>
        </w:r>
      </w:del>
      <w:ins w:id="438" w:author="Askill Harkjerr Halse" w:date="2024-11-23T20:47:00Z" w16du:dateUtc="2024-11-23T19:47:00Z">
        <w:r w:rsidR="001A7EF5">
          <w:rPr>
            <w:i/>
            <w:iCs/>
            <w:sz w:val="20"/>
            <w:szCs w:val="20"/>
            <w:vertAlign w:val="superscript"/>
            <w:lang w:val="da-DK"/>
          </w:rPr>
          <w:t>2</w:t>
        </w:r>
        <w:r w:rsidR="001A7EF5" w:rsidRPr="009D6126">
          <w:rPr>
            <w:i/>
            <w:iCs/>
            <w:sz w:val="20"/>
            <w:szCs w:val="20"/>
            <w:vertAlign w:val="superscript"/>
            <w:lang w:val="da-DK"/>
          </w:rPr>
          <w:t xml:space="preserve"> </w:t>
        </w:r>
      </w:ins>
      <w:r w:rsidR="00B949F9" w:rsidRPr="009D6126">
        <w:rPr>
          <w:i/>
          <w:iCs/>
          <w:sz w:val="20"/>
          <w:szCs w:val="20"/>
          <w:lang w:val="da-DK"/>
        </w:rPr>
        <w:t>Source:</w:t>
      </w:r>
      <w:r w:rsidR="000A0620" w:rsidRPr="009D6126">
        <w:rPr>
          <w:sz w:val="20"/>
          <w:szCs w:val="20"/>
          <w:lang w:val="da-DK"/>
        </w:rPr>
        <w:t xml:space="preserve"> </w:t>
      </w:r>
      <w:r w:rsidR="000A0620" w:rsidRPr="009D6126">
        <w:rPr>
          <w:i/>
          <w:iCs/>
          <w:sz w:val="20"/>
          <w:szCs w:val="20"/>
          <w:lang w:val="da-DK"/>
        </w:rPr>
        <w:t xml:space="preserve">Fevang, E., Figenbaum, E., Fridstrøm, L., Halse, A. H., Hauge, K. E., Johansen, B. G., &amp; Raaum, O. (2021). </w:t>
      </w:r>
      <w:r w:rsidR="000A0620" w:rsidRPr="009D6126">
        <w:rPr>
          <w:i/>
          <w:iCs/>
          <w:sz w:val="20"/>
          <w:szCs w:val="20"/>
        </w:rPr>
        <w:t xml:space="preserve">Who goes electric? The anatomy of electric car ownership in Norway. </w:t>
      </w:r>
      <w:r w:rsidR="000A0620" w:rsidRPr="009D6126">
        <w:rPr>
          <w:sz w:val="20"/>
          <w:szCs w:val="20"/>
        </w:rPr>
        <w:t>Transportation Research Part D: Transport and Environment, 92</w:t>
      </w:r>
      <w:r w:rsidR="000A0620" w:rsidRPr="009D6126">
        <w:rPr>
          <w:i/>
          <w:iCs/>
          <w:sz w:val="20"/>
          <w:szCs w:val="20"/>
        </w:rPr>
        <w:t>, 102727.</w:t>
      </w:r>
    </w:p>
    <w:p w14:paraId="14FBF7DD" w14:textId="3E6B638A" w:rsidR="00143FB1" w:rsidRDefault="00206E72" w:rsidP="00224D2E">
      <w:r>
        <w:t>Most</w:t>
      </w:r>
      <w:r w:rsidR="00EC71C3">
        <w:t xml:space="preserve"> </w:t>
      </w:r>
      <w:r w:rsidR="00F966E9">
        <w:t xml:space="preserve">of </w:t>
      </w:r>
      <w:r w:rsidR="00EC71C3">
        <w:t xml:space="preserve">the </w:t>
      </w:r>
      <w:r w:rsidR="00E54DC5">
        <w:t xml:space="preserve">pilot survey </w:t>
      </w:r>
      <w:r w:rsidR="00F966E9">
        <w:t>respondents</w:t>
      </w:r>
      <w:r w:rsidR="00777922">
        <w:t xml:space="preserve"> (</w:t>
      </w:r>
      <w:r w:rsidR="00E54DC5">
        <w:t>9</w:t>
      </w:r>
      <w:r>
        <w:t>1.6</w:t>
      </w:r>
      <w:r w:rsidR="00E54DC5">
        <w:t>%</w:t>
      </w:r>
      <w:r w:rsidR="00777922">
        <w:t>)</w:t>
      </w:r>
      <w:r w:rsidR="00E54DC5">
        <w:t xml:space="preserve"> </w:t>
      </w:r>
      <w:r w:rsidR="00E33312">
        <w:t>own a car</w:t>
      </w:r>
      <w:r w:rsidR="00EF6037">
        <w:t xml:space="preserve">, </w:t>
      </w:r>
      <w:r w:rsidR="00777922">
        <w:t>compared to</w:t>
      </w:r>
      <w:r w:rsidR="0092644F">
        <w:t xml:space="preserve"> 7</w:t>
      </w:r>
      <w:r>
        <w:t>4.9</w:t>
      </w:r>
      <w:r w:rsidR="0092644F">
        <w:t xml:space="preserve">% of </w:t>
      </w:r>
      <w:r w:rsidR="00777922">
        <w:t xml:space="preserve">the </w:t>
      </w:r>
      <w:r w:rsidR="00EF6037">
        <w:t>main survey respondents</w:t>
      </w:r>
      <w:r w:rsidR="0092644F">
        <w:t>.</w:t>
      </w:r>
      <w:r>
        <w:t xml:space="preserve"> </w:t>
      </w:r>
      <w:r w:rsidR="00B54EF1">
        <w:t xml:space="preserve">The </w:t>
      </w:r>
      <w:r w:rsidR="00F16B62">
        <w:t xml:space="preserve">main survey </w:t>
      </w:r>
      <w:r w:rsidR="00B54EF1">
        <w:t xml:space="preserve">sample </w:t>
      </w:r>
      <w:r w:rsidR="00585A3E">
        <w:t xml:space="preserve">has lower </w:t>
      </w:r>
      <w:r w:rsidR="00CE2E90">
        <w:t xml:space="preserve">household </w:t>
      </w:r>
      <w:r w:rsidR="00585A3E">
        <w:t>car ownership and access compared to the national average</w:t>
      </w:r>
      <w:r w:rsidR="00E32573">
        <w:t>, while t</w:t>
      </w:r>
      <w:r w:rsidR="00F16B62">
        <w:t xml:space="preserve">he pilot survey </w:t>
      </w:r>
      <w:r w:rsidR="00E32573">
        <w:t xml:space="preserve">sample is </w:t>
      </w:r>
      <w:r w:rsidR="00BE24D6">
        <w:t xml:space="preserve">higher and </w:t>
      </w:r>
      <w:r w:rsidR="00E32573">
        <w:t>close</w:t>
      </w:r>
      <w:r w:rsidR="00BE24D6">
        <w:t>r</w:t>
      </w:r>
      <w:r w:rsidR="00E32573">
        <w:t xml:space="preserve"> to the national average. </w:t>
      </w:r>
    </w:p>
    <w:p w14:paraId="4249B440" w14:textId="6605DFC9" w:rsidR="00B077DD" w:rsidRDefault="002867AF" w:rsidP="00262954">
      <w:r>
        <w:t>Respondents were asked about their</w:t>
      </w:r>
      <w:r w:rsidR="00040904">
        <w:t xml:space="preserve"> </w:t>
      </w:r>
      <w:r w:rsidR="005E1F55">
        <w:t>plan</w:t>
      </w:r>
      <w:r>
        <w:t>s</w:t>
      </w:r>
      <w:r w:rsidR="005E1F55">
        <w:t xml:space="preserve"> to purchase a car within the next 12 months</w:t>
      </w:r>
      <w:r w:rsidR="003E6872">
        <w:t>. The question</w:t>
      </w:r>
      <w:r w:rsidR="00E63299">
        <w:t xml:space="preserve"> allowed respondents to select multiple options from </w:t>
      </w:r>
      <w:r w:rsidR="006A02F5">
        <w:t xml:space="preserve">the following choices: </w:t>
      </w:r>
      <w:r w:rsidR="008F69B5">
        <w:t>"Yes, petrol car", "Yes, diesel car", "Yes, hybrid or plug-in hybrid car", "Yes, electric car"</w:t>
      </w:r>
      <w:r w:rsidR="006A02F5">
        <w:t>,</w:t>
      </w:r>
      <w:r w:rsidR="00D71AC2">
        <w:t xml:space="preserve"> or </w:t>
      </w:r>
      <w:r w:rsidR="006A02F5">
        <w:t>exclusively</w:t>
      </w:r>
      <w:r w:rsidR="008629F1">
        <w:t>:</w:t>
      </w:r>
      <w:r w:rsidR="006A02F5">
        <w:t xml:space="preserve"> </w:t>
      </w:r>
      <w:r w:rsidR="00600525">
        <w:t xml:space="preserve">“No”. </w:t>
      </w:r>
    </w:p>
    <w:p w14:paraId="7C2795AE" w14:textId="3918BDB8" w:rsidR="002867AF" w:rsidDel="007D6186" w:rsidRDefault="2BE7B18C" w:rsidP="00262954">
      <w:pPr>
        <w:rPr>
          <w:del w:id="439" w:author="Askill Harkjerr Halse" w:date="2024-12-04T21:09:00Z" w16du:dateUtc="2024-12-04T20:09:00Z"/>
        </w:rPr>
      </w:pPr>
      <w:r>
        <w:lastRenderedPageBreak/>
        <w:t>Most responders</w:t>
      </w:r>
      <w:r w:rsidR="2A2F0168">
        <w:t xml:space="preserve"> (about 70%)</w:t>
      </w:r>
      <w:r>
        <w:t xml:space="preserve"> in </w:t>
      </w:r>
      <w:ins w:id="440" w:author="Askill Harkjerr Halse" w:date="2024-12-04T21:03:00Z" w16du:dateUtc="2024-12-04T20:03:00Z">
        <w:r w:rsidR="00946650">
          <w:t xml:space="preserve">the main </w:t>
        </w:r>
      </w:ins>
      <w:del w:id="441" w:author="Askill Harkjerr Halse" w:date="2024-12-04T21:03:00Z" w16du:dateUtc="2024-12-04T20:03:00Z">
        <w:r w:rsidDel="00946650">
          <w:delText xml:space="preserve">both </w:delText>
        </w:r>
      </w:del>
      <w:r>
        <w:t>survey</w:t>
      </w:r>
      <w:del w:id="442" w:author="Askill Harkjerr Halse" w:date="2024-12-04T21:03:00Z" w16du:dateUtc="2024-12-04T20:03:00Z">
        <w:r w:rsidDel="00946650">
          <w:delText>s</w:delText>
        </w:r>
      </w:del>
      <w:r>
        <w:t xml:space="preserve"> </w:t>
      </w:r>
      <w:r w:rsidR="6108B464">
        <w:t>are</w:t>
      </w:r>
      <w:r>
        <w:t xml:space="preserve"> not planning to buy a car</w:t>
      </w:r>
      <w:r w:rsidR="4D1BB42C">
        <w:t>.</w:t>
      </w:r>
      <w:del w:id="443" w:author="Askill Harkjerr Halse" w:date="2024-12-04T21:09:00Z" w16du:dateUtc="2024-12-04T20:09:00Z">
        <w:r w:rsidR="772F704F" w:rsidDel="007D6186">
          <w:delText xml:space="preserve"> </w:delText>
        </w:r>
        <w:r w:rsidDel="007D6186">
          <w:delText>Among those who</w:delText>
        </w:r>
      </w:del>
      <w:ins w:id="444" w:author="Trine Dale" w:date="2024-11-10T16:08:00Z">
        <w:del w:id="445" w:author="Askill Harkjerr Halse" w:date="2024-12-04T21:09:00Z" w16du:dateUtc="2024-12-04T20:09:00Z">
          <w:r w:rsidR="6D1CB036" w:rsidDel="007D6186">
            <w:delText xml:space="preserve"> are planning to buy a car</w:delText>
          </w:r>
        </w:del>
      </w:ins>
      <w:del w:id="446" w:author="Askill Harkjerr Halse" w:date="2024-12-04T21:09:00Z" w16du:dateUtc="2024-12-04T20:09:00Z">
        <w:r w:rsidR="00262954" w:rsidDel="007D6186">
          <w:delText xml:space="preserve"> responded</w:delText>
        </w:r>
        <w:r w:rsidDel="007D6186">
          <w:delText xml:space="preserve">, 65 </w:delText>
        </w:r>
      </w:del>
      <w:ins w:id="447" w:author="Trine Dale" w:date="2024-11-10T16:09:00Z">
        <w:del w:id="448" w:author="Askill Harkjerr Halse" w:date="2024-12-04T21:09:00Z" w16du:dateUtc="2024-12-04T20:09:00Z">
          <w:r w:rsidR="2C458894" w:rsidDel="007D6186">
            <w:delText xml:space="preserve">% (124 respondents) </w:delText>
          </w:r>
        </w:del>
      </w:ins>
      <w:del w:id="449" w:author="Askill Harkjerr Halse" w:date="2024-12-04T21:09:00Z" w16du:dateUtc="2024-12-04T20:09:00Z">
        <w:r w:rsidDel="007D6186">
          <w:delText>indicated they planned to purchase more than one type of car (e.g., both a petrol car and a diesel car)</w:delText>
        </w:r>
      </w:del>
      <w:del w:id="450" w:author="Askill Harkjerr Halse" w:date="2024-12-04T21:03:00Z" w16du:dateUtc="2024-12-04T20:03:00Z">
        <w:r w:rsidDel="005F6F1F">
          <w:delText xml:space="preserve">. </w:delText>
        </w:r>
      </w:del>
      <w:del w:id="451" w:author="Trine Dale" w:date="2024-11-10T16:09:00Z">
        <w:r w:rsidR="00262954" w:rsidDel="2BE7B18C">
          <w:delText>Among those who responded, 124 indicated they planned to purchase more than one type of car</w:delText>
        </w:r>
      </w:del>
      <w:r>
        <w:t>.</w:t>
      </w:r>
      <w:r w:rsidR="00B301DA">
        <w:rPr>
          <w:rStyle w:val="Fotnotereferanse"/>
        </w:rPr>
        <w:footnoteReference w:id="8"/>
      </w:r>
      <w:r>
        <w:t xml:space="preserve"> </w:t>
      </w:r>
    </w:p>
    <w:p w14:paraId="54AD8730" w14:textId="11848A59" w:rsidR="00FC14DC" w:rsidRPr="0092046A" w:rsidRDefault="295DC3BE" w:rsidP="0062670C">
      <w:r>
        <w:t>Among those who</w:t>
      </w:r>
      <w:del w:id="453" w:author="Trine Dale" w:date="2024-11-10T16:10:00Z">
        <w:r w:rsidR="00637B59" w:rsidDel="295DC3BE">
          <w:delText xml:space="preserve"> </w:delText>
        </w:r>
        <w:commentRangeStart w:id="454"/>
        <w:r w:rsidR="00637B59" w:rsidDel="295DC3BE">
          <w:delText>state that they</w:delText>
        </w:r>
      </w:del>
      <w:r w:rsidRPr="00637B59">
        <w:t xml:space="preserve"> </w:t>
      </w:r>
      <w:commentRangeEnd w:id="454"/>
      <w:r w:rsidR="00637B59">
        <w:rPr>
          <w:rStyle w:val="Merknadsreferanse"/>
        </w:rPr>
        <w:commentReference w:id="454"/>
      </w:r>
      <w:r w:rsidRPr="00637B59">
        <w:t>plan to purchase a car</w:t>
      </w:r>
      <w:r w:rsidR="59110AA9">
        <w:t xml:space="preserve">, 41% </w:t>
      </w:r>
      <w:del w:id="455" w:author="Askill Harkjerr Halse" w:date="2024-12-04T21:09:00Z" w16du:dateUtc="2024-12-04T20:09:00Z">
        <w:r w:rsidR="59110AA9" w:rsidDel="007D6186">
          <w:delText>of the main survey respondents</w:delText>
        </w:r>
        <w:r w:rsidR="68C647F9" w:rsidDel="007D6186">
          <w:delText xml:space="preserve"> (and 33% of the pilot) </w:delText>
        </w:r>
      </w:del>
      <w:del w:id="456" w:author="Trine Dale" w:date="2024-11-10T16:10:00Z">
        <w:r w:rsidR="00637B59" w:rsidDel="68C647F9">
          <w:delText>state that they will</w:delText>
        </w:r>
      </w:del>
      <w:ins w:id="457" w:author="Trine Dale" w:date="2024-11-10T16:10:00Z">
        <w:r w:rsidR="40E82377" w:rsidRPr="0092046A">
          <w:t>plan to</w:t>
        </w:r>
      </w:ins>
      <w:r w:rsidR="68C647F9" w:rsidRPr="0092046A">
        <w:t xml:space="preserve"> buy an electric car</w:t>
      </w:r>
      <w:r w:rsidR="21FE6EFF">
        <w:t xml:space="preserve"> (plug-in hybrids not included)</w:t>
      </w:r>
      <w:r w:rsidR="68C647F9">
        <w:t>.</w:t>
      </w:r>
      <w:r w:rsidR="68C647F9" w:rsidDel="005335BC">
        <w:t xml:space="preserve"> </w:t>
      </w:r>
      <w:r w:rsidR="36996300">
        <w:t xml:space="preserve">Given that </w:t>
      </w:r>
      <w:r w:rsidR="6752953C">
        <w:t xml:space="preserve">purchasing a car </w:t>
      </w:r>
      <w:r w:rsidR="02D3B5D5">
        <w:t xml:space="preserve">could mean purchasing either a new car or a used car, </w:t>
      </w:r>
      <w:r w:rsidR="11CBF1D0">
        <w:t xml:space="preserve">this is a reasonable </w:t>
      </w:r>
      <w:r w:rsidR="386ED7B4">
        <w:t>share</w:t>
      </w:r>
      <w:r w:rsidR="18271DA1">
        <w:t>.</w:t>
      </w:r>
      <w:r w:rsidR="00E83CAE">
        <w:rPr>
          <w:rStyle w:val="Fotnotereferanse"/>
        </w:rPr>
        <w:footnoteReference w:id="9"/>
      </w:r>
      <w:r w:rsidR="18271DA1">
        <w:t xml:space="preserve"> </w:t>
      </w:r>
      <w:r w:rsidR="69F9147B" w:rsidRPr="0092046A">
        <w:t xml:space="preserve">We do not know whether the respondents </w:t>
      </w:r>
      <w:r w:rsidR="535FE2B8" w:rsidRPr="0092046A">
        <w:t>plan to buy a new or used car.</w:t>
      </w:r>
      <w:r w:rsidR="68C647F9">
        <w:t xml:space="preserve"> See </w:t>
      </w:r>
      <w:r w:rsidR="00ED0CCA">
        <w:fldChar w:fldCharType="begin"/>
      </w:r>
      <w:r w:rsidR="00ED0CCA">
        <w:instrText xml:space="preserve"> REF _Ref165969946 \h </w:instrText>
      </w:r>
      <w:r w:rsidR="00ED0CCA">
        <w:fldChar w:fldCharType="separate"/>
      </w:r>
      <w:r w:rsidR="41CCBCE2">
        <w:t xml:space="preserve">Figure </w:t>
      </w:r>
      <w:r w:rsidR="41CCBCE2">
        <w:rPr>
          <w:noProof/>
        </w:rPr>
        <w:t>0</w:t>
      </w:r>
      <w:r w:rsidR="41CCBCE2">
        <w:t>.</w:t>
      </w:r>
      <w:r w:rsidR="41CCBCE2">
        <w:rPr>
          <w:noProof/>
        </w:rPr>
        <w:t>1</w:t>
      </w:r>
      <w:r w:rsidR="00ED0CCA">
        <w:fldChar w:fldCharType="end"/>
      </w:r>
      <w:r w:rsidR="0AA156A8">
        <w:t xml:space="preserve"> and </w:t>
      </w:r>
      <w:r w:rsidR="00ED0CCA">
        <w:fldChar w:fldCharType="begin"/>
      </w:r>
      <w:r w:rsidR="00ED0CCA">
        <w:instrText xml:space="preserve"> REF _Ref172640170 \h </w:instrText>
      </w:r>
      <w:r w:rsidR="00ED0CCA">
        <w:fldChar w:fldCharType="separate"/>
      </w:r>
      <w:r w:rsidR="41CCBCE2">
        <w:t xml:space="preserve">Figure </w:t>
      </w:r>
      <w:r w:rsidR="41CCBCE2">
        <w:rPr>
          <w:noProof/>
        </w:rPr>
        <w:t>0</w:t>
      </w:r>
      <w:r w:rsidR="41CCBCE2">
        <w:t>.</w:t>
      </w:r>
      <w:r w:rsidR="41CCBCE2">
        <w:rPr>
          <w:noProof/>
        </w:rPr>
        <w:t>2</w:t>
      </w:r>
      <w:r w:rsidR="00ED0CCA">
        <w:fldChar w:fldCharType="end"/>
      </w:r>
      <w:r w:rsidR="0AA156A8">
        <w:t xml:space="preserve"> </w:t>
      </w:r>
      <w:r w:rsidR="68C647F9">
        <w:t>in the Appendix for more details on which cars respondents plan to buy.</w:t>
      </w:r>
    </w:p>
    <w:p w14:paraId="7E52545E" w14:textId="271247AC" w:rsidR="00ED1999" w:rsidRPr="0092046A" w:rsidRDefault="00ED1999" w:rsidP="009D6126">
      <w:pPr>
        <w:pStyle w:val="Overskrift3"/>
      </w:pPr>
      <w:r w:rsidRPr="0092046A">
        <w:t xml:space="preserve">Trip origins and </w:t>
      </w:r>
      <w:r w:rsidRPr="00810B3D">
        <w:t>destinations</w:t>
      </w:r>
    </w:p>
    <w:p w14:paraId="42F35F90" w14:textId="1088ED6D" w:rsidR="00995E18" w:rsidRDefault="77B4A4DD" w:rsidP="00995E18">
      <w:pPr>
        <w:rPr>
          <w:noProof/>
        </w:rPr>
      </w:pPr>
      <w:r w:rsidRPr="00D74C64">
        <w:t>According to the</w:t>
      </w:r>
      <w:r w:rsidR="7F7E976E" w:rsidRPr="00D74C64">
        <w:t xml:space="preserve"> </w:t>
      </w:r>
      <w:r w:rsidR="6FDB3691" w:rsidRPr="00D74C64">
        <w:t xml:space="preserve">spatial </w:t>
      </w:r>
      <w:r w:rsidR="7F7E976E" w:rsidRPr="00D74C64">
        <w:t>data provided by the respondents,</w:t>
      </w:r>
      <w:r w:rsidR="6D5F769E">
        <w:t xml:space="preserve"> </w:t>
      </w:r>
      <w:r w:rsidR="7CD47F5F">
        <w:t xml:space="preserve">there </w:t>
      </w:r>
      <w:r w:rsidR="6D5F769E">
        <w:t xml:space="preserve">were 295 unique </w:t>
      </w:r>
      <w:r w:rsidR="7CD47F5F">
        <w:t>municipality</w:t>
      </w:r>
      <w:ins w:id="458" w:author="Trine Dale" w:date="2024-11-10T16:12:00Z">
        <w:r w:rsidR="5B3956BC">
          <w:t xml:space="preserve"> trip</w:t>
        </w:r>
      </w:ins>
      <w:r w:rsidR="7CD47F5F">
        <w:t xml:space="preserve"> </w:t>
      </w:r>
      <w:r w:rsidR="6D5F769E">
        <w:t xml:space="preserve">origins and 283 unique </w:t>
      </w:r>
      <w:r w:rsidR="1B0D2E44">
        <w:t xml:space="preserve">municipality </w:t>
      </w:r>
      <w:r w:rsidR="6D5F769E">
        <w:t xml:space="preserve">destinations </w:t>
      </w:r>
      <w:r w:rsidR="1B0D2E44">
        <w:t xml:space="preserve">for the main survey. </w:t>
      </w:r>
      <w:r w:rsidR="353B0811">
        <w:t>A location was considered Urban if the provided coordinate was located in one of the following municipalities:</w:t>
      </w:r>
      <w:r w:rsidR="353B0811" w:rsidRPr="00B153DB">
        <w:t xml:space="preserve"> </w:t>
      </w:r>
      <w:commentRangeStart w:id="459"/>
      <w:r w:rsidR="353B0811" w:rsidRPr="00B153DB">
        <w:t>Sarpsborg, Fredrikstad, Bærum, Lillestrøm, Nordre Follo, Lørenskog, Oslo, Drammen, Porsgrunn, Skien, Kristiansand, Stavanger, Sandnes, Bergen,</w:t>
      </w:r>
      <w:r w:rsidR="353B0811">
        <w:t xml:space="preserve"> and</w:t>
      </w:r>
      <w:r w:rsidR="353B0811" w:rsidRPr="00B153DB">
        <w:t xml:space="preserve"> Trondheim</w:t>
      </w:r>
      <w:commentRangeEnd w:id="459"/>
      <w:r w:rsidR="008C60A6">
        <w:rPr>
          <w:rStyle w:val="Merknadsreferanse"/>
        </w:rPr>
        <w:commentReference w:id="459"/>
      </w:r>
      <w:r w:rsidR="353B0811">
        <w:t>. All other locations were considered Rural. This distinction is based on the list of the largest urban settlements published by Statistics Norway.</w:t>
      </w:r>
      <w:r w:rsidR="00995E18">
        <w:rPr>
          <w:rStyle w:val="Fotnotereferanse"/>
        </w:rPr>
        <w:footnoteReference w:id="10"/>
      </w:r>
      <w:r w:rsidR="353B0811" w:rsidRPr="00550027">
        <w:rPr>
          <w:noProof/>
        </w:rPr>
        <w:t xml:space="preserve"> </w:t>
      </w:r>
      <w:r w:rsidR="353B0811">
        <w:rPr>
          <w:noProof/>
        </w:rPr>
        <w:t>This rough classification is motivated by the road pricing scheme presented in the survey, which has different prices for urban and rural areas.</w:t>
      </w:r>
      <w:ins w:id="460" w:author="Askill Harkjerr Halse" w:date="2024-11-23T20:55:00Z" w16du:dateUtc="2024-11-23T19:55:00Z">
        <w:r w:rsidR="00AF6308">
          <w:rPr>
            <w:noProof/>
          </w:rPr>
          <w:t xml:space="preserve"> We only include the largest urban areas and not all cities or urban settlements in our Urban category in order to be</w:t>
        </w:r>
      </w:ins>
      <w:ins w:id="461" w:author="Askill Harkjerr Halse" w:date="2024-11-23T20:56:00Z" w16du:dateUtc="2024-11-23T19:56:00Z">
        <w:r w:rsidR="00AF6308">
          <w:rPr>
            <w:noProof/>
          </w:rPr>
          <w:t xml:space="preserve"> consistent with the definition used in the </w:t>
        </w:r>
        <w:r w:rsidR="00AF6308">
          <w:t>government investigation on road tax reform (Skatteetaten &amp; Statens vegvesen, 2022)</w:t>
        </w:r>
      </w:ins>
      <w:r w:rsidR="00995E18">
        <w:rPr>
          <w:rStyle w:val="Fotnotereferanse"/>
          <w:noProof/>
        </w:rPr>
        <w:footnoteReference w:id="11"/>
      </w:r>
      <w:r w:rsidR="353B0811">
        <w:rPr>
          <w:noProof/>
        </w:rPr>
        <w:t xml:space="preserve"> For simplicity, we do not distinguish between different neigh</w:t>
      </w:r>
      <w:ins w:id="467" w:author="Askill Harkjerr Halse" w:date="2024-11-23T20:56:00Z" w16du:dateUtc="2024-11-23T19:56:00Z">
        <w:r w:rsidR="00AF6308">
          <w:rPr>
            <w:noProof/>
          </w:rPr>
          <w:t>b</w:t>
        </w:r>
      </w:ins>
      <w:r w:rsidR="353B0811">
        <w:rPr>
          <w:noProof/>
        </w:rPr>
        <w:t>orhoods within municipalities.</w:t>
      </w:r>
    </w:p>
    <w:p w14:paraId="48BE6C42" w14:textId="3CD4B06F" w:rsidR="00117070" w:rsidDel="007D6186" w:rsidRDefault="2193F754" w:rsidP="00ED1999">
      <w:pPr>
        <w:rPr>
          <w:del w:id="468" w:author="Askill Harkjerr Halse" w:date="2024-12-04T21:10:00Z" w16du:dateUtc="2024-12-04T20:10:00Z"/>
        </w:rPr>
      </w:pPr>
      <w:r w:rsidRPr="00D74C64">
        <w:t xml:space="preserve">The </w:t>
      </w:r>
      <w:r w:rsidR="5B1A7B43" w:rsidRPr="00D74C64">
        <w:t xml:space="preserve">three </w:t>
      </w:r>
      <w:r w:rsidR="67A121CD" w:rsidRPr="00D74C64">
        <w:t>most common municipalities for origins and destinations</w:t>
      </w:r>
      <w:ins w:id="469" w:author="Trine Dale" w:date="2024-11-10T16:15:00Z">
        <w:r w:rsidR="09E5D81F" w:rsidRPr="00D74C64">
          <w:t xml:space="preserve"> of trips</w:t>
        </w:r>
      </w:ins>
      <w:r w:rsidR="2509A09E">
        <w:t xml:space="preserve"> </w:t>
      </w:r>
      <w:del w:id="470" w:author="Askill Harkjerr Halse" w:date="2024-12-04T21:10:00Z" w16du:dateUtc="2024-12-04T20:10:00Z">
        <w:r w:rsidR="572A6295" w:rsidDel="007D6186">
          <w:delText>in both surveys</w:delText>
        </w:r>
        <w:r w:rsidR="67A121CD" w:rsidRPr="00D74C64" w:rsidDel="007D6186">
          <w:delText xml:space="preserve"> </w:delText>
        </w:r>
      </w:del>
      <w:r w:rsidR="67A121CD" w:rsidRPr="00D74C64">
        <w:t>were Oslo,</w:t>
      </w:r>
      <w:r w:rsidR="572A6295">
        <w:t xml:space="preserve"> </w:t>
      </w:r>
      <w:r w:rsidR="572A6295" w:rsidRPr="00D74C64">
        <w:t>Bergen</w:t>
      </w:r>
      <w:r w:rsidR="572A6295">
        <w:t>, and</w:t>
      </w:r>
      <w:r w:rsidR="67A121CD" w:rsidRPr="00D74C64">
        <w:t xml:space="preserve"> Trondheim.</w:t>
      </w:r>
      <w:r w:rsidR="179A9C49" w:rsidRPr="00D74C64">
        <w:t xml:space="preserve"> </w:t>
      </w:r>
      <w:r w:rsidR="00E10482">
        <w:fldChar w:fldCharType="begin"/>
      </w:r>
      <w:r w:rsidR="00E10482">
        <w:instrText xml:space="preserve"> REF _Ref168564734 \h </w:instrText>
      </w:r>
      <w:r w:rsidR="00E10482">
        <w:fldChar w:fldCharType="separate"/>
      </w:r>
      <w:r w:rsidR="41CCBCE2">
        <w:t xml:space="preserve">Figure </w:t>
      </w:r>
      <w:r w:rsidR="41CCBCE2">
        <w:rPr>
          <w:noProof/>
        </w:rPr>
        <w:t>4</w:t>
      </w:r>
      <w:r w:rsidR="41CCBCE2">
        <w:t>.</w:t>
      </w:r>
      <w:r w:rsidR="41CCBCE2">
        <w:rPr>
          <w:noProof/>
        </w:rPr>
        <w:t>4</w:t>
      </w:r>
      <w:r w:rsidR="00E10482">
        <w:fldChar w:fldCharType="end"/>
      </w:r>
      <w:r w:rsidR="2C37B9C3">
        <w:t xml:space="preserve"> </w:t>
      </w:r>
      <w:r w:rsidR="46273B91" w:rsidRPr="00D74C64">
        <w:t>sho</w:t>
      </w:r>
      <w:r w:rsidR="2C37B9C3">
        <w:t>w</w:t>
      </w:r>
      <w:r w:rsidR="5EF9F1BF">
        <w:t>s</w:t>
      </w:r>
      <w:r w:rsidR="46273B91" w:rsidRPr="00D74C64">
        <w:t xml:space="preserve"> </w:t>
      </w:r>
      <w:r w:rsidR="32633745" w:rsidRPr="00D74C64">
        <w:t>maps of the origins and destinations for each trip</w:t>
      </w:r>
      <w:r w:rsidR="495F0CB3">
        <w:t>, for</w:t>
      </w:r>
      <w:r w:rsidR="3E576F76">
        <w:t xml:space="preserve"> the</w:t>
      </w:r>
      <w:r w:rsidR="495F0CB3">
        <w:t xml:space="preserve"> </w:t>
      </w:r>
      <w:r w:rsidR="673F28B8">
        <w:t>main survey</w:t>
      </w:r>
      <w:r w:rsidR="32633745" w:rsidRPr="00D74C64">
        <w:t>.</w:t>
      </w:r>
      <w:r w:rsidR="002E43CC">
        <w:rPr>
          <w:rStyle w:val="Fotnotereferanse"/>
        </w:rPr>
        <w:footnoteReference w:id="12"/>
      </w:r>
      <w:r w:rsidR="5EF9F1BF">
        <w:t xml:space="preserve"> </w:t>
      </w:r>
      <w:r w:rsidR="1AAC238D">
        <w:t xml:space="preserve">We can observe coverage extending across the country. </w:t>
      </w:r>
    </w:p>
    <w:p w14:paraId="67A1161F" w14:textId="49D7BFD0" w:rsidR="00AB124B" w:rsidRDefault="1AAC238D" w:rsidP="00ED1999">
      <w:r>
        <w:t xml:space="preserve">Similar </w:t>
      </w:r>
      <w:r w:rsidR="3A3691A1">
        <w:t>findings</w:t>
      </w:r>
      <w:ins w:id="471" w:author="Askill Harkjerr Halse" w:date="2024-11-23T20:58:00Z" w16du:dateUtc="2024-11-23T19:58:00Z">
        <w:r w:rsidR="001C5801">
          <w:t xml:space="preserve"> apply to</w:t>
        </w:r>
      </w:ins>
      <w:del w:id="472" w:author="Askill Harkjerr Halse" w:date="2024-11-23T20:58:00Z" w16du:dateUtc="2024-11-23T19:58:00Z">
        <w:r w:rsidR="3A3691A1" w:rsidDel="001C5801">
          <w:delText xml:space="preserve"> </w:delText>
        </w:r>
        <w:commentRangeStart w:id="473"/>
        <w:r w:rsidR="78467F6F" w:rsidDel="001C5801">
          <w:delText>yield</w:delText>
        </w:r>
        <w:r w:rsidR="3A3691A1" w:rsidDel="001C5801">
          <w:delText xml:space="preserve"> for</w:delText>
        </w:r>
      </w:del>
      <w:r w:rsidR="3A3691A1">
        <w:t xml:space="preserve"> </w:t>
      </w:r>
      <w:commentRangeEnd w:id="473"/>
      <w:r w:rsidR="006629A3">
        <w:rPr>
          <w:rStyle w:val="Merknadsreferanse"/>
        </w:rPr>
        <w:commentReference w:id="473"/>
      </w:r>
      <w:r w:rsidR="3A3691A1">
        <w:t>the pilot survey</w:t>
      </w:r>
      <w:ins w:id="474" w:author="Askill Harkjerr Halse" w:date="2024-12-04T21:10:00Z" w16du:dateUtc="2024-12-04T20:10:00Z">
        <w:r w:rsidR="007D6186">
          <w:t xml:space="preserve">, </w:t>
        </w:r>
      </w:ins>
      <w:del w:id="475" w:author="Askill Harkjerr Halse" w:date="2024-12-04T21:10:00Z" w16du:dateUtc="2024-12-04T20:10:00Z">
        <w:r w:rsidR="7CD47F5F" w:rsidDel="007D6186">
          <w:delText>. Although the main survey captures responses from more municipalities compared to the pilot survey (t</w:delText>
        </w:r>
        <w:r w:rsidR="7CD47F5F" w:rsidRPr="00D74C64" w:rsidDel="007D6186">
          <w:delText>he trip origins</w:delText>
        </w:r>
        <w:r w:rsidR="3A3691A1" w:rsidDel="007D6186">
          <w:delText xml:space="preserve"> </w:delText>
        </w:r>
        <w:r w:rsidR="785523B1" w:rsidDel="007D6186">
          <w:delText xml:space="preserve">and </w:delText>
        </w:r>
        <w:r w:rsidR="7CD47F5F" w:rsidRPr="00D74C64" w:rsidDel="007D6186">
          <w:delText xml:space="preserve">destinations represented </w:delText>
        </w:r>
        <w:r w:rsidR="7CD47F5F" w:rsidDel="007D6186">
          <w:delText>201</w:delText>
        </w:r>
        <w:r w:rsidR="7CD47F5F" w:rsidRPr="00D74C64" w:rsidDel="007D6186">
          <w:delText xml:space="preserve"> and </w:delText>
        </w:r>
        <w:r w:rsidR="7CD47F5F" w:rsidDel="007D6186">
          <w:delText>193</w:delText>
        </w:r>
        <w:r w:rsidR="7CD47F5F" w:rsidRPr="00D74C64" w:rsidDel="007D6186">
          <w:delText xml:space="preserve"> unique municipalities</w:delText>
        </w:r>
        <w:r w:rsidR="7CD47F5F" w:rsidDel="007D6186">
          <w:delText xml:space="preserve"> for the pilot survey</w:delText>
        </w:r>
        <w:r w:rsidR="7CD47F5F" w:rsidRPr="00D74C64" w:rsidDel="007D6186">
          <w:delText>, respectively</w:delText>
        </w:r>
        <w:r w:rsidR="7CD47F5F" w:rsidDel="007D6186">
          <w:delText>). E</w:delText>
        </w:r>
        <w:r w:rsidR="785523B1" w:rsidDel="007D6186">
          <w:delText xml:space="preserve">quivalent maps </w:delText>
        </w:r>
        <w:r w:rsidR="3E576F76" w:rsidDel="007D6186">
          <w:delText xml:space="preserve">are included in the </w:delText>
        </w:r>
        <w:r w:rsidR="3E576F76" w:rsidRPr="00B95C2E" w:rsidDel="007D6186">
          <w:delText>Appendix</w:delText>
        </w:r>
        <w:r w:rsidR="0AA156A8" w:rsidDel="007D6186">
          <w:delText xml:space="preserve">, </w:delText>
        </w:r>
      </w:del>
      <w:r w:rsidR="0AA156A8">
        <w:t xml:space="preserve">as seen in </w:t>
      </w:r>
      <w:ins w:id="476" w:author="Askill Harkjerr Halse" w:date="2024-12-04T21:10:00Z" w16du:dateUtc="2024-12-04T20:10:00Z">
        <w:r w:rsidR="007D6186">
          <w:t xml:space="preserve">Appendix </w:t>
        </w:r>
      </w:ins>
      <w:r w:rsidR="00ED0CCA">
        <w:rPr>
          <w:highlight w:val="yellow"/>
        </w:rPr>
        <w:fldChar w:fldCharType="begin"/>
      </w:r>
      <w:r w:rsidR="00ED0CCA">
        <w:instrText xml:space="preserve"> REF _Ref176779918 \h </w:instrText>
      </w:r>
      <w:r w:rsidR="00ED0CCA">
        <w:rPr>
          <w:highlight w:val="yellow"/>
        </w:rPr>
      </w:r>
      <w:r w:rsidR="00ED0CCA">
        <w:rPr>
          <w:highlight w:val="yellow"/>
        </w:rPr>
        <w:fldChar w:fldCharType="separate"/>
      </w:r>
      <w:r w:rsidR="41CCBCE2">
        <w:t xml:space="preserve">Figure </w:t>
      </w:r>
      <w:r w:rsidR="41CCBCE2">
        <w:rPr>
          <w:noProof/>
        </w:rPr>
        <w:t>0</w:t>
      </w:r>
      <w:r w:rsidR="41CCBCE2">
        <w:t>.</w:t>
      </w:r>
      <w:r w:rsidR="41CCBCE2">
        <w:rPr>
          <w:noProof/>
        </w:rPr>
        <w:t>3</w:t>
      </w:r>
      <w:r w:rsidR="00ED0CCA">
        <w:rPr>
          <w:highlight w:val="yellow"/>
        </w:rPr>
        <w:fldChar w:fldCharType="end"/>
      </w:r>
      <w:r w:rsidR="3E576F76">
        <w:t>.</w:t>
      </w:r>
      <w:del w:id="477" w:author="Askill Harkjerr Halse" w:date="2024-12-04T21:10:00Z" w16du:dateUtc="2024-12-04T20:10:00Z">
        <w:r w:rsidR="5774D085" w:rsidDel="007D6186">
          <w:delText xml:space="preserve"> </w:delText>
        </w:r>
      </w:del>
    </w:p>
    <w:p w14:paraId="59777C9F" w14:textId="77777777" w:rsidR="00E10482" w:rsidRDefault="00E10482" w:rsidP="00ED1999"/>
    <w:tbl>
      <w:tblPr>
        <w:tblStyle w:val="TI-tabell"/>
        <w:tblW w:w="0" w:type="auto"/>
        <w:tblBorders>
          <w:top w:val="none" w:sz="0" w:space="0" w:color="auto"/>
          <w:bottom w:val="none" w:sz="0" w:space="0" w:color="auto"/>
        </w:tblBorders>
        <w:tblCellMar>
          <w:left w:w="0" w:type="dxa"/>
          <w:right w:w="0" w:type="dxa"/>
        </w:tblCellMar>
        <w:tblLook w:val="04A0" w:firstRow="1" w:lastRow="0" w:firstColumn="1" w:lastColumn="0" w:noHBand="0" w:noVBand="1"/>
      </w:tblPr>
      <w:tblGrid>
        <w:gridCol w:w="4530"/>
        <w:gridCol w:w="4530"/>
      </w:tblGrid>
      <w:tr w:rsidR="00B00817" w14:paraId="2A5A7B41" w14:textId="77777777" w:rsidTr="00EF72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0" w:type="dxa"/>
            <w:shd w:val="clear" w:color="auto" w:fill="auto"/>
          </w:tcPr>
          <w:p w14:paraId="31F78B49" w14:textId="5EAB257C" w:rsidR="00B00817" w:rsidRPr="00C800F9" w:rsidRDefault="00545AC0" w:rsidP="00545AC0">
            <w:pPr>
              <w:pStyle w:val="Listeavsnitt"/>
            </w:pPr>
            <w:r>
              <w:lastRenderedPageBreak/>
              <w:t>A: Origins</w:t>
            </w:r>
          </w:p>
        </w:tc>
        <w:tc>
          <w:tcPr>
            <w:tcW w:w="4530" w:type="dxa"/>
            <w:shd w:val="clear" w:color="auto" w:fill="auto"/>
          </w:tcPr>
          <w:p w14:paraId="00A739A1" w14:textId="01533E05" w:rsidR="00B00817" w:rsidRDefault="00545AC0" w:rsidP="00545AC0">
            <w:pPr>
              <w:cnfStyle w:val="100000000000" w:firstRow="1" w:lastRow="0" w:firstColumn="0" w:lastColumn="0" w:oddVBand="0" w:evenVBand="0" w:oddHBand="0" w:evenHBand="0" w:firstRowFirstColumn="0" w:firstRowLastColumn="0" w:lastRowFirstColumn="0" w:lastRowLastColumn="0"/>
            </w:pPr>
            <w:r>
              <w:t>B: Destinations</w:t>
            </w:r>
          </w:p>
        </w:tc>
      </w:tr>
      <w:tr w:rsidR="00B00817" w14:paraId="02B3C782" w14:textId="77777777" w:rsidTr="00EF72A4">
        <w:tc>
          <w:tcPr>
            <w:cnfStyle w:val="001000000000" w:firstRow="0" w:lastRow="0" w:firstColumn="1" w:lastColumn="0" w:oddVBand="0" w:evenVBand="0" w:oddHBand="0" w:evenHBand="0" w:firstRowFirstColumn="0" w:firstRowLastColumn="0" w:lastRowFirstColumn="0" w:lastRowLastColumn="0"/>
            <w:tcW w:w="4530" w:type="dxa"/>
            <w:shd w:val="clear" w:color="auto" w:fill="auto"/>
          </w:tcPr>
          <w:p w14:paraId="6C373511" w14:textId="0F5EDB8C" w:rsidR="00B00817" w:rsidRDefault="00BD1118" w:rsidP="00545AC0">
            <w:r>
              <w:rPr>
                <w:noProof/>
              </w:rPr>
              <w:drawing>
                <wp:inline distT="0" distB="0" distL="0" distR="0" wp14:anchorId="20D92F31" wp14:editId="1CA3017D">
                  <wp:extent cx="2819648" cy="3758184"/>
                  <wp:effectExtent l="0" t="0" r="0" b="0"/>
                  <wp:docPr id="16853760"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819648" cy="3758184"/>
                          </a:xfrm>
                          <a:prstGeom prst="rect">
                            <a:avLst/>
                          </a:prstGeom>
                          <a:noFill/>
                          <a:ln>
                            <a:noFill/>
                          </a:ln>
                        </pic:spPr>
                      </pic:pic>
                    </a:graphicData>
                  </a:graphic>
                </wp:inline>
              </w:drawing>
            </w:r>
          </w:p>
        </w:tc>
        <w:tc>
          <w:tcPr>
            <w:tcW w:w="4530" w:type="dxa"/>
            <w:shd w:val="clear" w:color="auto" w:fill="auto"/>
          </w:tcPr>
          <w:p w14:paraId="1CFBCB52" w14:textId="4A89C2D5" w:rsidR="00B00817" w:rsidRDefault="00421A99" w:rsidP="003D5305">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59622D0" wp14:editId="6053B32A">
                  <wp:extent cx="2819648" cy="3758184"/>
                  <wp:effectExtent l="0" t="0" r="0" b="0"/>
                  <wp:docPr id="22954529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819648" cy="3758184"/>
                          </a:xfrm>
                          <a:prstGeom prst="rect">
                            <a:avLst/>
                          </a:prstGeom>
                          <a:noFill/>
                          <a:ln>
                            <a:noFill/>
                          </a:ln>
                        </pic:spPr>
                      </pic:pic>
                    </a:graphicData>
                  </a:graphic>
                </wp:inline>
              </w:drawing>
            </w:r>
            <w:r w:rsidR="00AD6268">
              <w:rPr>
                <w:noProof/>
              </w:rPr>
              <w:t xml:space="preserve"> </w:t>
            </w:r>
          </w:p>
        </w:tc>
      </w:tr>
      <w:tr w:rsidR="00BE53DF" w14:paraId="19881E59" w14:textId="77777777" w:rsidTr="00EF72A4">
        <w:tc>
          <w:tcPr>
            <w:cnfStyle w:val="001000000000" w:firstRow="0" w:lastRow="0" w:firstColumn="1" w:lastColumn="0" w:oddVBand="0" w:evenVBand="0" w:oddHBand="0" w:evenHBand="0" w:firstRowFirstColumn="0" w:firstRowLastColumn="0" w:lastRowFirstColumn="0" w:lastRowLastColumn="0"/>
            <w:tcW w:w="9060" w:type="dxa"/>
            <w:gridSpan w:val="2"/>
            <w:shd w:val="clear" w:color="auto" w:fill="auto"/>
          </w:tcPr>
          <w:p w14:paraId="0EEF9DDF" w14:textId="1A40F97C" w:rsidR="00BE53DF" w:rsidRDefault="00BE53DF" w:rsidP="00550027">
            <w:pPr>
              <w:pStyle w:val="Bildetekst"/>
              <w:spacing w:after="0"/>
            </w:pPr>
            <w:bookmarkStart w:id="478" w:name="_Ref168564734"/>
            <w:r>
              <w:t xml:space="preserve">Figure </w:t>
            </w:r>
            <w:r w:rsidR="00EC0A30">
              <w:fldChar w:fldCharType="begin"/>
            </w:r>
            <w:r w:rsidR="00EC0A30">
              <w:instrText xml:space="preserve"> STYLEREF 1 \s </w:instrText>
            </w:r>
            <w:r w:rsidR="00EC0A30">
              <w:fldChar w:fldCharType="separate"/>
            </w:r>
            <w:r w:rsidR="00C34CCF">
              <w:rPr>
                <w:noProof/>
              </w:rPr>
              <w:t>4</w:t>
            </w:r>
            <w:r w:rsidR="00EC0A30">
              <w:fldChar w:fldCharType="end"/>
            </w:r>
            <w:r w:rsidR="00EC0A30">
              <w:t>.</w:t>
            </w:r>
            <w:r w:rsidR="00EC0A30">
              <w:fldChar w:fldCharType="begin"/>
            </w:r>
            <w:r w:rsidR="00EC0A30">
              <w:instrText xml:space="preserve"> SEQ Figure \* ARABIC \s 1 </w:instrText>
            </w:r>
            <w:r w:rsidR="00EC0A30">
              <w:fldChar w:fldCharType="separate"/>
            </w:r>
            <w:r w:rsidR="00C34CCF">
              <w:rPr>
                <w:noProof/>
              </w:rPr>
              <w:t>4</w:t>
            </w:r>
            <w:r w:rsidR="00EC0A30">
              <w:fldChar w:fldCharType="end"/>
            </w:r>
            <w:bookmarkEnd w:id="478"/>
            <w:r w:rsidR="00A932FF">
              <w:t>:</w:t>
            </w:r>
            <w:r>
              <w:t xml:space="preserve"> Shaded</w:t>
            </w:r>
            <w:r w:rsidR="00E12F8D">
              <w:t xml:space="preserve"> (</w:t>
            </w:r>
            <w:r w:rsidR="00E12F8D" w:rsidRPr="00E12F8D">
              <w:t>choropleth</w:t>
            </w:r>
            <w:r w:rsidR="00E12F8D">
              <w:t>)</w:t>
            </w:r>
            <w:r>
              <w:t xml:space="preserve"> maps </w:t>
            </w:r>
            <w:r w:rsidR="00660052">
              <w:t>of the origin</w:t>
            </w:r>
            <w:r w:rsidR="00B31163">
              <w:t>s</w:t>
            </w:r>
            <w:r w:rsidR="00660052">
              <w:t xml:space="preserve"> </w:t>
            </w:r>
            <w:r w:rsidR="00B31163">
              <w:t>and destinations of trips</w:t>
            </w:r>
            <w:r w:rsidR="00E6328F">
              <w:t xml:space="preserve"> for the main survey</w:t>
            </w:r>
            <w:r w:rsidR="00B31163">
              <w:t xml:space="preserve">. </w:t>
            </w:r>
            <w:r w:rsidR="00EF72A4">
              <w:t>Urban municipalities are outlined in bold.</w:t>
            </w:r>
          </w:p>
        </w:tc>
      </w:tr>
    </w:tbl>
    <w:p w14:paraId="75DB4424" w14:textId="4275C98F" w:rsidR="00B153DB" w:rsidRDefault="00144D77" w:rsidP="00ED1999">
      <w:r>
        <w:fldChar w:fldCharType="begin"/>
      </w:r>
      <w:r>
        <w:instrText xml:space="preserve"> REF _Ref168480749 \h </w:instrText>
      </w:r>
      <w:r>
        <w:fldChar w:fldCharType="separate"/>
      </w:r>
      <w:r w:rsidR="00C34CCF">
        <w:t xml:space="preserve">Figure </w:t>
      </w:r>
      <w:r w:rsidR="00C34CCF">
        <w:rPr>
          <w:noProof/>
        </w:rPr>
        <w:t>4</w:t>
      </w:r>
      <w:r w:rsidR="00C34CCF">
        <w:t>.</w:t>
      </w:r>
      <w:r w:rsidR="00C34CCF">
        <w:rPr>
          <w:noProof/>
        </w:rPr>
        <w:t>5</w:t>
      </w:r>
      <w:r>
        <w:fldChar w:fldCharType="end"/>
      </w:r>
      <w:r w:rsidR="00820E3C">
        <w:t xml:space="preserve"> </w:t>
      </w:r>
      <w:r w:rsidR="00EB0EB9">
        <w:t>present</w:t>
      </w:r>
      <w:r>
        <w:t>s</w:t>
      </w:r>
      <w:r w:rsidR="001470FE">
        <w:t xml:space="preserve"> the</w:t>
      </w:r>
      <w:r w:rsidR="00655499">
        <w:t xml:space="preserve"> mapping of origin and destination</w:t>
      </w:r>
      <w:r w:rsidR="00EB0EB9">
        <w:t xml:space="preserve"> type</w:t>
      </w:r>
      <w:r w:rsidR="00655499">
        <w:t>s for each re</w:t>
      </w:r>
      <w:r w:rsidR="00EB0EB9">
        <w:t>spondent</w:t>
      </w:r>
      <w:r w:rsidR="00430426">
        <w:t xml:space="preserve"> for the main survey</w:t>
      </w:r>
      <w:r w:rsidR="00EB0EB9">
        <w:t>. The figure</w:t>
      </w:r>
      <w:r w:rsidR="00430426">
        <w:t>s</w:t>
      </w:r>
      <w:r w:rsidR="00EB0EB9">
        <w:t xml:space="preserve"> show that </w:t>
      </w:r>
      <w:r w:rsidR="005B6F82">
        <w:t>most trips are “Urban to Urban” or “Rural to Rural</w:t>
      </w:r>
      <w:r w:rsidR="00F73266">
        <w:t>”</w:t>
      </w:r>
      <w:r w:rsidR="00430426">
        <w:t xml:space="preserve"> for each survey</w:t>
      </w:r>
      <w:r w:rsidR="00F73266">
        <w:t xml:space="preserve">. </w:t>
      </w:r>
      <w:r w:rsidR="008C14C3">
        <w:t>As expected, more trips are “Rural to Urban” than the other way around</w:t>
      </w:r>
      <w:r w:rsidR="00681C9C">
        <w:t>. These trip characteristics are observed in the pilot survey as well</w:t>
      </w:r>
      <w:ins w:id="479" w:author="Askill Harkjerr Halse" w:date="2024-12-04T21:11:00Z" w16du:dateUtc="2024-12-04T20:11:00Z">
        <w:r w:rsidR="007D6186">
          <w:t xml:space="preserve">, </w:t>
        </w:r>
      </w:ins>
      <w:del w:id="480" w:author="Askill Harkjerr Halse" w:date="2024-12-04T21:11:00Z" w16du:dateUtc="2024-12-04T20:11:00Z">
        <w:r w:rsidR="00681C9C" w:rsidDel="007D6186">
          <w:delText>. S</w:delText>
        </w:r>
      </w:del>
      <w:ins w:id="481" w:author="Askill Harkjerr Halse" w:date="2024-12-04T21:11:00Z" w16du:dateUtc="2024-12-04T20:11:00Z">
        <w:r w:rsidR="007D6186">
          <w:t>s</w:t>
        </w:r>
      </w:ins>
      <w:r w:rsidR="00681C9C">
        <w:t xml:space="preserve">ee </w:t>
      </w:r>
      <w:r w:rsidR="00ED0CCA">
        <w:fldChar w:fldCharType="begin"/>
      </w:r>
      <w:r w:rsidR="00ED0CCA">
        <w:instrText xml:space="preserve"> REF _Ref178336605 \h </w:instrText>
      </w:r>
      <w:r w:rsidR="00ED0CCA">
        <w:fldChar w:fldCharType="separate"/>
      </w:r>
      <w:r w:rsidR="00C34CCF">
        <w:t xml:space="preserve">Figure </w:t>
      </w:r>
      <w:r w:rsidR="00C34CCF">
        <w:rPr>
          <w:noProof/>
        </w:rPr>
        <w:t>0</w:t>
      </w:r>
      <w:r w:rsidR="00C34CCF">
        <w:t>.</w:t>
      </w:r>
      <w:r w:rsidR="00C34CCF">
        <w:rPr>
          <w:noProof/>
        </w:rPr>
        <w:t>4</w:t>
      </w:r>
      <w:r w:rsidR="00ED0CCA">
        <w:fldChar w:fldCharType="end"/>
      </w:r>
      <w:r w:rsidR="00ED0CCA">
        <w:t xml:space="preserve"> </w:t>
      </w:r>
      <w:r w:rsidR="00681C9C">
        <w:t>in the</w:t>
      </w:r>
      <w:del w:id="482" w:author="Askill Harkjerr Halse" w:date="2024-12-04T21:11:00Z" w16du:dateUtc="2024-12-04T20:11:00Z">
        <w:r w:rsidR="00681C9C" w:rsidDel="007D6186">
          <w:delText xml:space="preserve"> Appendix for a similar diagram for the pilot survey</w:delText>
        </w:r>
      </w:del>
      <w:r w:rsidR="00681C9C">
        <w:t xml:space="preserve">. </w:t>
      </w:r>
    </w:p>
    <w:p w14:paraId="392B4D2D" w14:textId="70451FB5" w:rsidR="000328C4" w:rsidRDefault="00681C9C" w:rsidP="007D3581">
      <w:pPr>
        <w:keepNext/>
        <w:jc w:val="center"/>
        <w:rPr>
          <w:noProof/>
        </w:rPr>
      </w:pPr>
      <w:r>
        <w:rPr>
          <w:noProof/>
        </w:rPr>
        <w:lastRenderedPageBreak/>
        <w:drawing>
          <wp:inline distT="0" distB="0" distL="0" distR="0" wp14:anchorId="42EC498A" wp14:editId="117B603F">
            <wp:extent cx="2953584" cy="3013862"/>
            <wp:effectExtent l="0" t="0" r="0" b="0"/>
            <wp:docPr id="1485139020"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384527" name=""/>
                    <pic:cNvPicPr/>
                  </pic:nvPicPr>
                  <pic:blipFill rotWithShape="1">
                    <a:blip r:embed="rId66">
                      <a:extLst>
                        <a:ext uri="{96DAC541-7B7A-43D3-8B79-37D633B846F1}">
                          <asvg:svgBlip xmlns:asvg="http://schemas.microsoft.com/office/drawing/2016/SVG/main" r:embed="rId67"/>
                        </a:ext>
                      </a:extLst>
                    </a:blip>
                    <a:srcRect l="18500" r="21021"/>
                    <a:stretch/>
                  </pic:blipFill>
                  <pic:spPr bwMode="auto">
                    <a:xfrm>
                      <a:off x="0" y="0"/>
                      <a:ext cx="2957159" cy="3017510"/>
                    </a:xfrm>
                    <a:prstGeom prst="rect">
                      <a:avLst/>
                    </a:prstGeom>
                    <a:ln>
                      <a:noFill/>
                    </a:ln>
                    <a:extLst>
                      <a:ext uri="{53640926-AAD7-44D8-BBD7-CCE9431645EC}">
                        <a14:shadowObscured xmlns:a14="http://schemas.microsoft.com/office/drawing/2010/main"/>
                      </a:ext>
                    </a:extLst>
                  </pic:spPr>
                </pic:pic>
              </a:graphicData>
            </a:graphic>
          </wp:inline>
        </w:drawing>
      </w:r>
    </w:p>
    <w:p w14:paraId="0EFB76B7" w14:textId="1C3D14C9" w:rsidR="00550027" w:rsidRDefault="00FA5FB1" w:rsidP="007D3581">
      <w:pPr>
        <w:pStyle w:val="Bildetekst"/>
        <w:keepNext/>
      </w:pPr>
      <w:bookmarkStart w:id="483" w:name="_Ref168480749"/>
      <w:r>
        <w:t xml:space="preserve">Figure </w:t>
      </w:r>
      <w:r w:rsidR="00EC0A30">
        <w:fldChar w:fldCharType="begin"/>
      </w:r>
      <w:r w:rsidR="00EC0A30">
        <w:instrText xml:space="preserve"> STYLEREF 1 \s </w:instrText>
      </w:r>
      <w:r w:rsidR="00EC0A30">
        <w:fldChar w:fldCharType="separate"/>
      </w:r>
      <w:r w:rsidR="00C34CCF">
        <w:rPr>
          <w:noProof/>
        </w:rPr>
        <w:t>4</w:t>
      </w:r>
      <w:r w:rsidR="00EC0A30">
        <w:fldChar w:fldCharType="end"/>
      </w:r>
      <w:r w:rsidR="00EC0A30">
        <w:t>.</w:t>
      </w:r>
      <w:r w:rsidR="00EC0A30">
        <w:fldChar w:fldCharType="begin"/>
      </w:r>
      <w:r w:rsidR="00EC0A30">
        <w:instrText xml:space="preserve"> SEQ Figure \* ARABIC \s 1 </w:instrText>
      </w:r>
      <w:r w:rsidR="00EC0A30">
        <w:fldChar w:fldCharType="separate"/>
      </w:r>
      <w:r w:rsidR="00C34CCF">
        <w:rPr>
          <w:noProof/>
        </w:rPr>
        <w:t>5</w:t>
      </w:r>
      <w:r w:rsidR="00EC0A30">
        <w:fldChar w:fldCharType="end"/>
      </w:r>
      <w:bookmarkEnd w:id="483"/>
      <w:r w:rsidR="00ED4C76">
        <w:t>:</w:t>
      </w:r>
      <w:r>
        <w:t xml:space="preserve"> Mapping of </w:t>
      </w:r>
      <w:r w:rsidR="001470FE">
        <w:t>individual’s</w:t>
      </w:r>
      <w:r w:rsidR="00BD7052">
        <w:t xml:space="preserve"> origin and destination</w:t>
      </w:r>
      <w:r w:rsidR="001470FE">
        <w:t xml:space="preserve"> types</w:t>
      </w:r>
      <w:r w:rsidR="00E44747">
        <w:t xml:space="preserve"> for the </w:t>
      </w:r>
      <w:r w:rsidR="000328C4">
        <w:t>main survey</w:t>
      </w:r>
      <w:r w:rsidR="00E44747">
        <w:t>.</w:t>
      </w:r>
      <w:r w:rsidR="001470FE">
        <w:t xml:space="preserve"> </w:t>
      </w:r>
    </w:p>
    <w:p w14:paraId="181521F8" w14:textId="1E034889" w:rsidR="00ED1999" w:rsidRPr="0092046A" w:rsidRDefault="00ED1999" w:rsidP="009D6126">
      <w:pPr>
        <w:pStyle w:val="Overskrift3"/>
      </w:pPr>
      <w:bookmarkStart w:id="484" w:name="_Ref177550955"/>
      <w:r w:rsidRPr="0092046A">
        <w:t>Trip characteristics and mode choice</w:t>
      </w:r>
      <w:bookmarkEnd w:id="484"/>
    </w:p>
    <w:p w14:paraId="112F69FB" w14:textId="317091CB" w:rsidR="00910800" w:rsidRDefault="00EC21AD" w:rsidP="00ED1999">
      <w:r>
        <w:fldChar w:fldCharType="begin"/>
      </w:r>
      <w:r>
        <w:instrText xml:space="preserve"> REF _Ref178239168 \h </w:instrText>
      </w:r>
      <w:r>
        <w:fldChar w:fldCharType="separate"/>
      </w:r>
      <w:r w:rsidR="41CCBCE2">
        <w:t xml:space="preserve">Figure </w:t>
      </w:r>
      <w:r w:rsidR="41CCBCE2" w:rsidRPr="4044C3C2">
        <w:rPr>
          <w:noProof/>
        </w:rPr>
        <w:t>4</w:t>
      </w:r>
      <w:r w:rsidR="41CCBCE2">
        <w:t>.</w:t>
      </w:r>
      <w:r w:rsidR="41CCBCE2" w:rsidRPr="4044C3C2">
        <w:rPr>
          <w:noProof/>
        </w:rPr>
        <w:t>6</w:t>
      </w:r>
      <w:r>
        <w:fldChar w:fldCharType="end"/>
      </w:r>
      <w:r w:rsidR="04AA07F9">
        <w:t xml:space="preserve"> </w:t>
      </w:r>
      <w:r w:rsidR="7648192C">
        <w:t>provide</w:t>
      </w:r>
      <w:r w:rsidR="6992E578">
        <w:t>s</w:t>
      </w:r>
      <w:r w:rsidR="072CE7B5">
        <w:t xml:space="preserve"> the share of trip purposes for all trips</w:t>
      </w:r>
      <w:r w:rsidR="0E050F45">
        <w:t xml:space="preserve"> for </w:t>
      </w:r>
      <w:r w:rsidR="310B8AA2">
        <w:t>the pilot survey and main survey</w:t>
      </w:r>
      <w:r w:rsidR="0D56D64D">
        <w:t>.</w:t>
      </w:r>
      <w:r w:rsidR="0E050F45">
        <w:t xml:space="preserve"> </w:t>
      </w:r>
      <w:r w:rsidR="3405CD23">
        <w:t xml:space="preserve">In both surveys, </w:t>
      </w:r>
      <w:r w:rsidR="0E050F45">
        <w:t>“Travel to workplace”</w:t>
      </w:r>
      <w:r w:rsidR="3405CD23">
        <w:t xml:space="preserve"> is the most common trip purpose</w:t>
      </w:r>
      <w:r w:rsidR="0E050F45">
        <w:t>.</w:t>
      </w:r>
      <w:r w:rsidR="0D56D64D">
        <w:t xml:space="preserve"> </w:t>
      </w:r>
      <w:r w:rsidR="3C850985">
        <w:t>The share</w:t>
      </w:r>
      <w:r w:rsidR="659C970A">
        <w:t xml:space="preserve"> of </w:t>
      </w:r>
      <w:commentRangeStart w:id="485"/>
      <w:r w:rsidR="659C970A">
        <w:t>school trips</w:t>
      </w:r>
      <w:r w:rsidR="3C850985">
        <w:t xml:space="preserve"> is </w:t>
      </w:r>
      <w:r w:rsidR="659C970A">
        <w:t>very small in the pilot survey</w:t>
      </w:r>
      <w:commentRangeEnd w:id="485"/>
      <w:r>
        <w:rPr>
          <w:rStyle w:val="Merknadsreferanse"/>
        </w:rPr>
        <w:commentReference w:id="485"/>
      </w:r>
      <w:r w:rsidR="659C970A">
        <w:t>, especially compared to the main survey.</w:t>
      </w:r>
      <w:ins w:id="486" w:author="Askill Harkjerr Halse" w:date="2024-11-23T20:59:00Z" w16du:dateUtc="2024-11-23T19:59:00Z">
        <w:r w:rsidR="00802C3D">
          <w:t xml:space="preserve"> This is not surprising, given the higher average age and lower share of students in this sample.</w:t>
        </w:r>
      </w:ins>
    </w:p>
    <w:p w14:paraId="34E290DB" w14:textId="2A010C40" w:rsidR="00D66C45" w:rsidRDefault="0020415C" w:rsidP="00B764F9">
      <w:pPr>
        <w:pStyle w:val="Bildetekst"/>
      </w:pPr>
      <w:r>
        <w:rPr>
          <w:noProof/>
        </w:rPr>
        <w:drawing>
          <wp:inline distT="0" distB="0" distL="0" distR="0" wp14:anchorId="053FC5FA" wp14:editId="653970E8">
            <wp:extent cx="5759450" cy="3554095"/>
            <wp:effectExtent l="0" t="0" r="0" b="8255"/>
            <wp:docPr id="148177845"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77845" name=""/>
                    <pic:cNvPicPr/>
                  </pic:nvPicPr>
                  <pic:blipFill>
                    <a:blip r:embed="rId68">
                      <a:extLst>
                        <a:ext uri="{96DAC541-7B7A-43D3-8B79-37D633B846F1}">
                          <asvg:svgBlip xmlns:asvg="http://schemas.microsoft.com/office/drawing/2016/SVG/main" r:embed="rId69"/>
                        </a:ext>
                      </a:extLst>
                    </a:blip>
                    <a:stretch>
                      <a:fillRect/>
                    </a:stretch>
                  </pic:blipFill>
                  <pic:spPr>
                    <a:xfrm>
                      <a:off x="0" y="0"/>
                      <a:ext cx="5759450" cy="3554095"/>
                    </a:xfrm>
                    <a:prstGeom prst="rect">
                      <a:avLst/>
                    </a:prstGeom>
                  </pic:spPr>
                </pic:pic>
              </a:graphicData>
            </a:graphic>
          </wp:inline>
        </w:drawing>
      </w:r>
    </w:p>
    <w:p w14:paraId="687A90E4" w14:textId="7D3105F2" w:rsidR="00AE72C7" w:rsidRDefault="00136551" w:rsidP="00E14C17">
      <w:pPr>
        <w:pStyle w:val="Bildetekst"/>
      </w:pPr>
      <w:bookmarkStart w:id="487" w:name="_Ref178239168"/>
      <w:r>
        <w:t xml:space="preserve">Figure </w:t>
      </w:r>
      <w:r w:rsidR="00EC0A30">
        <w:fldChar w:fldCharType="begin"/>
      </w:r>
      <w:r w:rsidR="00EC0A30">
        <w:instrText xml:space="preserve"> STYLEREF 1 \s </w:instrText>
      </w:r>
      <w:r w:rsidR="00EC0A30">
        <w:fldChar w:fldCharType="separate"/>
      </w:r>
      <w:r w:rsidR="00C34CCF">
        <w:rPr>
          <w:noProof/>
        </w:rPr>
        <w:t>4</w:t>
      </w:r>
      <w:r w:rsidR="00EC0A30">
        <w:fldChar w:fldCharType="end"/>
      </w:r>
      <w:r w:rsidR="00EC0A30">
        <w:t>.</w:t>
      </w:r>
      <w:r w:rsidR="00EC0A30">
        <w:fldChar w:fldCharType="begin"/>
      </w:r>
      <w:r w:rsidR="00EC0A30">
        <w:instrText xml:space="preserve"> SEQ Figure \* ARABIC \s 1 </w:instrText>
      </w:r>
      <w:r w:rsidR="00EC0A30">
        <w:fldChar w:fldCharType="separate"/>
      </w:r>
      <w:r w:rsidR="00C34CCF">
        <w:rPr>
          <w:noProof/>
        </w:rPr>
        <w:t>6</w:t>
      </w:r>
      <w:r w:rsidR="00EC0A30">
        <w:fldChar w:fldCharType="end"/>
      </w:r>
      <w:bookmarkEnd w:id="487"/>
      <w:r w:rsidR="00ED4C76">
        <w:t>:</w:t>
      </w:r>
      <w:r>
        <w:t xml:space="preserve"> Share of trip purpose for all trips in the </w:t>
      </w:r>
      <w:r w:rsidR="00E47353">
        <w:t>pilot and main surveys.</w:t>
      </w:r>
    </w:p>
    <w:p w14:paraId="34912732" w14:textId="6D421980" w:rsidR="007D32BA" w:rsidRDefault="0040634A" w:rsidP="0040634A">
      <w:r>
        <w:lastRenderedPageBreak/>
        <w:fldChar w:fldCharType="begin"/>
      </w:r>
      <w:r>
        <w:instrText xml:space="preserve"> REF _Ref172642837 \h </w:instrText>
      </w:r>
      <w:r>
        <w:fldChar w:fldCharType="separate"/>
      </w:r>
      <w:r w:rsidR="00C34CCF">
        <w:t xml:space="preserve">Figure </w:t>
      </w:r>
      <w:r w:rsidR="00C34CCF">
        <w:rPr>
          <w:noProof/>
        </w:rPr>
        <w:t>4</w:t>
      </w:r>
      <w:r w:rsidR="00C34CCF">
        <w:t>.</w:t>
      </w:r>
      <w:r w:rsidR="00C34CCF">
        <w:rPr>
          <w:noProof/>
        </w:rPr>
        <w:t>7</w:t>
      </w:r>
      <w:r>
        <w:fldChar w:fldCharType="end"/>
      </w:r>
      <w:r>
        <w:t xml:space="preserve"> </w:t>
      </w:r>
      <w:r w:rsidRPr="00484070">
        <w:t xml:space="preserve">illustrate the share of travel modes for all trips in the pilot and main surveys. In both surveys, more than half of the trips use the 'Private car (driver)' mode. The second most common mode is </w:t>
      </w:r>
      <w:r>
        <w:t>“</w:t>
      </w:r>
      <w:r w:rsidRPr="00484070">
        <w:t>Bike</w:t>
      </w:r>
      <w:r>
        <w:t>”</w:t>
      </w:r>
      <w:r w:rsidRPr="00484070">
        <w:t xml:space="preserve"> at 10% in the pilot survey and </w:t>
      </w:r>
      <w:r>
        <w:t>“</w:t>
      </w:r>
      <w:r w:rsidRPr="00484070">
        <w:t>Bus</w:t>
      </w:r>
      <w:r>
        <w:t>”</w:t>
      </w:r>
      <w:r w:rsidRPr="00484070">
        <w:t xml:space="preserve"> at 13% in the main survey</w:t>
      </w:r>
      <w:r>
        <w:t>.</w:t>
      </w:r>
    </w:p>
    <w:p w14:paraId="597CEB79" w14:textId="342D7A7C" w:rsidR="0040634A" w:rsidRDefault="00CF6227" w:rsidP="0040634A">
      <w:r>
        <w:fldChar w:fldCharType="begin"/>
      </w:r>
      <w:r>
        <w:instrText xml:space="preserve"> REF _Ref178260647 \h </w:instrText>
      </w:r>
      <w:r>
        <w:fldChar w:fldCharType="separate"/>
      </w:r>
      <w:r w:rsidR="41CCBCE2">
        <w:t xml:space="preserve">Figure </w:t>
      </w:r>
      <w:r w:rsidR="41CCBCE2" w:rsidRPr="4044C3C2">
        <w:rPr>
          <w:noProof/>
        </w:rPr>
        <w:t>4</w:t>
      </w:r>
      <w:r w:rsidR="41CCBCE2">
        <w:t>.</w:t>
      </w:r>
      <w:r w:rsidR="41CCBCE2" w:rsidRPr="4044C3C2">
        <w:rPr>
          <w:noProof/>
        </w:rPr>
        <w:t>8</w:t>
      </w:r>
      <w:r>
        <w:fldChar w:fldCharType="end"/>
      </w:r>
      <w:del w:id="488" w:author="Askill Harkjerr Halse" w:date="2024-12-04T21:14:00Z" w16du:dateUtc="2024-12-04T20:14:00Z">
        <w:r w:rsidR="45B96480" w:rsidDel="007D6186">
          <w:delText xml:space="preserve"> and </w:delText>
        </w:r>
        <w:r w:rsidDel="007D6186">
          <w:fldChar w:fldCharType="begin"/>
        </w:r>
        <w:r w:rsidDel="007D6186">
          <w:delInstrText xml:space="preserve"> REF _Ref178260648 \h </w:delInstrText>
        </w:r>
        <w:r w:rsidDel="007D6186">
          <w:fldChar w:fldCharType="separate"/>
        </w:r>
        <w:r w:rsidR="41CCBCE2" w:rsidDel="007D6186">
          <w:delText xml:space="preserve">Figure </w:delText>
        </w:r>
        <w:r w:rsidR="41CCBCE2" w:rsidRPr="4044C3C2" w:rsidDel="007D6186">
          <w:rPr>
            <w:noProof/>
          </w:rPr>
          <w:delText>4</w:delText>
        </w:r>
        <w:r w:rsidR="41CCBCE2" w:rsidDel="007D6186">
          <w:delText>.</w:delText>
        </w:r>
        <w:r w:rsidR="41CCBCE2" w:rsidRPr="4044C3C2" w:rsidDel="007D6186">
          <w:rPr>
            <w:noProof/>
          </w:rPr>
          <w:delText>9</w:delText>
        </w:r>
        <w:r w:rsidDel="007D6186">
          <w:fldChar w:fldCharType="end"/>
        </w:r>
      </w:del>
      <w:r w:rsidR="45B96480">
        <w:t xml:space="preserve"> show</w:t>
      </w:r>
      <w:ins w:id="489" w:author="Askill Harkjerr Halse" w:date="2024-12-04T21:14:00Z" w16du:dateUtc="2024-12-04T20:14:00Z">
        <w:r w:rsidR="007D6186">
          <w:t>s</w:t>
        </w:r>
      </w:ins>
      <w:r w:rsidR="45B96480">
        <w:t xml:space="preserve"> the </w:t>
      </w:r>
      <w:r w:rsidR="7D03034A">
        <w:t xml:space="preserve">distribution of travel modes by gender for the </w:t>
      </w:r>
      <w:del w:id="490" w:author="Askill Harkjerr Halse" w:date="2024-12-04T21:14:00Z" w16du:dateUtc="2024-12-04T20:14:00Z">
        <w:r w:rsidR="7D03034A" w:rsidDel="007D6186">
          <w:delText xml:space="preserve">pilot and </w:delText>
        </w:r>
      </w:del>
      <w:r w:rsidR="7D03034A">
        <w:t>main survey</w:t>
      </w:r>
      <w:del w:id="491" w:author="Askill Harkjerr Halse" w:date="2024-12-04T21:14:00Z" w16du:dateUtc="2024-12-04T20:14:00Z">
        <w:r w:rsidR="7D03034A" w:rsidDel="007D6186">
          <w:delText>s, respectively</w:delText>
        </w:r>
      </w:del>
      <w:r w:rsidR="7D03034A">
        <w:t>.</w:t>
      </w:r>
      <w:r w:rsidR="21C4C993">
        <w:t xml:space="preserve"> As expected, there are some gender differences, with a higher share of car drivers among men</w:t>
      </w:r>
      <w:del w:id="492" w:author="Askill Harkjerr Halse" w:date="2024-12-04T21:14:00Z" w16du:dateUtc="2024-12-04T20:14:00Z">
        <w:r w:rsidR="21C4C993" w:rsidDel="007D6186">
          <w:delText xml:space="preserve"> in both surveys</w:delText>
        </w:r>
      </w:del>
      <w:r w:rsidR="21C4C993">
        <w:t xml:space="preserve">. Since men are highly overrepresented in the pilot survey, </w:t>
      </w:r>
      <w:r w:rsidR="6302836B">
        <w:t xml:space="preserve">this means that the modal split </w:t>
      </w:r>
      <w:del w:id="493" w:author="Askill Harkjerr Halse" w:date="2024-12-04T21:15:00Z" w16du:dateUtc="2024-12-04T20:15:00Z">
        <w:r w:rsidR="6302836B" w:rsidDel="007D6186">
          <w:delText xml:space="preserve">is </w:delText>
        </w:r>
      </w:del>
      <w:ins w:id="494" w:author="Askill Harkjerr Halse" w:date="2024-12-04T21:15:00Z" w16du:dateUtc="2024-12-04T20:15:00Z">
        <w:r w:rsidR="007D6186">
          <w:t>will be</w:t>
        </w:r>
        <w:r w:rsidR="007D6186">
          <w:t xml:space="preserve"> </w:t>
        </w:r>
      </w:ins>
      <w:r w:rsidR="6302836B">
        <w:t xml:space="preserve">more similar </w:t>
      </w:r>
      <w:del w:id="495" w:author="Askill Harkjerr Halse" w:date="2024-12-04T21:15:00Z" w16du:dateUtc="2024-12-04T20:15:00Z">
        <w:r w:rsidR="6302836B" w:rsidDel="007D6186">
          <w:delText xml:space="preserve">when </w:delText>
        </w:r>
      </w:del>
      <w:ins w:id="496" w:author="Askill Harkjerr Halse" w:date="2024-12-04T21:15:00Z" w16du:dateUtc="2024-12-04T20:15:00Z">
        <w:r w:rsidR="007D6186">
          <w:t>if</w:t>
        </w:r>
        <w:r w:rsidR="007D6186">
          <w:t xml:space="preserve"> </w:t>
        </w:r>
      </w:ins>
      <w:r w:rsidR="6302836B">
        <w:t xml:space="preserve">we account for this. Still, there is a </w:t>
      </w:r>
      <w:r w:rsidR="44EBF350">
        <w:t>lower share of car drivers in the main survey</w:t>
      </w:r>
      <w:ins w:id="497" w:author="Askill Harkjerr Halse" w:date="2024-12-04T21:15:00Z" w16du:dateUtc="2024-12-04T20:15:00Z">
        <w:r w:rsidR="00435220">
          <w:t xml:space="preserve"> for both genders</w:t>
        </w:r>
      </w:ins>
      <w:r w:rsidR="44EBF350">
        <w:t xml:space="preserve"> than in the pilot survey</w:t>
      </w:r>
      <w:del w:id="498" w:author="Askill Harkjerr Halse" w:date="2024-12-04T21:15:00Z" w16du:dateUtc="2024-12-04T20:15:00Z">
        <w:r w:rsidR="44EBF350" w:rsidDel="00435220">
          <w:delText xml:space="preserve"> </w:delText>
        </w:r>
      </w:del>
      <w:del w:id="499" w:author="Trine Dale" w:date="2024-11-10T16:24:00Z">
        <w:r w:rsidDel="44EBF350">
          <w:delText>also within each</w:delText>
        </w:r>
      </w:del>
      <w:ins w:id="500" w:author="Trine Dale" w:date="2024-11-10T16:24:00Z">
        <w:del w:id="501" w:author="Askill Harkjerr Halse" w:date="2024-12-04T21:15:00Z" w16du:dateUtc="2024-12-04T20:15:00Z">
          <w:r w:rsidR="6429C5A1" w:rsidDel="00435220">
            <w:delText>for both</w:delText>
          </w:r>
        </w:del>
      </w:ins>
      <w:del w:id="502" w:author="Askill Harkjerr Halse" w:date="2024-12-04T21:15:00Z" w16du:dateUtc="2024-12-04T20:15:00Z">
        <w:r w:rsidR="44EBF350" w:rsidDel="00435220">
          <w:delText xml:space="preserve"> </w:delText>
        </w:r>
        <w:r w:rsidDel="00435220">
          <w:delText>gender</w:delText>
        </w:r>
      </w:del>
      <w:ins w:id="503" w:author="Trine Dale" w:date="2024-11-10T16:24:00Z">
        <w:del w:id="504" w:author="Askill Harkjerr Halse" w:date="2024-12-04T21:15:00Z" w16du:dateUtc="2024-12-04T20:15:00Z">
          <w:r w:rsidR="3EAC2DF6" w:rsidDel="00435220">
            <w:delText>genders</w:delText>
          </w:r>
        </w:del>
      </w:ins>
      <w:r w:rsidR="44EBF350">
        <w:t xml:space="preserve">. </w:t>
      </w:r>
    </w:p>
    <w:p w14:paraId="34B6BF19" w14:textId="77777777" w:rsidR="0040634A" w:rsidRDefault="0040634A" w:rsidP="00AE72C7"/>
    <w:p w14:paraId="2951C708" w14:textId="45A87300" w:rsidR="00B3092D" w:rsidRDefault="007C04DE" w:rsidP="00B3092D">
      <w:pPr>
        <w:keepNext/>
      </w:pPr>
      <w:r>
        <w:rPr>
          <w:noProof/>
        </w:rPr>
        <w:drawing>
          <wp:inline distT="0" distB="0" distL="0" distR="0" wp14:anchorId="6A50A748" wp14:editId="6B857CC0">
            <wp:extent cx="5759450" cy="3554095"/>
            <wp:effectExtent l="0" t="0" r="0" b="8255"/>
            <wp:docPr id="1859002759"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002759" name=""/>
                    <pic:cNvPicPr/>
                  </pic:nvPicPr>
                  <pic:blipFill>
                    <a:blip r:embed="rId70">
                      <a:extLst>
                        <a:ext uri="{96DAC541-7B7A-43D3-8B79-37D633B846F1}">
                          <asvg:svgBlip xmlns:asvg="http://schemas.microsoft.com/office/drawing/2016/SVG/main" r:embed="rId71"/>
                        </a:ext>
                      </a:extLst>
                    </a:blip>
                    <a:stretch>
                      <a:fillRect/>
                    </a:stretch>
                  </pic:blipFill>
                  <pic:spPr>
                    <a:xfrm>
                      <a:off x="0" y="0"/>
                      <a:ext cx="5759450" cy="3554095"/>
                    </a:xfrm>
                    <a:prstGeom prst="rect">
                      <a:avLst/>
                    </a:prstGeom>
                  </pic:spPr>
                </pic:pic>
              </a:graphicData>
            </a:graphic>
          </wp:inline>
        </w:drawing>
      </w:r>
    </w:p>
    <w:p w14:paraId="6DFF69A7" w14:textId="4070ACB6" w:rsidR="00AE72C7" w:rsidRDefault="00B3092D" w:rsidP="00B3092D">
      <w:pPr>
        <w:pStyle w:val="Bildetekst"/>
      </w:pPr>
      <w:bookmarkStart w:id="505" w:name="_Ref172642837"/>
      <w:r>
        <w:t xml:space="preserve">Figure </w:t>
      </w:r>
      <w:r w:rsidR="00EC0A30">
        <w:fldChar w:fldCharType="begin"/>
      </w:r>
      <w:r w:rsidR="00EC0A30">
        <w:instrText xml:space="preserve"> STYLEREF 1 \s </w:instrText>
      </w:r>
      <w:r w:rsidR="00EC0A30">
        <w:fldChar w:fldCharType="separate"/>
      </w:r>
      <w:r w:rsidR="00C34CCF">
        <w:rPr>
          <w:noProof/>
        </w:rPr>
        <w:t>4</w:t>
      </w:r>
      <w:r w:rsidR="00EC0A30">
        <w:fldChar w:fldCharType="end"/>
      </w:r>
      <w:r w:rsidR="00EC0A30">
        <w:t>.</w:t>
      </w:r>
      <w:r w:rsidR="00EC0A30">
        <w:fldChar w:fldCharType="begin"/>
      </w:r>
      <w:r w:rsidR="00EC0A30">
        <w:instrText xml:space="preserve"> SEQ Figure \* ARABIC \s 1 </w:instrText>
      </w:r>
      <w:r w:rsidR="00EC0A30">
        <w:fldChar w:fldCharType="separate"/>
      </w:r>
      <w:r w:rsidR="00C34CCF">
        <w:rPr>
          <w:noProof/>
        </w:rPr>
        <w:t>7</w:t>
      </w:r>
      <w:r w:rsidR="00EC0A30">
        <w:fldChar w:fldCharType="end"/>
      </w:r>
      <w:bookmarkEnd w:id="505"/>
      <w:r w:rsidR="00ED4C76">
        <w:t>:</w:t>
      </w:r>
      <w:r>
        <w:t xml:space="preserve"> </w:t>
      </w:r>
      <w:r w:rsidR="00AE460E">
        <w:t xml:space="preserve">Share of travel mode for all trips in the </w:t>
      </w:r>
      <w:r w:rsidR="00E47353">
        <w:t>pilot and main surveys.</w:t>
      </w:r>
    </w:p>
    <w:p w14:paraId="16ACD44C" w14:textId="63424C07" w:rsidR="00AA3042" w:rsidDel="007D6186" w:rsidRDefault="00AA3042" w:rsidP="00AA3042">
      <w:pPr>
        <w:keepNext/>
        <w:rPr>
          <w:moveFrom w:id="506" w:author="Askill Harkjerr Halse" w:date="2024-12-04T21:14:00Z" w16du:dateUtc="2024-12-04T20:14:00Z"/>
        </w:rPr>
      </w:pPr>
      <w:moveFromRangeStart w:id="507" w:author="Askill Harkjerr Halse" w:date="2024-12-04T21:14:00Z" w:name="move184239259"/>
      <w:moveFrom w:id="508" w:author="Askill Harkjerr Halse" w:date="2024-12-04T21:14:00Z" w16du:dateUtc="2024-12-04T20:14:00Z">
        <w:r w:rsidDel="007D6186">
          <w:rPr>
            <w:noProof/>
          </w:rPr>
          <w:drawing>
            <wp:inline distT="0" distB="0" distL="0" distR="0" wp14:anchorId="19CF9CE4" wp14:editId="4687FCE7">
              <wp:extent cx="5759450" cy="3554498"/>
              <wp:effectExtent l="0" t="0" r="0" b="8255"/>
              <wp:docPr id="995375275" name="Graphic 1">
                <a:extLst xmlns:a="http://schemas.openxmlformats.org/drawingml/2006/main">
                  <a:ext uri="{FF2B5EF4-FFF2-40B4-BE49-F238E27FC236}">
                    <a16:creationId xmlns:a16="http://schemas.microsoft.com/office/drawing/2014/main" id="{B593D219-998D-42A9-8A95-15342CFE821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375275" name=""/>
                      <pic:cNvPicPr/>
                    </pic:nvPicPr>
                    <pic:blipFill>
                      <a:blip r:embed="rId72">
                        <a:extLst>
                          <a:ext uri="{96DAC541-7B7A-43D3-8B79-37D633B846F1}">
                            <asvg:svgBlip xmlns:asvg="http://schemas.microsoft.com/office/drawing/2016/SVG/main" r:embed="rId73"/>
                          </a:ext>
                        </a:extLst>
                      </a:blip>
                      <a:stretch>
                        <a:fillRect/>
                      </a:stretch>
                    </pic:blipFill>
                    <pic:spPr>
                      <a:xfrm>
                        <a:off x="0" y="0"/>
                        <a:ext cx="5759450" cy="3554498"/>
                      </a:xfrm>
                      <a:prstGeom prst="rect">
                        <a:avLst/>
                      </a:prstGeom>
                    </pic:spPr>
                  </pic:pic>
                </a:graphicData>
              </a:graphic>
            </wp:inline>
          </w:drawing>
        </w:r>
      </w:moveFrom>
    </w:p>
    <w:p w14:paraId="7F592439" w14:textId="0594BAAA" w:rsidR="00AA3042" w:rsidDel="007D6186" w:rsidRDefault="00AA3042" w:rsidP="00AA3042">
      <w:pPr>
        <w:pStyle w:val="Bildetekst"/>
        <w:rPr>
          <w:moveFrom w:id="509" w:author="Askill Harkjerr Halse" w:date="2024-12-04T21:14:00Z" w16du:dateUtc="2024-12-04T20:14:00Z"/>
        </w:rPr>
      </w:pPr>
      <w:moveFrom w:id="510" w:author="Askill Harkjerr Halse" w:date="2024-12-04T21:14:00Z" w16du:dateUtc="2024-12-04T20:14:00Z">
        <w:r w:rsidDel="007D6186">
          <w:t xml:space="preserve">Figure </w:t>
        </w:r>
        <w:r w:rsidR="00EC0A30" w:rsidDel="007D6186">
          <w:fldChar w:fldCharType="begin"/>
        </w:r>
        <w:r w:rsidR="00EC0A30" w:rsidDel="007D6186">
          <w:instrText xml:space="preserve"> STYLEREF 1 \s </w:instrText>
        </w:r>
        <w:r w:rsidR="00EC0A30" w:rsidDel="007D6186">
          <w:fldChar w:fldCharType="separate"/>
        </w:r>
        <w:r w:rsidR="00C34CCF" w:rsidDel="007D6186">
          <w:rPr>
            <w:noProof/>
          </w:rPr>
          <w:t>4</w:t>
        </w:r>
        <w:r w:rsidR="00EC0A30" w:rsidDel="007D6186">
          <w:fldChar w:fldCharType="end"/>
        </w:r>
        <w:r w:rsidR="00EC0A30" w:rsidDel="007D6186">
          <w:t>.</w:t>
        </w:r>
        <w:r w:rsidR="00EC0A30" w:rsidDel="007D6186">
          <w:fldChar w:fldCharType="begin"/>
        </w:r>
        <w:r w:rsidR="00EC0A30" w:rsidDel="007D6186">
          <w:instrText xml:space="preserve"> SEQ Figure \* ARABIC \s 1 </w:instrText>
        </w:r>
        <w:r w:rsidR="00EC0A30" w:rsidDel="007D6186">
          <w:fldChar w:fldCharType="separate"/>
        </w:r>
        <w:r w:rsidR="00C34CCF" w:rsidDel="007D6186">
          <w:rPr>
            <w:noProof/>
          </w:rPr>
          <w:t>8</w:t>
        </w:r>
        <w:r w:rsidR="00EC0A30" w:rsidDel="007D6186">
          <w:fldChar w:fldCharType="end"/>
        </w:r>
        <w:r w:rsidR="00ED4C76" w:rsidDel="007D6186">
          <w:t>:</w:t>
        </w:r>
        <w:r w:rsidDel="007D6186">
          <w:t xml:space="preserve"> </w:t>
        </w:r>
        <w:r w:rsidRPr="00050904" w:rsidDel="007D6186">
          <w:t xml:space="preserve">Share of travel mode for all trips </w:t>
        </w:r>
        <w:r w:rsidDel="007D6186">
          <w:t xml:space="preserve">by gender, </w:t>
        </w:r>
        <w:r w:rsidRPr="00050904" w:rsidDel="007D6186">
          <w:t>in the pilot survey</w:t>
        </w:r>
        <w:r w:rsidDel="007D6186">
          <w:t>.</w:t>
        </w:r>
      </w:moveFrom>
    </w:p>
    <w:moveFromRangeEnd w:id="507"/>
    <w:p w14:paraId="419112FA" w14:textId="3762EC4C" w:rsidR="00AA3042" w:rsidRPr="00AA3042" w:rsidRDefault="00AA3042" w:rsidP="00AA3042"/>
    <w:p w14:paraId="002F30A0" w14:textId="77777777" w:rsidR="003C0600" w:rsidRDefault="007721F8" w:rsidP="003C0600">
      <w:pPr>
        <w:keepNext/>
      </w:pPr>
      <w:r>
        <w:rPr>
          <w:noProof/>
        </w:rPr>
        <w:lastRenderedPageBreak/>
        <w:drawing>
          <wp:inline distT="0" distB="0" distL="0" distR="0" wp14:anchorId="071AFCE8" wp14:editId="3CFA6E2B">
            <wp:extent cx="5759450" cy="3554498"/>
            <wp:effectExtent l="0" t="0" r="0" b="8255"/>
            <wp:docPr id="1666121538" name="Graphic 1">
              <a:extLst xmlns:a="http://schemas.openxmlformats.org/drawingml/2006/main">
                <a:ext uri="{FF2B5EF4-FFF2-40B4-BE49-F238E27FC236}">
                  <a16:creationId xmlns:a16="http://schemas.microsoft.com/office/drawing/2014/main" id="{B361FD71-9A9A-4361-809E-240529F9404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121538" name=""/>
                    <pic:cNvPicPr/>
                  </pic:nvPicPr>
                  <pic:blipFill>
                    <a:blip r:embed="rId74">
                      <a:extLst>
                        <a:ext uri="{96DAC541-7B7A-43D3-8B79-37D633B846F1}">
                          <asvg:svgBlip xmlns:asvg="http://schemas.microsoft.com/office/drawing/2016/SVG/main" r:embed="rId75"/>
                        </a:ext>
                      </a:extLst>
                    </a:blip>
                    <a:stretch>
                      <a:fillRect/>
                    </a:stretch>
                  </pic:blipFill>
                  <pic:spPr>
                    <a:xfrm>
                      <a:off x="0" y="0"/>
                      <a:ext cx="5759450" cy="3554498"/>
                    </a:xfrm>
                    <a:prstGeom prst="rect">
                      <a:avLst/>
                    </a:prstGeom>
                  </pic:spPr>
                </pic:pic>
              </a:graphicData>
            </a:graphic>
          </wp:inline>
        </w:drawing>
      </w:r>
    </w:p>
    <w:p w14:paraId="1FE25ED4" w14:textId="18BB3FA7" w:rsidR="00AA3042" w:rsidRPr="00AE72C7" w:rsidRDefault="003C0600" w:rsidP="003C0600">
      <w:pPr>
        <w:pStyle w:val="Bildetekst"/>
      </w:pPr>
      <w:bookmarkStart w:id="511" w:name="_Ref178260648"/>
      <w:r>
        <w:t xml:space="preserve">Figure </w:t>
      </w:r>
      <w:r w:rsidR="00EC0A30">
        <w:fldChar w:fldCharType="begin"/>
      </w:r>
      <w:r w:rsidR="00EC0A30">
        <w:instrText xml:space="preserve"> STYLEREF 1 \s </w:instrText>
      </w:r>
      <w:r w:rsidR="00EC0A30">
        <w:fldChar w:fldCharType="separate"/>
      </w:r>
      <w:r w:rsidR="00C34CCF">
        <w:rPr>
          <w:noProof/>
        </w:rPr>
        <w:t>4</w:t>
      </w:r>
      <w:r w:rsidR="00EC0A30">
        <w:fldChar w:fldCharType="end"/>
      </w:r>
      <w:r w:rsidR="00EC0A30">
        <w:t>.</w:t>
      </w:r>
      <w:r w:rsidR="00EC0A30">
        <w:fldChar w:fldCharType="begin"/>
      </w:r>
      <w:r w:rsidR="00EC0A30">
        <w:instrText xml:space="preserve"> SEQ Figure \* ARABIC \s 1 </w:instrText>
      </w:r>
      <w:r w:rsidR="00EC0A30">
        <w:fldChar w:fldCharType="separate"/>
      </w:r>
      <w:r w:rsidR="00C34CCF">
        <w:rPr>
          <w:noProof/>
        </w:rPr>
        <w:t>9</w:t>
      </w:r>
      <w:r w:rsidR="00EC0A30">
        <w:fldChar w:fldCharType="end"/>
      </w:r>
      <w:bookmarkEnd w:id="511"/>
      <w:r w:rsidR="00ED4C76">
        <w:t>:</w:t>
      </w:r>
      <w:r>
        <w:t xml:space="preserve"> </w:t>
      </w:r>
      <w:r w:rsidRPr="00050904">
        <w:t xml:space="preserve">Share of travel mode for all trips </w:t>
      </w:r>
      <w:r>
        <w:t xml:space="preserve">by gender, </w:t>
      </w:r>
      <w:r w:rsidRPr="00050904">
        <w:t xml:space="preserve">in the </w:t>
      </w:r>
      <w:r>
        <w:t>main</w:t>
      </w:r>
      <w:r w:rsidRPr="00050904">
        <w:t xml:space="preserve"> survey</w:t>
      </w:r>
      <w:r>
        <w:t>.</w:t>
      </w:r>
    </w:p>
    <w:p w14:paraId="06002ECF" w14:textId="558EE1AD" w:rsidR="0040634A" w:rsidRDefault="00AE3B67" w:rsidP="0040634A">
      <w:r>
        <w:fldChar w:fldCharType="begin"/>
      </w:r>
      <w:r>
        <w:instrText xml:space="preserve"> REF _Ref172643330 \h </w:instrText>
      </w:r>
      <w:r>
        <w:fldChar w:fldCharType="separate"/>
      </w:r>
      <w:r w:rsidR="41CCBCE2">
        <w:t xml:space="preserve">Figure </w:t>
      </w:r>
      <w:r w:rsidR="41CCBCE2" w:rsidRPr="4044C3C2">
        <w:rPr>
          <w:noProof/>
        </w:rPr>
        <w:t>4</w:t>
      </w:r>
      <w:r w:rsidR="41CCBCE2">
        <w:t>.</w:t>
      </w:r>
      <w:r w:rsidR="41CCBCE2" w:rsidRPr="4044C3C2">
        <w:rPr>
          <w:noProof/>
        </w:rPr>
        <w:t>10</w:t>
      </w:r>
      <w:r>
        <w:fldChar w:fldCharType="end"/>
      </w:r>
      <w:r w:rsidR="4AFDD729">
        <w:t xml:space="preserve"> </w:t>
      </w:r>
      <w:r w:rsidR="3462BD6D">
        <w:t xml:space="preserve">compares the share of travel modes for work trips between the pilot survey </w:t>
      </w:r>
      <w:r w:rsidR="4AFDD729">
        <w:t>and main survey</w:t>
      </w:r>
      <w:r w:rsidR="3462BD6D">
        <w:t xml:space="preserve"> to the National Travel Survey (2023). </w:t>
      </w:r>
      <w:r w:rsidR="5C1838C1">
        <w:t xml:space="preserve">Public transport includes bus, subway, light rail or tram, and ferry/boat. </w:t>
      </w:r>
      <w:r w:rsidR="4AFDD729">
        <w:t>In the pilot survey,</w:t>
      </w:r>
      <w:r w:rsidR="3462BD6D">
        <w:t xml:space="preserve"> private car (driver) and bike modes are overrepresented, while walking is underrepresented</w:t>
      </w:r>
      <w:r w:rsidR="4AFDD729">
        <w:t>.</w:t>
      </w:r>
      <w:r w:rsidR="7C3E9300">
        <w:t xml:space="preserve"> </w:t>
      </w:r>
      <w:r w:rsidR="523D1F53">
        <w:t>Furthermore, in the main survey, m</w:t>
      </w:r>
      <w:r w:rsidR="3462BD6D">
        <w:t xml:space="preserve">ost of the modes are within 2%-points of each other, except for public transport which is overrepresented in the main survey, and the walking mode which is underrepresented. This could be related to the fact that respondents were not asked to report all trips – only one typical trip, and that this </w:t>
      </w:r>
      <w:ins w:id="512" w:author="Trine Dale" w:date="2024-11-10T16:26:00Z">
        <w:r w:rsidR="61C70FC3">
          <w:t xml:space="preserve">trip </w:t>
        </w:r>
      </w:ins>
      <w:r w:rsidR="3462BD6D">
        <w:t xml:space="preserve">was required to </w:t>
      </w:r>
      <w:del w:id="513" w:author="Trine Dale" w:date="2024-11-10T16:27:00Z">
        <w:r w:rsidDel="3462BD6D">
          <w:delText>have</w:delText>
        </w:r>
      </w:del>
      <w:ins w:id="514" w:author="Trine Dale" w:date="2024-11-10T16:27:00Z">
        <w:r w:rsidR="659E9C2C">
          <w:t>last</w:t>
        </w:r>
      </w:ins>
      <w:r w:rsidR="3462BD6D">
        <w:t xml:space="preserve"> at least 10 minutes</w:t>
      </w:r>
      <w:del w:id="515" w:author="Trine Dale" w:date="2024-11-10T16:27:00Z">
        <w:r w:rsidDel="3462BD6D">
          <w:delText xml:space="preserve"> travel time</w:delText>
        </w:r>
      </w:del>
      <w:r w:rsidR="3462BD6D">
        <w:t>.</w:t>
      </w:r>
    </w:p>
    <w:p w14:paraId="1EA1514E" w14:textId="555E069A" w:rsidR="00816F0E" w:rsidRDefault="3462BD6D" w:rsidP="009F2EA8">
      <w:r>
        <w:t>There are some notable differences between the two samples. Those who drive</w:t>
      </w:r>
      <w:ins w:id="516" w:author="Trine Dale" w:date="2024-11-10T16:27:00Z">
        <w:r w:rsidR="124B0561">
          <w:t xml:space="preserve"> and cycle</w:t>
        </w:r>
      </w:ins>
      <w:r>
        <w:t xml:space="preserve"> to work, </w:t>
      </w:r>
      <w:del w:id="517" w:author="Trine Dale" w:date="2024-11-10T16:27:00Z">
        <w:r w:rsidR="0040634A" w:rsidDel="3462BD6D">
          <w:delText>and also those who cycle,</w:delText>
        </w:r>
      </w:del>
      <w:r>
        <w:t xml:space="preserve"> are overrepresented in the pilot survey, but not in the main survey. </w:t>
      </w:r>
      <w:ins w:id="518" w:author="Askill Harkjerr Halse" w:date="2024-12-04T21:16:00Z" w16du:dateUtc="2024-12-04T20:16:00Z">
        <w:r w:rsidR="00483190">
          <w:t xml:space="preserve">The overrepresentation of cyclists could be </w:t>
        </w:r>
        <w:r w:rsidR="002B49F6">
          <w:t xml:space="preserve">partly due to the fact that the Facebook post was shared by the </w:t>
        </w:r>
      </w:ins>
      <w:ins w:id="519" w:author="Askill Harkjerr Halse" w:date="2024-12-04T21:17:00Z" w16du:dateUtc="2024-12-04T20:17:00Z">
        <w:r w:rsidR="002B49F6">
          <w:t>cyclist association.</w:t>
        </w:r>
      </w:ins>
    </w:p>
    <w:p w14:paraId="70579E3F" w14:textId="77777777" w:rsidR="009F2EA8" w:rsidRDefault="009F2EA8" w:rsidP="009F2EA8"/>
    <w:p w14:paraId="0F8B8F64" w14:textId="5E98727C" w:rsidR="00DD3BCF" w:rsidRDefault="003A0F75" w:rsidP="00DD3BCF">
      <w:pPr>
        <w:keepNext/>
      </w:pPr>
      <w:r>
        <w:rPr>
          <w:noProof/>
        </w:rPr>
        <w:lastRenderedPageBreak/>
        <w:drawing>
          <wp:inline distT="0" distB="0" distL="0" distR="0" wp14:anchorId="196CED7E" wp14:editId="406C9505">
            <wp:extent cx="5759450" cy="3554095"/>
            <wp:effectExtent l="0" t="0" r="0" b="8255"/>
            <wp:docPr id="1422311607"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311607" name=""/>
                    <pic:cNvPicPr/>
                  </pic:nvPicPr>
                  <pic:blipFill>
                    <a:blip r:embed="rId76">
                      <a:extLst>
                        <a:ext uri="{96DAC541-7B7A-43D3-8B79-37D633B846F1}">
                          <asvg:svgBlip xmlns:asvg="http://schemas.microsoft.com/office/drawing/2016/SVG/main" r:embed="rId77"/>
                        </a:ext>
                      </a:extLst>
                    </a:blip>
                    <a:stretch>
                      <a:fillRect/>
                    </a:stretch>
                  </pic:blipFill>
                  <pic:spPr>
                    <a:xfrm>
                      <a:off x="0" y="0"/>
                      <a:ext cx="5759450" cy="3554095"/>
                    </a:xfrm>
                    <a:prstGeom prst="rect">
                      <a:avLst/>
                    </a:prstGeom>
                  </pic:spPr>
                </pic:pic>
              </a:graphicData>
            </a:graphic>
          </wp:inline>
        </w:drawing>
      </w:r>
    </w:p>
    <w:p w14:paraId="09B9161C" w14:textId="51E1CFDB" w:rsidR="008803EE" w:rsidRDefault="77683DA0" w:rsidP="00E0317D">
      <w:pPr>
        <w:pStyle w:val="Bildetekst"/>
      </w:pPr>
      <w:bookmarkStart w:id="520" w:name="_Ref172643330"/>
      <w:r>
        <w:t xml:space="preserve">Figure </w:t>
      </w:r>
      <w:r w:rsidR="00DD3BCF">
        <w:fldChar w:fldCharType="begin"/>
      </w:r>
      <w:r w:rsidR="00DD3BCF">
        <w:instrText xml:space="preserve"> STYLEREF 1 \s </w:instrText>
      </w:r>
      <w:r w:rsidR="00DD3BCF">
        <w:fldChar w:fldCharType="separate"/>
      </w:r>
      <w:r w:rsidR="41CCBCE2" w:rsidRPr="4044C3C2">
        <w:rPr>
          <w:noProof/>
        </w:rPr>
        <w:t>4</w:t>
      </w:r>
      <w:r w:rsidR="00DD3BCF">
        <w:fldChar w:fldCharType="end"/>
      </w:r>
      <w:r w:rsidR="74B15297">
        <w:t>.</w:t>
      </w:r>
      <w:r w:rsidR="00DD3BCF">
        <w:fldChar w:fldCharType="begin"/>
      </w:r>
      <w:r w:rsidR="00DD3BCF">
        <w:instrText xml:space="preserve"> SEQ Figure \* ARABIC \s 1 </w:instrText>
      </w:r>
      <w:r w:rsidR="00DD3BCF">
        <w:fldChar w:fldCharType="separate"/>
      </w:r>
      <w:r w:rsidR="41CCBCE2" w:rsidRPr="4044C3C2">
        <w:rPr>
          <w:noProof/>
        </w:rPr>
        <w:t>10</w:t>
      </w:r>
      <w:r w:rsidR="00DD3BCF">
        <w:fldChar w:fldCharType="end"/>
      </w:r>
      <w:bookmarkEnd w:id="520"/>
      <w:r w:rsidR="36695FF5">
        <w:t>:</w:t>
      </w:r>
      <w:r w:rsidR="34E66F38">
        <w:t xml:space="preserve"> Share of travel modes for workplace trips in the </w:t>
      </w:r>
      <w:r w:rsidR="52670BEE">
        <w:t>pilot survey</w:t>
      </w:r>
      <w:ins w:id="521" w:author="Trine Dale" w:date="2024-11-10T16:28:00Z">
        <w:r w:rsidR="15D85F49">
          <w:t>,</w:t>
        </w:r>
      </w:ins>
      <w:del w:id="522" w:author="Trine Dale" w:date="2024-11-10T16:28:00Z">
        <w:r w:rsidR="00DD3BCF" w:rsidDel="52670BEE">
          <w:delText xml:space="preserve"> and</w:delText>
        </w:r>
      </w:del>
      <w:r w:rsidR="52670BEE">
        <w:t xml:space="preserve"> </w:t>
      </w:r>
      <w:r w:rsidR="34E66F38">
        <w:t xml:space="preserve">main survey, </w:t>
      </w:r>
      <w:del w:id="523" w:author="Trine Dale" w:date="2024-11-10T16:29:00Z">
        <w:r w:rsidR="00DD3BCF" w:rsidDel="34E66F38">
          <w:delText>with comparison to</w:delText>
        </w:r>
      </w:del>
      <w:ins w:id="524" w:author="Trine Dale" w:date="2024-11-10T16:29:00Z">
        <w:r w:rsidR="0BF835C3">
          <w:t>and</w:t>
        </w:r>
      </w:ins>
      <w:r w:rsidR="34E66F38">
        <w:t xml:space="preserve"> the National Travel Survey (2023).</w:t>
      </w:r>
    </w:p>
    <w:p w14:paraId="1DED4539" w14:textId="7C4415D6" w:rsidR="00866C3D" w:rsidRDefault="008803EE" w:rsidP="008803EE">
      <w:r>
        <w:fldChar w:fldCharType="begin"/>
      </w:r>
      <w:r>
        <w:instrText xml:space="preserve"> REF _Ref172191024 \h </w:instrText>
      </w:r>
      <w:r>
        <w:fldChar w:fldCharType="separate"/>
      </w:r>
      <w:r w:rsidR="00C34CCF">
        <w:t xml:space="preserve">Figure </w:t>
      </w:r>
      <w:r w:rsidR="00C34CCF">
        <w:rPr>
          <w:noProof/>
        </w:rPr>
        <w:t>4</w:t>
      </w:r>
      <w:r w:rsidR="00C34CCF">
        <w:t>.</w:t>
      </w:r>
      <w:r w:rsidR="00C34CCF">
        <w:rPr>
          <w:noProof/>
        </w:rPr>
        <w:t>11</w:t>
      </w:r>
      <w:r>
        <w:fldChar w:fldCharType="end"/>
      </w:r>
      <w:r>
        <w:t xml:space="preserve"> illustrate</w:t>
      </w:r>
      <w:r w:rsidR="00D630E3">
        <w:t>s</w:t>
      </w:r>
      <w:r>
        <w:t xml:space="preserve"> respondents’ usual trip mode and corresponding alternative mode, as well as their rating of the alternative relative to their usual mode trips for the main survey. </w:t>
      </w:r>
      <w:r w:rsidR="00090047">
        <w:t>Here, t</w:t>
      </w:r>
      <w:r>
        <w:t>he car category includes private cars</w:t>
      </w:r>
      <w:r w:rsidR="00FA5964">
        <w:t xml:space="preserve"> </w:t>
      </w:r>
      <w:r w:rsidR="00ED100C">
        <w:t>(as driver or passenger)</w:t>
      </w:r>
      <w:r>
        <w:t xml:space="preserve"> and motorcycles/mopeds. Light transport includes walking, bicycles, e-scooters, and other modes.</w:t>
      </w:r>
    </w:p>
    <w:p w14:paraId="4A0BBC5D" w14:textId="66649AC0" w:rsidR="006D7B52" w:rsidRDefault="46F13643" w:rsidP="008803EE">
      <w:r>
        <w:t xml:space="preserve">The </w:t>
      </w:r>
      <w:r w:rsidR="7BE21087">
        <w:t xml:space="preserve">most common alternative mode among car users is </w:t>
      </w:r>
      <w:r w:rsidR="15C457E4">
        <w:t>public transport.</w:t>
      </w:r>
      <w:r w:rsidR="0C143111">
        <w:t xml:space="preserve"> </w:t>
      </w:r>
      <w:r w:rsidR="5B7FAA8C">
        <w:t xml:space="preserve">However, many </w:t>
      </w:r>
      <w:r w:rsidR="0C143111">
        <w:t xml:space="preserve">car users substitute with </w:t>
      </w:r>
      <w:r w:rsidR="627283A1">
        <w:t>a different</w:t>
      </w:r>
      <w:r w:rsidR="0C143111">
        <w:t xml:space="preserve"> car-based mode</w:t>
      </w:r>
      <w:r w:rsidR="5CBD00B2">
        <w:t>. This includes car drivers</w:t>
      </w:r>
      <w:ins w:id="525" w:author="Trine Dale" w:date="2024-11-10T16:29:00Z">
        <w:r w:rsidR="034A065B">
          <w:t>,</w:t>
        </w:r>
      </w:ins>
      <w:r w:rsidR="5CBD00B2">
        <w:t xml:space="preserve"> who</w:t>
      </w:r>
      <w:r w:rsidR="71A70531">
        <w:t>se alternative mode is being a car passenger.</w:t>
      </w:r>
      <w:r w:rsidR="75FAFA4B">
        <w:t xml:space="preserve"> Among public transport users, the</w:t>
      </w:r>
      <w:r w:rsidR="627283A1">
        <w:t>re is a close to even split between those who substitute with</w:t>
      </w:r>
      <w:ins w:id="526" w:author="Trine Dale" w:date="2024-11-10T16:30:00Z">
        <w:r w:rsidR="51ACE1FA">
          <w:t xml:space="preserve"> a</w:t>
        </w:r>
      </w:ins>
      <w:r w:rsidR="627283A1">
        <w:t xml:space="preserve"> car, a different public transport mode and light transport.</w:t>
      </w:r>
    </w:p>
    <w:p w14:paraId="079A2B37" w14:textId="7AB61935" w:rsidR="008803EE" w:rsidRDefault="77FB92C6" w:rsidP="008803EE">
      <w:r>
        <w:t>Those who substitute with public transport tend to rate the alternative as worse than their usual mode</w:t>
      </w:r>
      <w:ins w:id="527" w:author="Trine Dale" w:date="2024-11-10T16:30:00Z">
        <w:r w:rsidR="2489CBE9">
          <w:t>,</w:t>
        </w:r>
      </w:ins>
      <w:r>
        <w:t xml:space="preserve"> which may be due to longer </w:t>
      </w:r>
      <w:r w:rsidR="71116DF2">
        <w:t>travel times with public transport.</w:t>
      </w:r>
      <w:r w:rsidR="5A97E86B">
        <w:t xml:space="preserve"> See </w:t>
      </w:r>
      <w:r w:rsidR="00526D76">
        <w:fldChar w:fldCharType="begin"/>
      </w:r>
      <w:r w:rsidR="00526D76">
        <w:instrText xml:space="preserve"> REF _Ref172808573 \h </w:instrText>
      </w:r>
      <w:r w:rsidR="00526D76">
        <w:fldChar w:fldCharType="separate"/>
      </w:r>
      <w:r w:rsidR="41CCBCE2">
        <w:t xml:space="preserve">Figure </w:t>
      </w:r>
      <w:r w:rsidR="41CCBCE2" w:rsidRPr="4044C3C2">
        <w:rPr>
          <w:noProof/>
        </w:rPr>
        <w:t>0</w:t>
      </w:r>
      <w:r w:rsidR="41CCBCE2">
        <w:t>.</w:t>
      </w:r>
      <w:r w:rsidR="41CCBCE2" w:rsidRPr="4044C3C2">
        <w:rPr>
          <w:noProof/>
        </w:rPr>
        <w:t>5</w:t>
      </w:r>
      <w:r w:rsidR="00526D76">
        <w:fldChar w:fldCharType="end"/>
      </w:r>
      <w:r w:rsidR="0AA156A8">
        <w:t xml:space="preserve"> </w:t>
      </w:r>
      <w:r w:rsidR="5A97E86B">
        <w:t>in the Appendix for an equivalent diagram for the pilot survey.</w:t>
      </w:r>
    </w:p>
    <w:p w14:paraId="41D76578" w14:textId="77777777" w:rsidR="002F33FB" w:rsidRDefault="002F33FB" w:rsidP="008803EE"/>
    <w:p w14:paraId="09A62DF0" w14:textId="77777777" w:rsidR="002F33FB" w:rsidRDefault="002F33FB" w:rsidP="008803EE"/>
    <w:p w14:paraId="7EB1CE59" w14:textId="77777777" w:rsidR="002F33FB" w:rsidRDefault="002F33FB" w:rsidP="008803EE"/>
    <w:p w14:paraId="3F5E5765" w14:textId="77777777" w:rsidR="002F33FB" w:rsidRDefault="002F33FB" w:rsidP="008803EE"/>
    <w:p w14:paraId="1A77CD81" w14:textId="77777777" w:rsidR="00085493" w:rsidRDefault="00D51B72" w:rsidP="00085493">
      <w:pPr>
        <w:keepNext/>
      </w:pPr>
      <w:r>
        <w:rPr>
          <w:noProof/>
        </w:rPr>
        <w:lastRenderedPageBreak/>
        <w:drawing>
          <wp:inline distT="0" distB="0" distL="0" distR="0" wp14:anchorId="64D1A3D4" wp14:editId="231C5659">
            <wp:extent cx="5759450" cy="3554095"/>
            <wp:effectExtent l="0" t="0" r="0" b="8255"/>
            <wp:docPr id="1062688132"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688132" name=""/>
                    <pic:cNvPicPr/>
                  </pic:nvPicPr>
                  <pic:blipFill>
                    <a:blip r:embed="rId78">
                      <a:extLst>
                        <a:ext uri="{96DAC541-7B7A-43D3-8B79-37D633B846F1}">
                          <asvg:svgBlip xmlns:asvg="http://schemas.microsoft.com/office/drawing/2016/SVG/main" r:embed="rId79"/>
                        </a:ext>
                      </a:extLst>
                    </a:blip>
                    <a:stretch>
                      <a:fillRect/>
                    </a:stretch>
                  </pic:blipFill>
                  <pic:spPr>
                    <a:xfrm>
                      <a:off x="0" y="0"/>
                      <a:ext cx="5759450" cy="3554095"/>
                    </a:xfrm>
                    <a:prstGeom prst="rect">
                      <a:avLst/>
                    </a:prstGeom>
                  </pic:spPr>
                </pic:pic>
              </a:graphicData>
            </a:graphic>
          </wp:inline>
        </w:drawing>
      </w:r>
    </w:p>
    <w:p w14:paraId="549A704B" w14:textId="2D6F4ABE" w:rsidR="000A2F54" w:rsidRDefault="00085493" w:rsidP="00F97B93">
      <w:pPr>
        <w:pStyle w:val="Bildetekst"/>
      </w:pPr>
      <w:bookmarkStart w:id="528" w:name="_Ref172191024"/>
      <w:r>
        <w:t xml:space="preserve">Figure </w:t>
      </w:r>
      <w:r w:rsidR="00EC0A30">
        <w:fldChar w:fldCharType="begin"/>
      </w:r>
      <w:r w:rsidR="00EC0A30">
        <w:instrText xml:space="preserve"> STYLEREF 1 \s </w:instrText>
      </w:r>
      <w:r w:rsidR="00EC0A30">
        <w:fldChar w:fldCharType="separate"/>
      </w:r>
      <w:r w:rsidR="00C34CCF">
        <w:rPr>
          <w:noProof/>
        </w:rPr>
        <w:t>4</w:t>
      </w:r>
      <w:r w:rsidR="00EC0A30">
        <w:fldChar w:fldCharType="end"/>
      </w:r>
      <w:r w:rsidR="00EC0A30">
        <w:t>.</w:t>
      </w:r>
      <w:r w:rsidR="00EC0A30">
        <w:fldChar w:fldCharType="begin"/>
      </w:r>
      <w:r w:rsidR="00EC0A30">
        <w:instrText xml:space="preserve"> SEQ Figure \* ARABIC \s 1 </w:instrText>
      </w:r>
      <w:r w:rsidR="00EC0A30">
        <w:fldChar w:fldCharType="separate"/>
      </w:r>
      <w:r w:rsidR="00C34CCF">
        <w:rPr>
          <w:noProof/>
        </w:rPr>
        <w:t>11</w:t>
      </w:r>
      <w:r w:rsidR="00EC0A30">
        <w:fldChar w:fldCharType="end"/>
      </w:r>
      <w:bookmarkEnd w:id="528"/>
      <w:r w:rsidR="00ED4C76">
        <w:t>:</w:t>
      </w:r>
      <w:r w:rsidR="00B05B7A" w:rsidRPr="00B05B7A">
        <w:t xml:space="preserve"> Mapping of</w:t>
      </w:r>
      <w:r w:rsidR="00A57EB5">
        <w:t xml:space="preserve"> main survey</w:t>
      </w:r>
      <w:r w:rsidR="00B05B7A" w:rsidRPr="00B05B7A">
        <w:t xml:space="preserve"> individuals’</w:t>
      </w:r>
      <w:r w:rsidR="00675897">
        <w:t xml:space="preserve"> </w:t>
      </w:r>
      <w:r w:rsidR="00864C99">
        <w:t>alternative trip mode, and alternative mode rating relative to their usual</w:t>
      </w:r>
      <w:r w:rsidR="00D81B28">
        <w:t xml:space="preserve"> mode</w:t>
      </w:r>
      <w:r w:rsidR="00FA59B6">
        <w:t xml:space="preserve"> for all trips</w:t>
      </w:r>
      <w:r w:rsidR="00D81B28">
        <w:t>.</w:t>
      </w:r>
      <w:r w:rsidR="00960C93">
        <w:t xml:space="preserve"> The car category includes private cars and motorcycles/mopeds. Public transport includes bus, subway, light rail or tram, and ferry/boat. Light transport includes walking, bicycles, e-scooters, and other modes.</w:t>
      </w:r>
    </w:p>
    <w:bookmarkStart w:id="529" w:name="_Ref176353511"/>
    <w:p w14:paraId="10360AFE" w14:textId="2ACC3712" w:rsidR="00960C93" w:rsidRDefault="00CB460A" w:rsidP="00B764F9">
      <w:r>
        <w:fldChar w:fldCharType="begin"/>
      </w:r>
      <w:r>
        <w:instrText xml:space="preserve"> REF _Ref178237179 \h </w:instrText>
      </w:r>
      <w:r>
        <w:fldChar w:fldCharType="separate"/>
      </w:r>
      <w:r w:rsidR="00C34CCF">
        <w:t xml:space="preserve">Table </w:t>
      </w:r>
      <w:r w:rsidR="00C34CCF">
        <w:rPr>
          <w:noProof/>
        </w:rPr>
        <w:t>4</w:t>
      </w:r>
      <w:r w:rsidR="00C34CCF">
        <w:t>.</w:t>
      </w:r>
      <w:r w:rsidR="00C34CCF">
        <w:rPr>
          <w:noProof/>
        </w:rPr>
        <w:t>3</w:t>
      </w:r>
      <w:r>
        <w:fldChar w:fldCharType="end"/>
      </w:r>
      <w:r>
        <w:t xml:space="preserve"> </w:t>
      </w:r>
      <w:r w:rsidR="00960C93">
        <w:t>provides the percentages for each category</w:t>
      </w:r>
      <w:bookmarkStart w:id="530" w:name="_Hlk177733601"/>
      <w:r w:rsidR="00960C93">
        <w:t xml:space="preserve">. </w:t>
      </w:r>
      <w:del w:id="531" w:author="Askill Harkjerr Halse" w:date="2024-12-04T21:18:00Z" w16du:dateUtc="2024-12-04T20:18:00Z">
        <w:r w:rsidR="00960C93" w:rsidDel="00A843B3">
          <w:delText>Notably, i</w:delText>
        </w:r>
      </w:del>
      <w:del w:id="532" w:author="Askill Harkjerr Halse" w:date="2024-12-04T21:20:00Z" w16du:dateUtc="2024-12-04T20:20:00Z">
        <w:r w:rsidR="00960C93" w:rsidDel="0094641F">
          <w:delText>n the pilot survey, 1</w:delText>
        </w:r>
      </w:del>
      <w:del w:id="533" w:author="Askill Harkjerr Halse" w:date="2024-12-04T21:18:00Z" w16du:dateUtc="2024-12-04T20:18:00Z">
        <w:r w:rsidR="00960C93" w:rsidDel="00A843B3">
          <w:delText>8</w:delText>
        </w:r>
      </w:del>
      <w:del w:id="534" w:author="Askill Harkjerr Halse" w:date="2024-12-04T21:20:00Z" w16du:dateUtc="2024-12-04T20:20:00Z">
        <w:r w:rsidR="00960C93" w:rsidDel="0094641F">
          <w:delText>%</w:delText>
        </w:r>
        <w:r w:rsidR="00960C93" w:rsidRPr="005570AC" w:rsidDel="0094641F">
          <w:delText xml:space="preserve"> </w:delText>
        </w:r>
        <w:r w:rsidR="000C00EF" w:rsidDel="0094641F">
          <w:delText xml:space="preserve">of </w:delText>
        </w:r>
        <w:r w:rsidR="00960C93" w:rsidDel="0094641F">
          <w:delText xml:space="preserve">respondents report having no alternative transportation option. </w:delText>
        </w:r>
        <w:r w:rsidR="00691E4B" w:rsidDel="0094641F">
          <w:delText>Among</w:delText>
        </w:r>
        <w:r w:rsidR="00960C93" w:rsidDel="0094641F">
          <w:delText xml:space="preserve"> car users who do have an alternative, 53% </w:delText>
        </w:r>
        <w:r w:rsidR="00960C93" w:rsidRPr="00996BBF" w:rsidDel="0094641F">
          <w:delText>indicate the alternative option is “somewhat worse” or “much worse” than their usual mode.</w:delText>
        </w:r>
      </w:del>
      <w:r w:rsidR="00960C93">
        <w:t xml:space="preserve"> In the main survey, 13% of respondents lack an alternative transportation option. Of the car mode users with an alternative, 63% consider the alternative option “somewhat worse” or “much worse” than their usual mode.</w:t>
      </w:r>
    </w:p>
    <w:p w14:paraId="23A8BDC9" w14:textId="178E7EB1" w:rsidR="00F97111" w:rsidRPr="00F97111" w:rsidRDefault="00BD5B38" w:rsidP="00ED4C76">
      <w:pPr>
        <w:pStyle w:val="Tabellnummer"/>
      </w:pPr>
      <w:bookmarkStart w:id="535" w:name="_Ref178237179"/>
      <w:bookmarkStart w:id="536" w:name="_Ref178237176"/>
      <w:bookmarkEnd w:id="530"/>
      <w:r>
        <w:lastRenderedPageBreak/>
        <w:t xml:space="preserve">Table </w:t>
      </w:r>
      <w:r w:rsidR="00EC0A30">
        <w:fldChar w:fldCharType="begin"/>
      </w:r>
      <w:r w:rsidR="00EC0A30">
        <w:instrText xml:space="preserve"> STYLEREF 1 \s </w:instrText>
      </w:r>
      <w:r w:rsidR="00EC0A30">
        <w:fldChar w:fldCharType="separate"/>
      </w:r>
      <w:r w:rsidR="00C34CCF">
        <w:rPr>
          <w:noProof/>
        </w:rPr>
        <w:t>4</w:t>
      </w:r>
      <w:r w:rsidR="00EC0A30">
        <w:fldChar w:fldCharType="end"/>
      </w:r>
      <w:r w:rsidR="00EC0A30">
        <w:t>.</w:t>
      </w:r>
      <w:r w:rsidR="00EC0A30">
        <w:fldChar w:fldCharType="begin"/>
      </w:r>
      <w:r w:rsidR="00EC0A30">
        <w:instrText xml:space="preserve"> SEQ Table \* ARABIC \s 1 </w:instrText>
      </w:r>
      <w:r w:rsidR="00EC0A30">
        <w:fldChar w:fldCharType="separate"/>
      </w:r>
      <w:r w:rsidR="00C34CCF">
        <w:rPr>
          <w:noProof/>
        </w:rPr>
        <w:t>3</w:t>
      </w:r>
      <w:r w:rsidR="00EC0A30">
        <w:fldChar w:fldCharType="end"/>
      </w:r>
      <w:bookmarkEnd w:id="529"/>
      <w:bookmarkEnd w:id="535"/>
      <w:r>
        <w:t xml:space="preserve">. </w:t>
      </w:r>
      <w:r w:rsidR="00E213E9">
        <w:t xml:space="preserve">Percentage of </w:t>
      </w:r>
      <w:r w:rsidR="00F97111">
        <w:t>respondents’ usual trip mode, alternative trip mode, and alternative mode rating for the pilot and main surveys.</w:t>
      </w:r>
      <w:bookmarkEnd w:id="536"/>
      <w:r w:rsidR="00F97111">
        <w:t xml:space="preserve"> </w:t>
      </w:r>
    </w:p>
    <w:tbl>
      <w:tblPr>
        <w:tblW w:w="5000" w:type="pct"/>
        <w:jc w:val="center"/>
        <w:tblBorders>
          <w:top w:val="single" w:sz="4" w:space="0" w:color="3F868D" w:themeColor="accent1"/>
          <w:left w:val="single" w:sz="4" w:space="0" w:color="3F868D" w:themeColor="accent1"/>
          <w:bottom w:val="single" w:sz="4" w:space="0" w:color="3F868D" w:themeColor="accent1"/>
          <w:right w:val="single" w:sz="4" w:space="0" w:color="3F868D" w:themeColor="accent1"/>
          <w:insideH w:val="single" w:sz="4" w:space="0" w:color="3F868D" w:themeColor="accent1"/>
          <w:insideV w:val="single" w:sz="4" w:space="0" w:color="3F868D" w:themeColor="accent1"/>
        </w:tblBorders>
        <w:tblLook w:val="04A0" w:firstRow="1" w:lastRow="0" w:firstColumn="1" w:lastColumn="0" w:noHBand="0" w:noVBand="1"/>
      </w:tblPr>
      <w:tblGrid>
        <w:gridCol w:w="2398"/>
        <w:gridCol w:w="3073"/>
        <w:gridCol w:w="1759"/>
        <w:gridCol w:w="1830"/>
      </w:tblGrid>
      <w:tr w:rsidR="002714CA" w:rsidRPr="000A2F54" w14:paraId="34DD1CF8" w14:textId="77777777" w:rsidTr="00BA5F4C">
        <w:trPr>
          <w:trHeight w:val="315"/>
          <w:jc w:val="center"/>
        </w:trPr>
        <w:tc>
          <w:tcPr>
            <w:tcW w:w="1323" w:type="pct"/>
            <w:vMerge w:val="restart"/>
            <w:shd w:val="clear" w:color="auto" w:fill="3F868D" w:themeFill="accent1"/>
            <w:vAlign w:val="center"/>
            <w:hideMark/>
          </w:tcPr>
          <w:p w14:paraId="421D1547" w14:textId="77777777" w:rsidR="000A2F54" w:rsidRPr="000A2F54" w:rsidRDefault="000A2F54" w:rsidP="009D6126">
            <w:pPr>
              <w:keepNext/>
              <w:spacing w:before="0" w:after="0"/>
              <w:jc w:val="center"/>
              <w:rPr>
                <w:rFonts w:eastAsia="Times New Roman" w:cs="Calibri"/>
                <w:b/>
                <w:bCs/>
                <w:color w:val="FFFFFF" w:themeColor="background1"/>
                <w:sz w:val="20"/>
                <w:szCs w:val="20"/>
                <w:lang w:eastAsia="en-US"/>
              </w:rPr>
            </w:pPr>
            <w:r w:rsidRPr="000A2F54">
              <w:rPr>
                <w:rFonts w:eastAsia="Times New Roman" w:cs="Calibri"/>
                <w:b/>
                <w:bCs/>
                <w:noProof/>
                <w:color w:val="FFFFFF" w:themeColor="background1"/>
                <w:sz w:val="20"/>
                <w:szCs w:val="20"/>
                <w:lang w:eastAsia="en-US"/>
              </w:rPr>
              <w:t>Category</w:t>
            </w:r>
          </w:p>
        </w:tc>
        <w:tc>
          <w:tcPr>
            <w:tcW w:w="1696" w:type="pct"/>
            <w:vMerge w:val="restart"/>
            <w:shd w:val="clear" w:color="auto" w:fill="3F868D" w:themeFill="accent1"/>
            <w:vAlign w:val="center"/>
            <w:hideMark/>
          </w:tcPr>
          <w:p w14:paraId="70C618A3" w14:textId="77777777" w:rsidR="000A2F54" w:rsidRPr="000A2F54" w:rsidRDefault="000A2F54" w:rsidP="009D6126">
            <w:pPr>
              <w:keepNext/>
              <w:spacing w:before="0" w:after="0"/>
              <w:jc w:val="center"/>
              <w:rPr>
                <w:rFonts w:eastAsia="Times New Roman" w:cs="Calibri"/>
                <w:b/>
                <w:bCs/>
                <w:color w:val="FFFFFF" w:themeColor="background1"/>
                <w:sz w:val="20"/>
                <w:szCs w:val="20"/>
                <w:lang w:eastAsia="en-US"/>
              </w:rPr>
            </w:pPr>
            <w:r w:rsidRPr="000A2F54">
              <w:rPr>
                <w:rFonts w:eastAsia="Times New Roman" w:cs="Calibri"/>
                <w:b/>
                <w:bCs/>
                <w:noProof/>
                <w:color w:val="FFFFFF" w:themeColor="background1"/>
                <w:sz w:val="20"/>
                <w:szCs w:val="20"/>
                <w:lang w:eastAsia="en-US"/>
              </w:rPr>
              <w:t>Subcategory</w:t>
            </w:r>
          </w:p>
        </w:tc>
        <w:tc>
          <w:tcPr>
            <w:tcW w:w="1981" w:type="pct"/>
            <w:gridSpan w:val="2"/>
            <w:shd w:val="clear" w:color="auto" w:fill="3F868D" w:themeFill="accent1"/>
            <w:vAlign w:val="center"/>
            <w:hideMark/>
          </w:tcPr>
          <w:p w14:paraId="7AAC08DE" w14:textId="77777777" w:rsidR="000A2F54" w:rsidRPr="000A2F54" w:rsidRDefault="000A2F54" w:rsidP="009D6126">
            <w:pPr>
              <w:keepNext/>
              <w:spacing w:before="0" w:after="0"/>
              <w:jc w:val="center"/>
              <w:rPr>
                <w:rFonts w:eastAsia="Times New Roman" w:cs="Calibri"/>
                <w:b/>
                <w:bCs/>
                <w:color w:val="FFFFFF" w:themeColor="background1"/>
                <w:sz w:val="20"/>
                <w:szCs w:val="20"/>
                <w:lang w:eastAsia="en-US"/>
              </w:rPr>
            </w:pPr>
            <w:r w:rsidRPr="000A2F54">
              <w:rPr>
                <w:rFonts w:eastAsia="Times New Roman" w:cs="Calibri"/>
                <w:b/>
                <w:bCs/>
                <w:noProof/>
                <w:color w:val="FFFFFF" w:themeColor="background1"/>
                <w:sz w:val="20"/>
                <w:szCs w:val="20"/>
                <w:lang w:eastAsia="en-US"/>
              </w:rPr>
              <w:t>Percentage</w:t>
            </w:r>
          </w:p>
        </w:tc>
      </w:tr>
      <w:tr w:rsidR="000A2F54" w:rsidRPr="000A2F54" w14:paraId="232C0208" w14:textId="77777777" w:rsidTr="00BA5F4C">
        <w:trPr>
          <w:trHeight w:val="315"/>
          <w:jc w:val="center"/>
        </w:trPr>
        <w:tc>
          <w:tcPr>
            <w:tcW w:w="1323" w:type="pct"/>
            <w:vMerge/>
            <w:shd w:val="clear" w:color="auto" w:fill="3F868D" w:themeFill="accent1"/>
            <w:vAlign w:val="center"/>
            <w:hideMark/>
          </w:tcPr>
          <w:p w14:paraId="21AD145D" w14:textId="77777777" w:rsidR="000A2F54" w:rsidRPr="000A2F54" w:rsidRDefault="000A2F54" w:rsidP="009D6126">
            <w:pPr>
              <w:keepNext/>
              <w:spacing w:before="0" w:after="0"/>
              <w:rPr>
                <w:rFonts w:eastAsia="Times New Roman" w:cs="Calibri"/>
                <w:b/>
                <w:bCs/>
                <w:color w:val="FFFFFF" w:themeColor="background1"/>
                <w:sz w:val="20"/>
                <w:szCs w:val="20"/>
                <w:lang w:eastAsia="en-US"/>
              </w:rPr>
            </w:pPr>
          </w:p>
        </w:tc>
        <w:tc>
          <w:tcPr>
            <w:tcW w:w="1696" w:type="pct"/>
            <w:vMerge/>
            <w:shd w:val="clear" w:color="auto" w:fill="3F868D" w:themeFill="accent1"/>
            <w:vAlign w:val="center"/>
            <w:hideMark/>
          </w:tcPr>
          <w:p w14:paraId="07F2E517" w14:textId="77777777" w:rsidR="000A2F54" w:rsidRPr="000A2F54" w:rsidRDefault="000A2F54" w:rsidP="009D6126">
            <w:pPr>
              <w:keepNext/>
              <w:spacing w:before="0" w:after="0"/>
              <w:rPr>
                <w:rFonts w:eastAsia="Times New Roman" w:cs="Calibri"/>
                <w:b/>
                <w:bCs/>
                <w:color w:val="FFFFFF" w:themeColor="background1"/>
                <w:sz w:val="20"/>
                <w:szCs w:val="20"/>
                <w:lang w:eastAsia="en-US"/>
              </w:rPr>
            </w:pPr>
          </w:p>
        </w:tc>
        <w:tc>
          <w:tcPr>
            <w:tcW w:w="971" w:type="pct"/>
            <w:shd w:val="clear" w:color="auto" w:fill="3F868D" w:themeFill="accent1"/>
            <w:vAlign w:val="center"/>
            <w:hideMark/>
          </w:tcPr>
          <w:p w14:paraId="0C4B6AC4" w14:textId="77777777" w:rsidR="000A2F54" w:rsidRPr="000A2F54" w:rsidRDefault="000A2F54" w:rsidP="009D6126">
            <w:pPr>
              <w:keepNext/>
              <w:spacing w:before="0" w:after="0"/>
              <w:jc w:val="center"/>
              <w:rPr>
                <w:rFonts w:eastAsia="Times New Roman" w:cs="Calibri"/>
                <w:b/>
                <w:bCs/>
                <w:color w:val="FFFFFF" w:themeColor="background1"/>
                <w:sz w:val="20"/>
                <w:szCs w:val="20"/>
                <w:lang w:eastAsia="en-US"/>
              </w:rPr>
            </w:pPr>
            <w:r w:rsidRPr="000A2F54">
              <w:rPr>
                <w:rFonts w:eastAsia="Times New Roman" w:cs="Calibri"/>
                <w:b/>
                <w:bCs/>
                <w:color w:val="FFFFFF" w:themeColor="background1"/>
                <w:sz w:val="20"/>
                <w:szCs w:val="20"/>
                <w:lang w:eastAsia="en-US"/>
              </w:rPr>
              <w:t>Pilot Survey</w:t>
            </w:r>
          </w:p>
        </w:tc>
        <w:tc>
          <w:tcPr>
            <w:tcW w:w="1010" w:type="pct"/>
            <w:shd w:val="clear" w:color="auto" w:fill="3F868D" w:themeFill="accent1"/>
            <w:noWrap/>
            <w:vAlign w:val="center"/>
            <w:hideMark/>
          </w:tcPr>
          <w:p w14:paraId="444B98A6" w14:textId="77777777" w:rsidR="000A2F54" w:rsidRPr="000A2F54" w:rsidRDefault="000A2F54" w:rsidP="009D6126">
            <w:pPr>
              <w:keepNext/>
              <w:spacing w:before="0" w:after="0"/>
              <w:jc w:val="center"/>
              <w:rPr>
                <w:rFonts w:eastAsia="Times New Roman" w:cs="Calibri"/>
                <w:b/>
                <w:bCs/>
                <w:color w:val="FFFFFF" w:themeColor="background1"/>
                <w:sz w:val="20"/>
                <w:szCs w:val="20"/>
                <w:lang w:eastAsia="en-US"/>
              </w:rPr>
            </w:pPr>
            <w:r w:rsidRPr="000A2F54">
              <w:rPr>
                <w:rFonts w:eastAsia="Times New Roman" w:cs="Calibri"/>
                <w:b/>
                <w:bCs/>
                <w:color w:val="FFFFFF" w:themeColor="background1"/>
                <w:sz w:val="20"/>
                <w:szCs w:val="20"/>
                <w:lang w:eastAsia="en-US"/>
              </w:rPr>
              <w:t>Main Survey</w:t>
            </w:r>
          </w:p>
        </w:tc>
      </w:tr>
      <w:tr w:rsidR="000A2F54" w:rsidRPr="000A2F54" w14:paraId="21B3B56D" w14:textId="77777777" w:rsidTr="00BA5F4C">
        <w:trPr>
          <w:trHeight w:val="315"/>
          <w:jc w:val="center"/>
        </w:trPr>
        <w:tc>
          <w:tcPr>
            <w:tcW w:w="1323" w:type="pct"/>
            <w:vMerge w:val="restart"/>
            <w:shd w:val="clear" w:color="auto" w:fill="auto"/>
            <w:vAlign w:val="center"/>
            <w:hideMark/>
          </w:tcPr>
          <w:p w14:paraId="6A56ABB2" w14:textId="77777777" w:rsidR="000A2F54" w:rsidRPr="000A2F54" w:rsidRDefault="000A2F54" w:rsidP="009D6126">
            <w:pPr>
              <w:keepNext/>
              <w:spacing w:before="0" w:after="0"/>
              <w:rPr>
                <w:rFonts w:eastAsia="Times New Roman" w:cs="Calibri"/>
                <w:color w:val="000000"/>
                <w:sz w:val="20"/>
                <w:szCs w:val="20"/>
                <w:lang w:eastAsia="en-US"/>
              </w:rPr>
            </w:pPr>
            <w:r w:rsidRPr="000A2F54">
              <w:rPr>
                <w:rFonts w:eastAsia="Times New Roman" w:cs="Calibri"/>
                <w:noProof/>
                <w:color w:val="000000"/>
                <w:sz w:val="20"/>
                <w:szCs w:val="20"/>
                <w:lang w:eastAsia="en-US"/>
              </w:rPr>
              <w:t>Usual Mode</w:t>
            </w:r>
          </w:p>
        </w:tc>
        <w:tc>
          <w:tcPr>
            <w:tcW w:w="1696" w:type="pct"/>
            <w:shd w:val="clear" w:color="auto" w:fill="auto"/>
            <w:vAlign w:val="center"/>
            <w:hideMark/>
          </w:tcPr>
          <w:p w14:paraId="1A05ADBF" w14:textId="77777777" w:rsidR="000A2F54" w:rsidRPr="000A2F54" w:rsidRDefault="000A2F54" w:rsidP="009D6126">
            <w:pPr>
              <w:keepNext/>
              <w:spacing w:before="0" w:after="0"/>
              <w:rPr>
                <w:rFonts w:eastAsia="Times New Roman" w:cs="Calibri"/>
                <w:color w:val="000000"/>
                <w:sz w:val="20"/>
                <w:szCs w:val="20"/>
                <w:lang w:eastAsia="en-US"/>
              </w:rPr>
            </w:pPr>
            <w:r w:rsidRPr="000A2F54">
              <w:rPr>
                <w:rFonts w:eastAsia="Times New Roman" w:cs="Calibri"/>
                <w:noProof/>
                <w:color w:val="000000"/>
                <w:sz w:val="20"/>
                <w:szCs w:val="20"/>
                <w:lang w:eastAsia="en-US"/>
              </w:rPr>
              <w:t>Car</w:t>
            </w:r>
          </w:p>
        </w:tc>
        <w:tc>
          <w:tcPr>
            <w:tcW w:w="971" w:type="pct"/>
            <w:shd w:val="clear" w:color="auto" w:fill="auto"/>
            <w:vAlign w:val="center"/>
            <w:hideMark/>
          </w:tcPr>
          <w:p w14:paraId="66E7494F" w14:textId="77777777" w:rsidR="000A2F54" w:rsidRPr="000A2F54" w:rsidRDefault="000A2F54" w:rsidP="009D6126">
            <w:pPr>
              <w:keepNext/>
              <w:spacing w:before="0" w:after="0"/>
              <w:jc w:val="center"/>
              <w:rPr>
                <w:rFonts w:eastAsia="Times New Roman" w:cs="Calibri"/>
                <w:color w:val="000000"/>
                <w:sz w:val="20"/>
                <w:szCs w:val="20"/>
                <w:lang w:eastAsia="en-US"/>
              </w:rPr>
            </w:pPr>
            <w:r w:rsidRPr="000A2F54">
              <w:rPr>
                <w:rFonts w:eastAsia="Times New Roman" w:cs="Calibri"/>
                <w:color w:val="000000"/>
                <w:sz w:val="20"/>
                <w:szCs w:val="20"/>
                <w:lang w:eastAsia="en-US"/>
              </w:rPr>
              <w:t>76%</w:t>
            </w:r>
          </w:p>
        </w:tc>
        <w:tc>
          <w:tcPr>
            <w:tcW w:w="1010" w:type="pct"/>
            <w:shd w:val="clear" w:color="auto" w:fill="auto"/>
            <w:noWrap/>
            <w:vAlign w:val="bottom"/>
            <w:hideMark/>
          </w:tcPr>
          <w:p w14:paraId="51F43C22" w14:textId="77777777" w:rsidR="000A2F54" w:rsidRPr="000A2F54" w:rsidRDefault="000A2F54" w:rsidP="009D6126">
            <w:pPr>
              <w:keepNext/>
              <w:spacing w:before="0" w:after="0"/>
              <w:jc w:val="center"/>
              <w:rPr>
                <w:rFonts w:eastAsia="Times New Roman" w:cs="Calibri"/>
                <w:color w:val="000000"/>
                <w:sz w:val="20"/>
                <w:szCs w:val="20"/>
                <w:lang w:eastAsia="en-US"/>
              </w:rPr>
            </w:pPr>
            <w:r w:rsidRPr="000A2F54">
              <w:rPr>
                <w:rFonts w:eastAsia="Times New Roman" w:cs="Calibri"/>
                <w:color w:val="000000"/>
                <w:sz w:val="20"/>
                <w:szCs w:val="20"/>
                <w:lang w:eastAsia="en-US"/>
              </w:rPr>
              <w:t>61%</w:t>
            </w:r>
          </w:p>
        </w:tc>
      </w:tr>
      <w:tr w:rsidR="000A2F54" w:rsidRPr="000A2F54" w14:paraId="30035043" w14:textId="77777777" w:rsidTr="00BA5F4C">
        <w:trPr>
          <w:trHeight w:val="315"/>
          <w:jc w:val="center"/>
        </w:trPr>
        <w:tc>
          <w:tcPr>
            <w:tcW w:w="1323" w:type="pct"/>
            <w:vMerge/>
            <w:vAlign w:val="center"/>
            <w:hideMark/>
          </w:tcPr>
          <w:p w14:paraId="0643DE9C" w14:textId="77777777" w:rsidR="000A2F54" w:rsidRPr="000A2F54" w:rsidRDefault="000A2F54" w:rsidP="009D6126">
            <w:pPr>
              <w:keepNext/>
              <w:spacing w:before="0" w:after="0"/>
              <w:rPr>
                <w:rFonts w:eastAsia="Times New Roman" w:cs="Calibri"/>
                <w:color w:val="000000"/>
                <w:sz w:val="20"/>
                <w:szCs w:val="20"/>
                <w:lang w:eastAsia="en-US"/>
              </w:rPr>
            </w:pPr>
          </w:p>
        </w:tc>
        <w:tc>
          <w:tcPr>
            <w:tcW w:w="1696" w:type="pct"/>
            <w:shd w:val="clear" w:color="auto" w:fill="auto"/>
            <w:vAlign w:val="center"/>
            <w:hideMark/>
          </w:tcPr>
          <w:p w14:paraId="74BFA923" w14:textId="77777777" w:rsidR="000A2F54" w:rsidRPr="000A2F54" w:rsidRDefault="000A2F54" w:rsidP="009D6126">
            <w:pPr>
              <w:keepNext/>
              <w:spacing w:before="0" w:after="0"/>
              <w:rPr>
                <w:rFonts w:eastAsia="Times New Roman" w:cs="Calibri"/>
                <w:color w:val="000000"/>
                <w:sz w:val="20"/>
                <w:szCs w:val="20"/>
                <w:lang w:eastAsia="en-US"/>
              </w:rPr>
            </w:pPr>
            <w:r w:rsidRPr="000A2F54">
              <w:rPr>
                <w:rFonts w:eastAsia="Times New Roman" w:cs="Calibri"/>
                <w:noProof/>
                <w:color w:val="000000"/>
                <w:sz w:val="20"/>
                <w:szCs w:val="20"/>
                <w:lang w:eastAsia="en-US"/>
              </w:rPr>
              <w:t>Public Transport</w:t>
            </w:r>
          </w:p>
        </w:tc>
        <w:tc>
          <w:tcPr>
            <w:tcW w:w="971" w:type="pct"/>
            <w:shd w:val="clear" w:color="auto" w:fill="auto"/>
            <w:vAlign w:val="center"/>
            <w:hideMark/>
          </w:tcPr>
          <w:p w14:paraId="77C892D5" w14:textId="77777777" w:rsidR="000A2F54" w:rsidRPr="000A2F54" w:rsidRDefault="000A2F54" w:rsidP="009D6126">
            <w:pPr>
              <w:keepNext/>
              <w:spacing w:before="0" w:after="0"/>
              <w:jc w:val="center"/>
              <w:rPr>
                <w:rFonts w:eastAsia="Times New Roman" w:cs="Calibri"/>
                <w:color w:val="000000"/>
                <w:sz w:val="20"/>
                <w:szCs w:val="20"/>
                <w:lang w:eastAsia="en-US"/>
              </w:rPr>
            </w:pPr>
            <w:r w:rsidRPr="000A2F54">
              <w:rPr>
                <w:rFonts w:eastAsia="Times New Roman" w:cs="Calibri"/>
                <w:color w:val="000000"/>
                <w:sz w:val="20"/>
                <w:szCs w:val="20"/>
                <w:lang w:eastAsia="en-US"/>
              </w:rPr>
              <w:t>11%</w:t>
            </w:r>
          </w:p>
        </w:tc>
        <w:tc>
          <w:tcPr>
            <w:tcW w:w="1010" w:type="pct"/>
            <w:shd w:val="clear" w:color="auto" w:fill="auto"/>
            <w:noWrap/>
            <w:vAlign w:val="bottom"/>
            <w:hideMark/>
          </w:tcPr>
          <w:p w14:paraId="64B5DD9A" w14:textId="77777777" w:rsidR="000A2F54" w:rsidRPr="000A2F54" w:rsidRDefault="000A2F54" w:rsidP="009D6126">
            <w:pPr>
              <w:keepNext/>
              <w:spacing w:before="0" w:after="0"/>
              <w:jc w:val="center"/>
              <w:rPr>
                <w:rFonts w:eastAsia="Times New Roman" w:cs="Calibri"/>
                <w:color w:val="000000"/>
                <w:sz w:val="20"/>
                <w:szCs w:val="20"/>
                <w:lang w:eastAsia="en-US"/>
              </w:rPr>
            </w:pPr>
            <w:r w:rsidRPr="000A2F54">
              <w:rPr>
                <w:rFonts w:eastAsia="Times New Roman" w:cs="Calibri"/>
                <w:color w:val="000000"/>
                <w:sz w:val="20"/>
                <w:szCs w:val="20"/>
                <w:lang w:eastAsia="en-US"/>
              </w:rPr>
              <w:t>27%</w:t>
            </w:r>
          </w:p>
        </w:tc>
      </w:tr>
      <w:tr w:rsidR="000A2F54" w:rsidRPr="000A2F54" w14:paraId="1A002547" w14:textId="77777777" w:rsidTr="00BA5F4C">
        <w:trPr>
          <w:trHeight w:val="315"/>
          <w:jc w:val="center"/>
        </w:trPr>
        <w:tc>
          <w:tcPr>
            <w:tcW w:w="1323" w:type="pct"/>
            <w:vMerge/>
            <w:vAlign w:val="center"/>
            <w:hideMark/>
          </w:tcPr>
          <w:p w14:paraId="0A2AE2B9" w14:textId="77777777" w:rsidR="000A2F54" w:rsidRPr="000A2F54" w:rsidRDefault="000A2F54" w:rsidP="009D6126">
            <w:pPr>
              <w:keepNext/>
              <w:spacing w:before="0" w:after="0"/>
              <w:rPr>
                <w:rFonts w:eastAsia="Times New Roman" w:cs="Calibri"/>
                <w:color w:val="000000"/>
                <w:sz w:val="20"/>
                <w:szCs w:val="20"/>
                <w:lang w:eastAsia="en-US"/>
              </w:rPr>
            </w:pPr>
          </w:p>
        </w:tc>
        <w:tc>
          <w:tcPr>
            <w:tcW w:w="1696" w:type="pct"/>
            <w:shd w:val="clear" w:color="auto" w:fill="auto"/>
            <w:vAlign w:val="center"/>
            <w:hideMark/>
          </w:tcPr>
          <w:p w14:paraId="2A489884" w14:textId="77777777" w:rsidR="000A2F54" w:rsidRPr="000A2F54" w:rsidRDefault="000A2F54" w:rsidP="009D6126">
            <w:pPr>
              <w:keepNext/>
              <w:spacing w:before="0" w:after="0"/>
              <w:rPr>
                <w:rFonts w:eastAsia="Times New Roman" w:cs="Calibri"/>
                <w:color w:val="000000"/>
                <w:sz w:val="20"/>
                <w:szCs w:val="20"/>
                <w:lang w:eastAsia="en-US"/>
              </w:rPr>
            </w:pPr>
            <w:r w:rsidRPr="000A2F54">
              <w:rPr>
                <w:rFonts w:eastAsia="Times New Roman" w:cs="Calibri"/>
                <w:noProof/>
                <w:color w:val="000000"/>
                <w:sz w:val="20"/>
                <w:szCs w:val="20"/>
                <w:lang w:eastAsia="en-US"/>
              </w:rPr>
              <w:t>Light Transport</w:t>
            </w:r>
          </w:p>
        </w:tc>
        <w:tc>
          <w:tcPr>
            <w:tcW w:w="971" w:type="pct"/>
            <w:shd w:val="clear" w:color="auto" w:fill="auto"/>
            <w:vAlign w:val="center"/>
            <w:hideMark/>
          </w:tcPr>
          <w:p w14:paraId="3E0FDA78" w14:textId="77777777" w:rsidR="000A2F54" w:rsidRPr="000A2F54" w:rsidRDefault="000A2F54" w:rsidP="009D6126">
            <w:pPr>
              <w:keepNext/>
              <w:spacing w:before="0" w:after="0"/>
              <w:jc w:val="center"/>
              <w:rPr>
                <w:rFonts w:eastAsia="Times New Roman" w:cs="Calibri"/>
                <w:color w:val="000000"/>
                <w:sz w:val="20"/>
                <w:szCs w:val="20"/>
                <w:lang w:eastAsia="en-US"/>
              </w:rPr>
            </w:pPr>
            <w:r w:rsidRPr="000A2F54">
              <w:rPr>
                <w:rFonts w:eastAsia="Times New Roman" w:cs="Calibri"/>
                <w:color w:val="000000"/>
                <w:sz w:val="20"/>
                <w:szCs w:val="20"/>
                <w:lang w:eastAsia="en-US"/>
              </w:rPr>
              <w:t>13%</w:t>
            </w:r>
          </w:p>
        </w:tc>
        <w:tc>
          <w:tcPr>
            <w:tcW w:w="1010" w:type="pct"/>
            <w:shd w:val="clear" w:color="auto" w:fill="auto"/>
            <w:noWrap/>
            <w:vAlign w:val="bottom"/>
            <w:hideMark/>
          </w:tcPr>
          <w:p w14:paraId="013CF142" w14:textId="77777777" w:rsidR="000A2F54" w:rsidRPr="000A2F54" w:rsidRDefault="000A2F54" w:rsidP="009D6126">
            <w:pPr>
              <w:keepNext/>
              <w:spacing w:before="0" w:after="0"/>
              <w:jc w:val="center"/>
              <w:rPr>
                <w:rFonts w:eastAsia="Times New Roman" w:cs="Calibri"/>
                <w:color w:val="000000"/>
                <w:sz w:val="20"/>
                <w:szCs w:val="20"/>
                <w:lang w:eastAsia="en-US"/>
              </w:rPr>
            </w:pPr>
            <w:r w:rsidRPr="000A2F54">
              <w:rPr>
                <w:rFonts w:eastAsia="Times New Roman" w:cs="Calibri"/>
                <w:color w:val="000000"/>
                <w:sz w:val="20"/>
                <w:szCs w:val="20"/>
                <w:lang w:eastAsia="en-US"/>
              </w:rPr>
              <w:t>12%</w:t>
            </w:r>
          </w:p>
        </w:tc>
      </w:tr>
      <w:tr w:rsidR="000A2F54" w:rsidRPr="000A2F54" w14:paraId="1BC1DB7E" w14:textId="77777777" w:rsidTr="00BA5F4C">
        <w:trPr>
          <w:trHeight w:val="315"/>
          <w:jc w:val="center"/>
        </w:trPr>
        <w:tc>
          <w:tcPr>
            <w:tcW w:w="1323" w:type="pct"/>
            <w:vMerge w:val="restart"/>
            <w:shd w:val="clear" w:color="auto" w:fill="auto"/>
            <w:vAlign w:val="center"/>
            <w:hideMark/>
          </w:tcPr>
          <w:p w14:paraId="12A2E665" w14:textId="77777777" w:rsidR="000A2F54" w:rsidRPr="000A2F54" w:rsidRDefault="000A2F54" w:rsidP="009D6126">
            <w:pPr>
              <w:keepNext/>
              <w:spacing w:before="0" w:after="0"/>
              <w:rPr>
                <w:rFonts w:eastAsia="Times New Roman" w:cs="Calibri"/>
                <w:color w:val="000000"/>
                <w:sz w:val="20"/>
                <w:szCs w:val="20"/>
                <w:lang w:eastAsia="en-US"/>
              </w:rPr>
            </w:pPr>
            <w:r w:rsidRPr="000A2F54">
              <w:rPr>
                <w:rFonts w:eastAsia="Times New Roman" w:cs="Calibri"/>
                <w:noProof/>
                <w:color w:val="000000"/>
                <w:sz w:val="20"/>
                <w:szCs w:val="20"/>
                <w:lang w:eastAsia="en-US"/>
              </w:rPr>
              <w:t>Alternative Mode</w:t>
            </w:r>
          </w:p>
        </w:tc>
        <w:tc>
          <w:tcPr>
            <w:tcW w:w="1696" w:type="pct"/>
            <w:shd w:val="clear" w:color="auto" w:fill="auto"/>
            <w:vAlign w:val="center"/>
            <w:hideMark/>
          </w:tcPr>
          <w:p w14:paraId="0E6D6841" w14:textId="77777777" w:rsidR="000A2F54" w:rsidRPr="000A2F54" w:rsidRDefault="000A2F54" w:rsidP="009D6126">
            <w:pPr>
              <w:keepNext/>
              <w:spacing w:before="0" w:after="0"/>
              <w:rPr>
                <w:rFonts w:eastAsia="Times New Roman" w:cs="Calibri"/>
                <w:color w:val="000000"/>
                <w:sz w:val="20"/>
                <w:szCs w:val="20"/>
                <w:lang w:eastAsia="en-US"/>
              </w:rPr>
            </w:pPr>
            <w:r w:rsidRPr="000A2F54">
              <w:rPr>
                <w:rFonts w:eastAsia="Times New Roman" w:cs="Calibri"/>
                <w:noProof/>
                <w:color w:val="000000"/>
                <w:sz w:val="20"/>
                <w:szCs w:val="20"/>
                <w:lang w:eastAsia="en-US"/>
              </w:rPr>
              <w:t>Car</w:t>
            </w:r>
          </w:p>
        </w:tc>
        <w:tc>
          <w:tcPr>
            <w:tcW w:w="971" w:type="pct"/>
            <w:shd w:val="clear" w:color="auto" w:fill="auto"/>
            <w:vAlign w:val="center"/>
            <w:hideMark/>
          </w:tcPr>
          <w:p w14:paraId="1645403F" w14:textId="77777777" w:rsidR="000A2F54" w:rsidRPr="000A2F54" w:rsidRDefault="000A2F54" w:rsidP="009D6126">
            <w:pPr>
              <w:keepNext/>
              <w:spacing w:before="0" w:after="0"/>
              <w:jc w:val="center"/>
              <w:rPr>
                <w:rFonts w:eastAsia="Times New Roman" w:cs="Calibri"/>
                <w:color w:val="000000"/>
                <w:sz w:val="20"/>
                <w:szCs w:val="20"/>
                <w:lang w:eastAsia="en-US"/>
              </w:rPr>
            </w:pPr>
            <w:r w:rsidRPr="000A2F54">
              <w:rPr>
                <w:rFonts w:eastAsia="Times New Roman" w:cs="Calibri"/>
                <w:color w:val="000000"/>
                <w:sz w:val="20"/>
                <w:szCs w:val="20"/>
                <w:lang w:eastAsia="en-US"/>
              </w:rPr>
              <w:t>31%</w:t>
            </w:r>
          </w:p>
        </w:tc>
        <w:tc>
          <w:tcPr>
            <w:tcW w:w="1010" w:type="pct"/>
            <w:shd w:val="clear" w:color="auto" w:fill="auto"/>
            <w:noWrap/>
            <w:vAlign w:val="bottom"/>
            <w:hideMark/>
          </w:tcPr>
          <w:p w14:paraId="79BE7CAC" w14:textId="77777777" w:rsidR="000A2F54" w:rsidRPr="000A2F54" w:rsidRDefault="000A2F54" w:rsidP="009D6126">
            <w:pPr>
              <w:keepNext/>
              <w:spacing w:before="0" w:after="0"/>
              <w:jc w:val="center"/>
              <w:rPr>
                <w:rFonts w:eastAsia="Times New Roman" w:cs="Calibri"/>
                <w:color w:val="000000"/>
                <w:sz w:val="20"/>
                <w:szCs w:val="20"/>
                <w:lang w:eastAsia="en-US"/>
              </w:rPr>
            </w:pPr>
            <w:r w:rsidRPr="000A2F54">
              <w:rPr>
                <w:rFonts w:eastAsia="Times New Roman" w:cs="Calibri"/>
                <w:color w:val="000000"/>
                <w:sz w:val="20"/>
                <w:szCs w:val="20"/>
                <w:lang w:eastAsia="en-US"/>
              </w:rPr>
              <w:t>28%</w:t>
            </w:r>
          </w:p>
        </w:tc>
      </w:tr>
      <w:tr w:rsidR="000A2F54" w:rsidRPr="000A2F54" w14:paraId="6B95EE27" w14:textId="77777777" w:rsidTr="00BA5F4C">
        <w:trPr>
          <w:trHeight w:val="315"/>
          <w:jc w:val="center"/>
        </w:trPr>
        <w:tc>
          <w:tcPr>
            <w:tcW w:w="1323" w:type="pct"/>
            <w:vMerge/>
            <w:vAlign w:val="center"/>
            <w:hideMark/>
          </w:tcPr>
          <w:p w14:paraId="770E3C86" w14:textId="77777777" w:rsidR="000A2F54" w:rsidRPr="000A2F54" w:rsidRDefault="000A2F54" w:rsidP="009D6126">
            <w:pPr>
              <w:keepNext/>
              <w:spacing w:before="0" w:after="0"/>
              <w:rPr>
                <w:rFonts w:eastAsia="Times New Roman" w:cs="Calibri"/>
                <w:color w:val="000000"/>
                <w:sz w:val="20"/>
                <w:szCs w:val="20"/>
                <w:lang w:eastAsia="en-US"/>
              </w:rPr>
            </w:pPr>
          </w:p>
        </w:tc>
        <w:tc>
          <w:tcPr>
            <w:tcW w:w="1696" w:type="pct"/>
            <w:shd w:val="clear" w:color="auto" w:fill="auto"/>
            <w:vAlign w:val="center"/>
            <w:hideMark/>
          </w:tcPr>
          <w:p w14:paraId="7834D304" w14:textId="77777777" w:rsidR="000A2F54" w:rsidRPr="000A2F54" w:rsidRDefault="000A2F54" w:rsidP="009D6126">
            <w:pPr>
              <w:keepNext/>
              <w:spacing w:before="0" w:after="0"/>
              <w:rPr>
                <w:rFonts w:eastAsia="Times New Roman" w:cs="Calibri"/>
                <w:color w:val="000000"/>
                <w:sz w:val="20"/>
                <w:szCs w:val="20"/>
                <w:lang w:eastAsia="en-US"/>
              </w:rPr>
            </w:pPr>
            <w:r w:rsidRPr="000A2F54">
              <w:rPr>
                <w:rFonts w:eastAsia="Times New Roman" w:cs="Calibri"/>
                <w:noProof/>
                <w:color w:val="000000"/>
                <w:sz w:val="20"/>
                <w:szCs w:val="20"/>
                <w:lang w:eastAsia="en-US"/>
              </w:rPr>
              <w:t>Public Transport</w:t>
            </w:r>
          </w:p>
        </w:tc>
        <w:tc>
          <w:tcPr>
            <w:tcW w:w="971" w:type="pct"/>
            <w:shd w:val="clear" w:color="auto" w:fill="auto"/>
            <w:vAlign w:val="center"/>
            <w:hideMark/>
          </w:tcPr>
          <w:p w14:paraId="1D9047DA" w14:textId="77777777" w:rsidR="000A2F54" w:rsidRPr="000A2F54" w:rsidRDefault="000A2F54" w:rsidP="009D6126">
            <w:pPr>
              <w:keepNext/>
              <w:spacing w:before="0" w:after="0"/>
              <w:jc w:val="center"/>
              <w:rPr>
                <w:rFonts w:eastAsia="Times New Roman" w:cs="Calibri"/>
                <w:color w:val="000000"/>
                <w:sz w:val="20"/>
                <w:szCs w:val="20"/>
                <w:lang w:eastAsia="en-US"/>
              </w:rPr>
            </w:pPr>
            <w:r w:rsidRPr="000A2F54">
              <w:rPr>
                <w:rFonts w:eastAsia="Times New Roman" w:cs="Calibri"/>
                <w:color w:val="000000"/>
                <w:sz w:val="20"/>
                <w:szCs w:val="20"/>
                <w:lang w:eastAsia="en-US"/>
              </w:rPr>
              <w:t>35%</w:t>
            </w:r>
          </w:p>
        </w:tc>
        <w:tc>
          <w:tcPr>
            <w:tcW w:w="1010" w:type="pct"/>
            <w:shd w:val="clear" w:color="auto" w:fill="auto"/>
            <w:noWrap/>
            <w:vAlign w:val="bottom"/>
            <w:hideMark/>
          </w:tcPr>
          <w:p w14:paraId="4321325D" w14:textId="77777777" w:rsidR="000A2F54" w:rsidRPr="000A2F54" w:rsidRDefault="000A2F54" w:rsidP="009D6126">
            <w:pPr>
              <w:keepNext/>
              <w:spacing w:before="0" w:after="0"/>
              <w:jc w:val="center"/>
              <w:rPr>
                <w:rFonts w:eastAsia="Times New Roman" w:cs="Calibri"/>
                <w:color w:val="000000"/>
                <w:sz w:val="20"/>
                <w:szCs w:val="20"/>
                <w:lang w:eastAsia="en-US"/>
              </w:rPr>
            </w:pPr>
            <w:r w:rsidRPr="000A2F54">
              <w:rPr>
                <w:rFonts w:eastAsia="Times New Roman" w:cs="Calibri"/>
                <w:color w:val="000000"/>
                <w:sz w:val="20"/>
                <w:szCs w:val="20"/>
                <w:lang w:eastAsia="en-US"/>
              </w:rPr>
              <w:t>37%</w:t>
            </w:r>
          </w:p>
        </w:tc>
      </w:tr>
      <w:tr w:rsidR="000A2F54" w:rsidRPr="000A2F54" w14:paraId="19448600" w14:textId="77777777" w:rsidTr="00BA5F4C">
        <w:trPr>
          <w:trHeight w:val="315"/>
          <w:jc w:val="center"/>
        </w:trPr>
        <w:tc>
          <w:tcPr>
            <w:tcW w:w="1323" w:type="pct"/>
            <w:vMerge/>
            <w:vAlign w:val="center"/>
            <w:hideMark/>
          </w:tcPr>
          <w:p w14:paraId="71DE3C3C" w14:textId="77777777" w:rsidR="000A2F54" w:rsidRPr="000A2F54" w:rsidRDefault="000A2F54" w:rsidP="009D6126">
            <w:pPr>
              <w:keepNext/>
              <w:spacing w:before="0" w:after="0"/>
              <w:rPr>
                <w:rFonts w:eastAsia="Times New Roman" w:cs="Calibri"/>
                <w:color w:val="000000"/>
                <w:sz w:val="20"/>
                <w:szCs w:val="20"/>
                <w:lang w:eastAsia="en-US"/>
              </w:rPr>
            </w:pPr>
          </w:p>
        </w:tc>
        <w:tc>
          <w:tcPr>
            <w:tcW w:w="1696" w:type="pct"/>
            <w:shd w:val="clear" w:color="auto" w:fill="auto"/>
            <w:vAlign w:val="center"/>
            <w:hideMark/>
          </w:tcPr>
          <w:p w14:paraId="75B9C38D" w14:textId="77777777" w:rsidR="000A2F54" w:rsidRPr="000A2F54" w:rsidRDefault="000A2F54" w:rsidP="009D6126">
            <w:pPr>
              <w:keepNext/>
              <w:spacing w:before="0" w:after="0"/>
              <w:rPr>
                <w:rFonts w:eastAsia="Times New Roman" w:cs="Calibri"/>
                <w:color w:val="000000"/>
                <w:sz w:val="20"/>
                <w:szCs w:val="20"/>
                <w:lang w:eastAsia="en-US"/>
              </w:rPr>
            </w:pPr>
            <w:r w:rsidRPr="000A2F54">
              <w:rPr>
                <w:rFonts w:eastAsia="Times New Roman" w:cs="Calibri"/>
                <w:noProof/>
                <w:color w:val="000000"/>
                <w:sz w:val="20"/>
                <w:szCs w:val="20"/>
                <w:lang w:eastAsia="en-US"/>
              </w:rPr>
              <w:t>Light Transport</w:t>
            </w:r>
          </w:p>
        </w:tc>
        <w:tc>
          <w:tcPr>
            <w:tcW w:w="971" w:type="pct"/>
            <w:shd w:val="clear" w:color="auto" w:fill="auto"/>
            <w:vAlign w:val="center"/>
            <w:hideMark/>
          </w:tcPr>
          <w:p w14:paraId="728FFEDE" w14:textId="77777777" w:rsidR="000A2F54" w:rsidRPr="000A2F54" w:rsidRDefault="000A2F54" w:rsidP="009D6126">
            <w:pPr>
              <w:keepNext/>
              <w:spacing w:before="0" w:after="0"/>
              <w:jc w:val="center"/>
              <w:rPr>
                <w:rFonts w:eastAsia="Times New Roman" w:cs="Calibri"/>
                <w:color w:val="000000"/>
                <w:sz w:val="20"/>
                <w:szCs w:val="20"/>
                <w:lang w:eastAsia="en-US"/>
              </w:rPr>
            </w:pPr>
            <w:r w:rsidRPr="000A2F54">
              <w:rPr>
                <w:rFonts w:eastAsia="Times New Roman" w:cs="Calibri"/>
                <w:color w:val="000000"/>
                <w:sz w:val="20"/>
                <w:szCs w:val="20"/>
                <w:lang w:eastAsia="en-US"/>
              </w:rPr>
              <w:t>16%</w:t>
            </w:r>
          </w:p>
        </w:tc>
        <w:tc>
          <w:tcPr>
            <w:tcW w:w="1010" w:type="pct"/>
            <w:shd w:val="clear" w:color="auto" w:fill="auto"/>
            <w:noWrap/>
            <w:vAlign w:val="bottom"/>
            <w:hideMark/>
          </w:tcPr>
          <w:p w14:paraId="1931743A" w14:textId="77777777" w:rsidR="000A2F54" w:rsidRPr="000A2F54" w:rsidRDefault="000A2F54" w:rsidP="009D6126">
            <w:pPr>
              <w:keepNext/>
              <w:spacing w:before="0" w:after="0"/>
              <w:jc w:val="center"/>
              <w:rPr>
                <w:rFonts w:eastAsia="Times New Roman" w:cs="Calibri"/>
                <w:color w:val="000000"/>
                <w:sz w:val="20"/>
                <w:szCs w:val="20"/>
                <w:lang w:eastAsia="en-US"/>
              </w:rPr>
            </w:pPr>
            <w:r w:rsidRPr="000A2F54">
              <w:rPr>
                <w:rFonts w:eastAsia="Times New Roman" w:cs="Calibri"/>
                <w:color w:val="000000"/>
                <w:sz w:val="20"/>
                <w:szCs w:val="20"/>
                <w:lang w:eastAsia="en-US"/>
              </w:rPr>
              <w:t>22%</w:t>
            </w:r>
          </w:p>
        </w:tc>
      </w:tr>
      <w:tr w:rsidR="000A2F54" w:rsidRPr="000A2F54" w14:paraId="41EEB5B0" w14:textId="77777777" w:rsidTr="00BA5F4C">
        <w:trPr>
          <w:trHeight w:val="315"/>
          <w:jc w:val="center"/>
        </w:trPr>
        <w:tc>
          <w:tcPr>
            <w:tcW w:w="1323" w:type="pct"/>
            <w:vMerge/>
            <w:vAlign w:val="center"/>
            <w:hideMark/>
          </w:tcPr>
          <w:p w14:paraId="74D578ED" w14:textId="77777777" w:rsidR="000A2F54" w:rsidRPr="000A2F54" w:rsidRDefault="000A2F54" w:rsidP="009D6126">
            <w:pPr>
              <w:keepNext/>
              <w:spacing w:before="0" w:after="0"/>
              <w:rPr>
                <w:rFonts w:eastAsia="Times New Roman" w:cs="Calibri"/>
                <w:color w:val="000000"/>
                <w:sz w:val="20"/>
                <w:szCs w:val="20"/>
                <w:lang w:eastAsia="en-US"/>
              </w:rPr>
            </w:pPr>
          </w:p>
        </w:tc>
        <w:tc>
          <w:tcPr>
            <w:tcW w:w="1696" w:type="pct"/>
            <w:shd w:val="clear" w:color="auto" w:fill="auto"/>
            <w:vAlign w:val="center"/>
            <w:hideMark/>
          </w:tcPr>
          <w:p w14:paraId="3C8D0E84" w14:textId="77777777" w:rsidR="000A2F54" w:rsidRPr="000A2F54" w:rsidRDefault="000A2F54" w:rsidP="009D6126">
            <w:pPr>
              <w:keepNext/>
              <w:spacing w:before="0" w:after="0"/>
              <w:rPr>
                <w:rFonts w:eastAsia="Times New Roman" w:cs="Calibri"/>
                <w:color w:val="000000"/>
                <w:sz w:val="20"/>
                <w:szCs w:val="20"/>
                <w:lang w:eastAsia="en-US"/>
              </w:rPr>
            </w:pPr>
            <w:r w:rsidRPr="000A2F54">
              <w:rPr>
                <w:rFonts w:eastAsia="Times New Roman" w:cs="Calibri"/>
                <w:noProof/>
                <w:color w:val="000000"/>
                <w:sz w:val="20"/>
                <w:szCs w:val="20"/>
                <w:lang w:eastAsia="en-US"/>
              </w:rPr>
              <w:t>I have no other options</w:t>
            </w:r>
          </w:p>
        </w:tc>
        <w:tc>
          <w:tcPr>
            <w:tcW w:w="971" w:type="pct"/>
            <w:shd w:val="clear" w:color="auto" w:fill="auto"/>
            <w:vAlign w:val="center"/>
            <w:hideMark/>
          </w:tcPr>
          <w:p w14:paraId="0A729F85" w14:textId="77777777" w:rsidR="000A2F54" w:rsidRPr="000A2F54" w:rsidRDefault="000A2F54" w:rsidP="009D6126">
            <w:pPr>
              <w:keepNext/>
              <w:spacing w:before="0" w:after="0"/>
              <w:jc w:val="center"/>
              <w:rPr>
                <w:rFonts w:eastAsia="Times New Roman" w:cs="Calibri"/>
                <w:color w:val="000000"/>
                <w:sz w:val="20"/>
                <w:szCs w:val="20"/>
                <w:lang w:eastAsia="en-US"/>
              </w:rPr>
            </w:pPr>
            <w:r w:rsidRPr="000A2F54">
              <w:rPr>
                <w:rFonts w:eastAsia="Times New Roman" w:cs="Calibri"/>
                <w:color w:val="000000"/>
                <w:sz w:val="20"/>
                <w:szCs w:val="20"/>
                <w:lang w:eastAsia="en-US"/>
              </w:rPr>
              <w:t>18%</w:t>
            </w:r>
          </w:p>
        </w:tc>
        <w:tc>
          <w:tcPr>
            <w:tcW w:w="1010" w:type="pct"/>
            <w:shd w:val="clear" w:color="auto" w:fill="auto"/>
            <w:noWrap/>
            <w:vAlign w:val="bottom"/>
            <w:hideMark/>
          </w:tcPr>
          <w:p w14:paraId="6A5E6251" w14:textId="77777777" w:rsidR="000A2F54" w:rsidRPr="000A2F54" w:rsidRDefault="000A2F54" w:rsidP="009D6126">
            <w:pPr>
              <w:keepNext/>
              <w:spacing w:before="0" w:after="0"/>
              <w:jc w:val="center"/>
              <w:rPr>
                <w:rFonts w:eastAsia="Times New Roman" w:cs="Calibri"/>
                <w:color w:val="000000"/>
                <w:sz w:val="20"/>
                <w:szCs w:val="20"/>
                <w:lang w:eastAsia="en-US"/>
              </w:rPr>
            </w:pPr>
            <w:r w:rsidRPr="000A2F54">
              <w:rPr>
                <w:rFonts w:eastAsia="Times New Roman" w:cs="Calibri"/>
                <w:color w:val="000000"/>
                <w:sz w:val="20"/>
                <w:szCs w:val="20"/>
                <w:lang w:eastAsia="en-US"/>
              </w:rPr>
              <w:t>13%</w:t>
            </w:r>
          </w:p>
        </w:tc>
      </w:tr>
      <w:tr w:rsidR="000A2F54" w:rsidRPr="000A2F54" w14:paraId="730074DC" w14:textId="77777777" w:rsidTr="00BA5F4C">
        <w:trPr>
          <w:trHeight w:val="315"/>
          <w:jc w:val="center"/>
        </w:trPr>
        <w:tc>
          <w:tcPr>
            <w:tcW w:w="1323" w:type="pct"/>
            <w:vMerge w:val="restart"/>
            <w:shd w:val="clear" w:color="auto" w:fill="auto"/>
            <w:vAlign w:val="center"/>
            <w:hideMark/>
          </w:tcPr>
          <w:p w14:paraId="7DBCE8DD" w14:textId="77777777" w:rsidR="000A2F54" w:rsidRPr="000A2F54" w:rsidRDefault="000A2F54" w:rsidP="009D6126">
            <w:pPr>
              <w:keepNext/>
              <w:spacing w:before="0" w:after="0"/>
              <w:rPr>
                <w:rFonts w:eastAsia="Times New Roman" w:cs="Calibri"/>
                <w:color w:val="000000"/>
                <w:sz w:val="20"/>
                <w:szCs w:val="20"/>
                <w:lang w:eastAsia="en-US"/>
              </w:rPr>
            </w:pPr>
            <w:r w:rsidRPr="000A2F54">
              <w:rPr>
                <w:rFonts w:eastAsia="Times New Roman" w:cs="Calibri"/>
                <w:color w:val="000000"/>
                <w:sz w:val="20"/>
                <w:szCs w:val="20"/>
                <w:lang w:eastAsia="en-US"/>
              </w:rPr>
              <w:t>Rating</w:t>
            </w:r>
          </w:p>
        </w:tc>
        <w:tc>
          <w:tcPr>
            <w:tcW w:w="1696" w:type="pct"/>
            <w:shd w:val="clear" w:color="auto" w:fill="auto"/>
            <w:vAlign w:val="center"/>
            <w:hideMark/>
          </w:tcPr>
          <w:p w14:paraId="533E74DF" w14:textId="77777777" w:rsidR="000A2F54" w:rsidRPr="000A2F54" w:rsidRDefault="000A2F54" w:rsidP="009D6126">
            <w:pPr>
              <w:keepNext/>
              <w:spacing w:before="0" w:after="0"/>
              <w:rPr>
                <w:rFonts w:eastAsia="Times New Roman" w:cs="Calibri"/>
                <w:color w:val="000000"/>
                <w:sz w:val="20"/>
                <w:szCs w:val="20"/>
                <w:lang w:eastAsia="en-US"/>
              </w:rPr>
            </w:pPr>
            <w:r w:rsidRPr="000A2F54">
              <w:rPr>
                <w:rFonts w:eastAsia="Times New Roman" w:cs="Calibri"/>
                <w:noProof/>
                <w:color w:val="000000"/>
                <w:sz w:val="20"/>
                <w:szCs w:val="20"/>
                <w:lang w:eastAsia="en-US"/>
              </w:rPr>
              <w:t>Almost as good</w:t>
            </w:r>
          </w:p>
        </w:tc>
        <w:tc>
          <w:tcPr>
            <w:tcW w:w="971" w:type="pct"/>
            <w:shd w:val="clear" w:color="auto" w:fill="auto"/>
            <w:vAlign w:val="center"/>
            <w:hideMark/>
          </w:tcPr>
          <w:p w14:paraId="1E168254" w14:textId="77777777" w:rsidR="000A2F54" w:rsidRPr="000A2F54" w:rsidRDefault="000A2F54" w:rsidP="009D6126">
            <w:pPr>
              <w:keepNext/>
              <w:spacing w:before="0" w:after="0"/>
              <w:jc w:val="center"/>
              <w:rPr>
                <w:rFonts w:eastAsia="Times New Roman" w:cs="Calibri"/>
                <w:color w:val="000000"/>
                <w:sz w:val="20"/>
                <w:szCs w:val="20"/>
                <w:lang w:eastAsia="en-US"/>
              </w:rPr>
            </w:pPr>
            <w:r w:rsidRPr="000A2F54">
              <w:rPr>
                <w:rFonts w:eastAsia="Times New Roman" w:cs="Calibri"/>
                <w:color w:val="000000"/>
                <w:sz w:val="20"/>
                <w:szCs w:val="20"/>
                <w:lang w:eastAsia="en-US"/>
              </w:rPr>
              <w:t>28%</w:t>
            </w:r>
          </w:p>
        </w:tc>
        <w:tc>
          <w:tcPr>
            <w:tcW w:w="1010" w:type="pct"/>
            <w:shd w:val="clear" w:color="auto" w:fill="auto"/>
            <w:noWrap/>
            <w:vAlign w:val="bottom"/>
            <w:hideMark/>
          </w:tcPr>
          <w:p w14:paraId="609298E5" w14:textId="77777777" w:rsidR="000A2F54" w:rsidRPr="000A2F54" w:rsidRDefault="000A2F54" w:rsidP="009D6126">
            <w:pPr>
              <w:keepNext/>
              <w:spacing w:before="0" w:after="0"/>
              <w:jc w:val="center"/>
              <w:rPr>
                <w:rFonts w:eastAsia="Times New Roman" w:cs="Calibri"/>
                <w:color w:val="000000"/>
                <w:sz w:val="20"/>
                <w:szCs w:val="20"/>
                <w:lang w:eastAsia="en-US"/>
              </w:rPr>
            </w:pPr>
            <w:r w:rsidRPr="000A2F54">
              <w:rPr>
                <w:rFonts w:eastAsia="Times New Roman" w:cs="Calibri"/>
                <w:color w:val="000000"/>
                <w:sz w:val="20"/>
                <w:szCs w:val="20"/>
                <w:lang w:eastAsia="en-US"/>
              </w:rPr>
              <w:t>37%</w:t>
            </w:r>
          </w:p>
        </w:tc>
      </w:tr>
      <w:tr w:rsidR="000A2F54" w:rsidRPr="000A2F54" w14:paraId="323D00FB" w14:textId="77777777" w:rsidTr="00BA5F4C">
        <w:trPr>
          <w:trHeight w:val="315"/>
          <w:jc w:val="center"/>
        </w:trPr>
        <w:tc>
          <w:tcPr>
            <w:tcW w:w="1323" w:type="pct"/>
            <w:vMerge/>
            <w:vAlign w:val="center"/>
            <w:hideMark/>
          </w:tcPr>
          <w:p w14:paraId="73901CCC" w14:textId="77777777" w:rsidR="000A2F54" w:rsidRPr="000A2F54" w:rsidRDefault="000A2F54" w:rsidP="009D6126">
            <w:pPr>
              <w:keepNext/>
              <w:spacing w:before="0" w:after="0"/>
              <w:rPr>
                <w:rFonts w:eastAsia="Times New Roman" w:cs="Calibri"/>
                <w:color w:val="000000"/>
                <w:sz w:val="20"/>
                <w:szCs w:val="20"/>
                <w:lang w:eastAsia="en-US"/>
              </w:rPr>
            </w:pPr>
          </w:p>
        </w:tc>
        <w:tc>
          <w:tcPr>
            <w:tcW w:w="1696" w:type="pct"/>
            <w:shd w:val="clear" w:color="auto" w:fill="auto"/>
            <w:vAlign w:val="center"/>
            <w:hideMark/>
          </w:tcPr>
          <w:p w14:paraId="7AADA821" w14:textId="77777777" w:rsidR="000A2F54" w:rsidRPr="000A2F54" w:rsidRDefault="000A2F54" w:rsidP="009D6126">
            <w:pPr>
              <w:keepNext/>
              <w:spacing w:before="0" w:after="0"/>
              <w:rPr>
                <w:rFonts w:eastAsia="Times New Roman" w:cs="Calibri"/>
                <w:color w:val="000000"/>
                <w:sz w:val="20"/>
                <w:szCs w:val="20"/>
                <w:lang w:eastAsia="en-US"/>
              </w:rPr>
            </w:pPr>
            <w:r w:rsidRPr="000A2F54">
              <w:rPr>
                <w:rFonts w:eastAsia="Times New Roman" w:cs="Calibri"/>
                <w:noProof/>
                <w:color w:val="000000"/>
                <w:sz w:val="20"/>
                <w:szCs w:val="20"/>
                <w:lang w:eastAsia="en-US"/>
              </w:rPr>
              <w:t>Somewhat worse</w:t>
            </w:r>
          </w:p>
        </w:tc>
        <w:tc>
          <w:tcPr>
            <w:tcW w:w="971" w:type="pct"/>
            <w:shd w:val="clear" w:color="auto" w:fill="auto"/>
            <w:vAlign w:val="center"/>
            <w:hideMark/>
          </w:tcPr>
          <w:p w14:paraId="7317FB16" w14:textId="77777777" w:rsidR="000A2F54" w:rsidRPr="000A2F54" w:rsidRDefault="000A2F54" w:rsidP="009D6126">
            <w:pPr>
              <w:keepNext/>
              <w:spacing w:before="0" w:after="0"/>
              <w:jc w:val="center"/>
              <w:rPr>
                <w:rFonts w:eastAsia="Times New Roman" w:cs="Calibri"/>
                <w:color w:val="000000"/>
                <w:sz w:val="20"/>
                <w:szCs w:val="20"/>
                <w:lang w:eastAsia="en-US"/>
              </w:rPr>
            </w:pPr>
            <w:r w:rsidRPr="000A2F54">
              <w:rPr>
                <w:rFonts w:eastAsia="Times New Roman" w:cs="Calibri"/>
                <w:color w:val="000000"/>
                <w:sz w:val="20"/>
                <w:szCs w:val="20"/>
                <w:lang w:eastAsia="en-US"/>
              </w:rPr>
              <w:t>23%</w:t>
            </w:r>
          </w:p>
        </w:tc>
        <w:tc>
          <w:tcPr>
            <w:tcW w:w="1010" w:type="pct"/>
            <w:shd w:val="clear" w:color="auto" w:fill="auto"/>
            <w:noWrap/>
            <w:vAlign w:val="bottom"/>
            <w:hideMark/>
          </w:tcPr>
          <w:p w14:paraId="7A0879FE" w14:textId="77777777" w:rsidR="000A2F54" w:rsidRPr="000A2F54" w:rsidRDefault="000A2F54" w:rsidP="009D6126">
            <w:pPr>
              <w:keepNext/>
              <w:spacing w:before="0" w:after="0"/>
              <w:jc w:val="center"/>
              <w:rPr>
                <w:rFonts w:eastAsia="Times New Roman" w:cs="Calibri"/>
                <w:color w:val="000000"/>
                <w:sz w:val="20"/>
                <w:szCs w:val="20"/>
                <w:lang w:eastAsia="en-US"/>
              </w:rPr>
            </w:pPr>
            <w:r w:rsidRPr="000A2F54">
              <w:rPr>
                <w:rFonts w:eastAsia="Times New Roman" w:cs="Calibri"/>
                <w:color w:val="000000"/>
                <w:sz w:val="20"/>
                <w:szCs w:val="20"/>
                <w:lang w:eastAsia="en-US"/>
              </w:rPr>
              <w:t>24%</w:t>
            </w:r>
          </w:p>
        </w:tc>
      </w:tr>
      <w:tr w:rsidR="000A2F54" w:rsidRPr="000A2F54" w14:paraId="7177A7CD" w14:textId="77777777" w:rsidTr="00BA5F4C">
        <w:trPr>
          <w:trHeight w:val="315"/>
          <w:jc w:val="center"/>
        </w:trPr>
        <w:tc>
          <w:tcPr>
            <w:tcW w:w="1323" w:type="pct"/>
            <w:vMerge/>
            <w:vAlign w:val="center"/>
            <w:hideMark/>
          </w:tcPr>
          <w:p w14:paraId="695B72D3" w14:textId="77777777" w:rsidR="000A2F54" w:rsidRPr="000A2F54" w:rsidRDefault="000A2F54" w:rsidP="009D6126">
            <w:pPr>
              <w:keepNext/>
              <w:spacing w:before="0" w:after="0"/>
              <w:rPr>
                <w:rFonts w:eastAsia="Times New Roman" w:cs="Calibri"/>
                <w:color w:val="000000"/>
                <w:sz w:val="20"/>
                <w:szCs w:val="20"/>
                <w:lang w:eastAsia="en-US"/>
              </w:rPr>
            </w:pPr>
          </w:p>
        </w:tc>
        <w:tc>
          <w:tcPr>
            <w:tcW w:w="1696" w:type="pct"/>
            <w:shd w:val="clear" w:color="auto" w:fill="auto"/>
            <w:vAlign w:val="center"/>
            <w:hideMark/>
          </w:tcPr>
          <w:p w14:paraId="7450FA17" w14:textId="77777777" w:rsidR="000A2F54" w:rsidRPr="000A2F54" w:rsidRDefault="000A2F54" w:rsidP="009D6126">
            <w:pPr>
              <w:keepNext/>
              <w:spacing w:before="0" w:after="0"/>
              <w:rPr>
                <w:rFonts w:eastAsia="Times New Roman" w:cs="Calibri"/>
                <w:color w:val="000000"/>
                <w:sz w:val="20"/>
                <w:szCs w:val="20"/>
                <w:lang w:eastAsia="en-US"/>
              </w:rPr>
            </w:pPr>
            <w:r w:rsidRPr="000A2F54">
              <w:rPr>
                <w:rFonts w:eastAsia="Times New Roman" w:cs="Calibri"/>
                <w:noProof/>
                <w:color w:val="000000"/>
                <w:sz w:val="20"/>
                <w:szCs w:val="20"/>
                <w:lang w:eastAsia="en-US"/>
              </w:rPr>
              <w:t>Much worse</w:t>
            </w:r>
          </w:p>
        </w:tc>
        <w:tc>
          <w:tcPr>
            <w:tcW w:w="971" w:type="pct"/>
            <w:shd w:val="clear" w:color="auto" w:fill="auto"/>
            <w:vAlign w:val="center"/>
            <w:hideMark/>
          </w:tcPr>
          <w:p w14:paraId="619744B5" w14:textId="77777777" w:rsidR="000A2F54" w:rsidRPr="000A2F54" w:rsidRDefault="000A2F54" w:rsidP="009D6126">
            <w:pPr>
              <w:keepNext/>
              <w:spacing w:before="0" w:after="0"/>
              <w:jc w:val="center"/>
              <w:rPr>
                <w:rFonts w:eastAsia="Times New Roman" w:cs="Calibri"/>
                <w:color w:val="000000"/>
                <w:sz w:val="20"/>
                <w:szCs w:val="20"/>
                <w:lang w:eastAsia="en-US"/>
              </w:rPr>
            </w:pPr>
            <w:r w:rsidRPr="000A2F54">
              <w:rPr>
                <w:rFonts w:eastAsia="Times New Roman" w:cs="Calibri"/>
                <w:color w:val="000000"/>
                <w:sz w:val="20"/>
                <w:szCs w:val="20"/>
                <w:lang w:eastAsia="en-US"/>
              </w:rPr>
              <w:t>29%</w:t>
            </w:r>
          </w:p>
        </w:tc>
        <w:tc>
          <w:tcPr>
            <w:tcW w:w="1010" w:type="pct"/>
            <w:shd w:val="clear" w:color="auto" w:fill="auto"/>
            <w:noWrap/>
            <w:vAlign w:val="bottom"/>
            <w:hideMark/>
          </w:tcPr>
          <w:p w14:paraId="0333B371" w14:textId="77777777" w:rsidR="000A2F54" w:rsidRPr="000A2F54" w:rsidRDefault="000A2F54" w:rsidP="009D6126">
            <w:pPr>
              <w:keepNext/>
              <w:spacing w:before="0" w:after="0"/>
              <w:jc w:val="center"/>
              <w:rPr>
                <w:rFonts w:eastAsia="Times New Roman" w:cs="Calibri"/>
                <w:color w:val="000000"/>
                <w:sz w:val="20"/>
                <w:szCs w:val="20"/>
                <w:lang w:eastAsia="en-US"/>
              </w:rPr>
            </w:pPr>
            <w:r w:rsidRPr="000A2F54">
              <w:rPr>
                <w:rFonts w:eastAsia="Times New Roman" w:cs="Calibri"/>
                <w:color w:val="000000"/>
                <w:sz w:val="20"/>
                <w:szCs w:val="20"/>
                <w:lang w:eastAsia="en-US"/>
              </w:rPr>
              <w:t>22%</w:t>
            </w:r>
          </w:p>
        </w:tc>
      </w:tr>
      <w:tr w:rsidR="000A2F54" w:rsidRPr="000A2F54" w14:paraId="3DB93663" w14:textId="77777777" w:rsidTr="00BA5F4C">
        <w:trPr>
          <w:trHeight w:val="315"/>
          <w:jc w:val="center"/>
        </w:trPr>
        <w:tc>
          <w:tcPr>
            <w:tcW w:w="1323" w:type="pct"/>
            <w:vMerge/>
            <w:vAlign w:val="center"/>
            <w:hideMark/>
          </w:tcPr>
          <w:p w14:paraId="166D54B2" w14:textId="77777777" w:rsidR="000A2F54" w:rsidRPr="000A2F54" w:rsidRDefault="000A2F54" w:rsidP="009D6126">
            <w:pPr>
              <w:keepNext/>
              <w:spacing w:before="0" w:after="0"/>
              <w:rPr>
                <w:rFonts w:eastAsia="Times New Roman" w:cs="Calibri"/>
                <w:color w:val="000000"/>
                <w:sz w:val="20"/>
                <w:szCs w:val="20"/>
                <w:lang w:eastAsia="en-US"/>
              </w:rPr>
            </w:pPr>
          </w:p>
        </w:tc>
        <w:tc>
          <w:tcPr>
            <w:tcW w:w="1696" w:type="pct"/>
            <w:shd w:val="clear" w:color="auto" w:fill="auto"/>
            <w:vAlign w:val="center"/>
            <w:hideMark/>
          </w:tcPr>
          <w:p w14:paraId="7B56E662" w14:textId="7E23261E" w:rsidR="000A2F54" w:rsidRPr="000A2F54" w:rsidRDefault="000A2F54" w:rsidP="009D6126">
            <w:pPr>
              <w:keepNext/>
              <w:spacing w:before="0" w:after="0"/>
              <w:rPr>
                <w:rFonts w:eastAsia="Times New Roman" w:cs="Calibri"/>
                <w:color w:val="000000"/>
                <w:sz w:val="20"/>
                <w:szCs w:val="20"/>
                <w:lang w:eastAsia="en-US"/>
              </w:rPr>
            </w:pPr>
            <w:r w:rsidRPr="000A2F54">
              <w:rPr>
                <w:rFonts w:eastAsia="Times New Roman" w:cs="Calibri"/>
                <w:noProof/>
                <w:color w:val="000000"/>
                <w:sz w:val="20"/>
                <w:szCs w:val="20"/>
                <w:lang w:eastAsia="en-US"/>
              </w:rPr>
              <w:t>Don’t know</w:t>
            </w:r>
          </w:p>
        </w:tc>
        <w:tc>
          <w:tcPr>
            <w:tcW w:w="971" w:type="pct"/>
            <w:shd w:val="clear" w:color="auto" w:fill="auto"/>
            <w:vAlign w:val="center"/>
            <w:hideMark/>
          </w:tcPr>
          <w:p w14:paraId="4FD146DF" w14:textId="77777777" w:rsidR="000A2F54" w:rsidRPr="000A2F54" w:rsidRDefault="000A2F54" w:rsidP="009D6126">
            <w:pPr>
              <w:keepNext/>
              <w:spacing w:before="0" w:after="0"/>
              <w:jc w:val="center"/>
              <w:rPr>
                <w:rFonts w:eastAsia="Times New Roman" w:cs="Calibri"/>
                <w:color w:val="000000"/>
                <w:sz w:val="20"/>
                <w:szCs w:val="20"/>
                <w:lang w:eastAsia="en-US"/>
              </w:rPr>
            </w:pPr>
            <w:r w:rsidRPr="000A2F54">
              <w:rPr>
                <w:rFonts w:eastAsia="Times New Roman" w:cs="Calibri"/>
                <w:color w:val="000000"/>
                <w:sz w:val="20"/>
                <w:szCs w:val="20"/>
                <w:lang w:eastAsia="en-US"/>
              </w:rPr>
              <w:t>2%</w:t>
            </w:r>
          </w:p>
        </w:tc>
        <w:tc>
          <w:tcPr>
            <w:tcW w:w="1010" w:type="pct"/>
            <w:shd w:val="clear" w:color="auto" w:fill="auto"/>
            <w:noWrap/>
            <w:vAlign w:val="bottom"/>
            <w:hideMark/>
          </w:tcPr>
          <w:p w14:paraId="2A98A9DC" w14:textId="77777777" w:rsidR="000A2F54" w:rsidRPr="000A2F54" w:rsidRDefault="000A2F54" w:rsidP="009D6126">
            <w:pPr>
              <w:keepNext/>
              <w:spacing w:before="0" w:after="0"/>
              <w:jc w:val="center"/>
              <w:rPr>
                <w:rFonts w:eastAsia="Times New Roman" w:cs="Calibri"/>
                <w:color w:val="000000"/>
                <w:sz w:val="20"/>
                <w:szCs w:val="20"/>
                <w:lang w:eastAsia="en-US"/>
              </w:rPr>
            </w:pPr>
            <w:r w:rsidRPr="000A2F54">
              <w:rPr>
                <w:rFonts w:eastAsia="Times New Roman" w:cs="Calibri"/>
                <w:color w:val="000000"/>
                <w:sz w:val="20"/>
                <w:szCs w:val="20"/>
                <w:lang w:eastAsia="en-US"/>
              </w:rPr>
              <w:t>4%</w:t>
            </w:r>
          </w:p>
        </w:tc>
      </w:tr>
      <w:tr w:rsidR="000A2F54" w:rsidRPr="000A2F54" w14:paraId="57958D26" w14:textId="77777777" w:rsidTr="00BA5F4C">
        <w:trPr>
          <w:trHeight w:val="315"/>
          <w:jc w:val="center"/>
        </w:trPr>
        <w:tc>
          <w:tcPr>
            <w:tcW w:w="1323" w:type="pct"/>
            <w:vMerge/>
            <w:vAlign w:val="center"/>
            <w:hideMark/>
          </w:tcPr>
          <w:p w14:paraId="0568492A" w14:textId="77777777" w:rsidR="000A2F54" w:rsidRPr="000A2F54" w:rsidRDefault="000A2F54" w:rsidP="009D6126">
            <w:pPr>
              <w:keepNext/>
              <w:spacing w:before="0" w:after="0"/>
              <w:rPr>
                <w:rFonts w:eastAsia="Times New Roman" w:cs="Calibri"/>
                <w:color w:val="000000"/>
                <w:sz w:val="20"/>
                <w:szCs w:val="20"/>
                <w:lang w:eastAsia="en-US"/>
              </w:rPr>
            </w:pPr>
          </w:p>
        </w:tc>
        <w:tc>
          <w:tcPr>
            <w:tcW w:w="1696" w:type="pct"/>
            <w:shd w:val="clear" w:color="auto" w:fill="auto"/>
            <w:vAlign w:val="center"/>
            <w:hideMark/>
          </w:tcPr>
          <w:p w14:paraId="0CCB7188" w14:textId="77777777" w:rsidR="000A2F54" w:rsidRPr="000A2F54" w:rsidRDefault="000A2F54" w:rsidP="009D6126">
            <w:pPr>
              <w:keepNext/>
              <w:spacing w:before="0" w:after="0"/>
              <w:rPr>
                <w:rFonts w:eastAsia="Times New Roman" w:cs="Calibri"/>
                <w:color w:val="000000"/>
                <w:sz w:val="20"/>
                <w:szCs w:val="20"/>
                <w:lang w:eastAsia="en-US"/>
              </w:rPr>
            </w:pPr>
            <w:r w:rsidRPr="000A2F54">
              <w:rPr>
                <w:rFonts w:eastAsia="Times New Roman" w:cs="Calibri"/>
                <w:noProof/>
                <w:color w:val="000000"/>
                <w:sz w:val="20"/>
                <w:szCs w:val="20"/>
                <w:lang w:eastAsia="en-US"/>
              </w:rPr>
              <w:t>No Rating</w:t>
            </w:r>
          </w:p>
        </w:tc>
        <w:tc>
          <w:tcPr>
            <w:tcW w:w="971" w:type="pct"/>
            <w:shd w:val="clear" w:color="auto" w:fill="auto"/>
            <w:vAlign w:val="center"/>
            <w:hideMark/>
          </w:tcPr>
          <w:p w14:paraId="73CF1464" w14:textId="77777777" w:rsidR="000A2F54" w:rsidRPr="000A2F54" w:rsidRDefault="000A2F54" w:rsidP="009D6126">
            <w:pPr>
              <w:keepNext/>
              <w:spacing w:before="0" w:after="0"/>
              <w:jc w:val="center"/>
              <w:rPr>
                <w:rFonts w:eastAsia="Times New Roman" w:cs="Calibri"/>
                <w:color w:val="000000"/>
                <w:sz w:val="20"/>
                <w:szCs w:val="20"/>
                <w:lang w:eastAsia="en-US"/>
              </w:rPr>
            </w:pPr>
            <w:r w:rsidRPr="000A2F54">
              <w:rPr>
                <w:rFonts w:eastAsia="Times New Roman" w:cs="Calibri"/>
                <w:color w:val="000000"/>
                <w:sz w:val="20"/>
                <w:szCs w:val="20"/>
                <w:lang w:eastAsia="en-US"/>
              </w:rPr>
              <w:t>18%</w:t>
            </w:r>
          </w:p>
        </w:tc>
        <w:tc>
          <w:tcPr>
            <w:tcW w:w="1010" w:type="pct"/>
            <w:shd w:val="clear" w:color="auto" w:fill="auto"/>
            <w:noWrap/>
            <w:vAlign w:val="bottom"/>
            <w:hideMark/>
          </w:tcPr>
          <w:p w14:paraId="6A4E440D" w14:textId="77777777" w:rsidR="000A2F54" w:rsidRPr="000A2F54" w:rsidRDefault="000A2F54" w:rsidP="009D6126">
            <w:pPr>
              <w:keepNext/>
              <w:spacing w:before="0" w:after="0"/>
              <w:jc w:val="center"/>
              <w:rPr>
                <w:rFonts w:eastAsia="Times New Roman" w:cs="Calibri"/>
                <w:color w:val="000000"/>
                <w:sz w:val="20"/>
                <w:szCs w:val="20"/>
                <w:lang w:eastAsia="en-US"/>
              </w:rPr>
            </w:pPr>
            <w:r w:rsidRPr="000A2F54">
              <w:rPr>
                <w:rFonts w:eastAsia="Times New Roman" w:cs="Calibri"/>
                <w:color w:val="000000"/>
                <w:sz w:val="20"/>
                <w:szCs w:val="20"/>
                <w:lang w:eastAsia="en-US"/>
              </w:rPr>
              <w:t>13%</w:t>
            </w:r>
          </w:p>
        </w:tc>
      </w:tr>
    </w:tbl>
    <w:p w14:paraId="54C088DF" w14:textId="2E8A0CD6" w:rsidR="00F861F1" w:rsidRDefault="009E4BA6" w:rsidP="000A2F54">
      <w:r>
        <w:t>See</w:t>
      </w:r>
      <w:r w:rsidR="00ED0CCA">
        <w:t xml:space="preserve"> </w:t>
      </w:r>
      <w:r w:rsidR="00ED0CCA">
        <w:fldChar w:fldCharType="begin"/>
      </w:r>
      <w:r w:rsidR="00ED0CCA">
        <w:instrText xml:space="preserve"> REF _Ref176444246 \h </w:instrText>
      </w:r>
      <w:r w:rsidR="00ED0CCA">
        <w:fldChar w:fldCharType="separate"/>
      </w:r>
      <w:r w:rsidR="00C34CCF">
        <w:t xml:space="preserve">Figure </w:t>
      </w:r>
      <w:r w:rsidR="00C34CCF">
        <w:rPr>
          <w:noProof/>
        </w:rPr>
        <w:t>0</w:t>
      </w:r>
      <w:r w:rsidR="00C34CCF">
        <w:t>.</w:t>
      </w:r>
      <w:r w:rsidR="00C34CCF">
        <w:rPr>
          <w:noProof/>
        </w:rPr>
        <w:t>6</w:t>
      </w:r>
      <w:r w:rsidR="00ED0CCA">
        <w:fldChar w:fldCharType="end"/>
      </w:r>
      <w:r w:rsidR="00756A66">
        <w:t>,</w:t>
      </w:r>
      <w:r w:rsidR="001D6B2A">
        <w:t xml:space="preserve"> </w:t>
      </w:r>
      <w:r w:rsidR="004C1851">
        <w:fldChar w:fldCharType="begin"/>
      </w:r>
      <w:r w:rsidR="004C1851">
        <w:instrText xml:space="preserve"> REF _Ref175320937 \h </w:instrText>
      </w:r>
      <w:r w:rsidR="004C1851">
        <w:fldChar w:fldCharType="separate"/>
      </w:r>
      <w:r w:rsidR="00C34CCF">
        <w:t xml:space="preserve">Figure </w:t>
      </w:r>
      <w:r w:rsidR="00C34CCF">
        <w:rPr>
          <w:noProof/>
        </w:rPr>
        <w:t>0</w:t>
      </w:r>
      <w:r w:rsidR="00C34CCF">
        <w:t>.</w:t>
      </w:r>
      <w:r w:rsidR="00C34CCF">
        <w:rPr>
          <w:noProof/>
        </w:rPr>
        <w:t>7</w:t>
      </w:r>
      <w:r w:rsidR="004C1851">
        <w:fldChar w:fldCharType="end"/>
      </w:r>
      <w:r w:rsidR="00756A66">
        <w:t>,</w:t>
      </w:r>
      <w:r w:rsidR="004C1851">
        <w:t xml:space="preserve"> </w:t>
      </w:r>
      <w:r w:rsidR="004C1851">
        <w:fldChar w:fldCharType="begin"/>
      </w:r>
      <w:r w:rsidR="004C1851">
        <w:instrText xml:space="preserve"> REF _Ref175321041 \h </w:instrText>
      </w:r>
      <w:r w:rsidR="004C1851">
        <w:fldChar w:fldCharType="separate"/>
      </w:r>
      <w:r w:rsidR="00C34CCF">
        <w:t xml:space="preserve">Figure </w:t>
      </w:r>
      <w:r w:rsidR="00C34CCF">
        <w:rPr>
          <w:noProof/>
        </w:rPr>
        <w:t>0</w:t>
      </w:r>
      <w:r w:rsidR="00C34CCF">
        <w:t>.</w:t>
      </w:r>
      <w:r w:rsidR="00C34CCF">
        <w:rPr>
          <w:noProof/>
        </w:rPr>
        <w:t>9</w:t>
      </w:r>
      <w:r w:rsidR="004C1851">
        <w:fldChar w:fldCharType="end"/>
      </w:r>
      <w:r w:rsidR="00756A66">
        <w:t>,</w:t>
      </w:r>
      <w:r w:rsidR="000D16D6">
        <w:t xml:space="preserve"> and</w:t>
      </w:r>
      <w:r w:rsidR="00756A66">
        <w:t xml:space="preserve"> </w:t>
      </w:r>
      <w:r w:rsidR="00756A66">
        <w:fldChar w:fldCharType="begin"/>
      </w:r>
      <w:r w:rsidR="00756A66">
        <w:instrText xml:space="preserve"> REF _Ref178337302 \h </w:instrText>
      </w:r>
      <w:r w:rsidR="00756A66">
        <w:fldChar w:fldCharType="separate"/>
      </w:r>
      <w:r w:rsidR="00C34CCF">
        <w:t xml:space="preserve">Figure </w:t>
      </w:r>
      <w:r w:rsidR="00C34CCF">
        <w:rPr>
          <w:noProof/>
        </w:rPr>
        <w:t>0</w:t>
      </w:r>
      <w:r w:rsidR="00C34CCF">
        <w:t>.</w:t>
      </w:r>
      <w:r w:rsidR="00C34CCF">
        <w:rPr>
          <w:noProof/>
        </w:rPr>
        <w:t>10</w:t>
      </w:r>
      <w:r w:rsidR="00756A66">
        <w:fldChar w:fldCharType="end"/>
      </w:r>
      <w:r w:rsidR="004C1851">
        <w:t>,</w:t>
      </w:r>
      <w:r>
        <w:t xml:space="preserve"> in the Appendix for detailed results on </w:t>
      </w:r>
      <w:r w:rsidR="00986E77">
        <w:t>total trip cost,</w:t>
      </w:r>
      <w:r w:rsidR="000D16D6">
        <w:t xml:space="preserve"> </w:t>
      </w:r>
      <w:r w:rsidR="00986E77">
        <w:t xml:space="preserve">duration, </w:t>
      </w:r>
      <w:r w:rsidR="00377AE3">
        <w:t xml:space="preserve">time of day, and </w:t>
      </w:r>
      <w:r w:rsidR="00924DA7">
        <w:t>traffic conditions for the pilot survey.</w:t>
      </w:r>
      <w:r w:rsidR="008D0585">
        <w:t xml:space="preserve"> </w:t>
      </w:r>
      <w:r w:rsidR="00821689">
        <w:t>In addition, see</w:t>
      </w:r>
      <w:r w:rsidR="00F861F1">
        <w:t xml:space="preserve"> </w:t>
      </w:r>
      <w:r w:rsidR="005F73C1">
        <w:fldChar w:fldCharType="begin"/>
      </w:r>
      <w:r w:rsidR="005F73C1">
        <w:instrText xml:space="preserve"> REF _Ref175320948 \h </w:instrText>
      </w:r>
      <w:r w:rsidR="005F73C1">
        <w:fldChar w:fldCharType="separate"/>
      </w:r>
      <w:r w:rsidR="00C34CCF">
        <w:t xml:space="preserve">Figure </w:t>
      </w:r>
      <w:r w:rsidR="00C34CCF">
        <w:rPr>
          <w:noProof/>
        </w:rPr>
        <w:t>0</w:t>
      </w:r>
      <w:r w:rsidR="00C34CCF">
        <w:t>.</w:t>
      </w:r>
      <w:r w:rsidR="00C34CCF">
        <w:rPr>
          <w:noProof/>
        </w:rPr>
        <w:t>8</w:t>
      </w:r>
      <w:r w:rsidR="005F73C1">
        <w:fldChar w:fldCharType="end"/>
      </w:r>
      <w:r w:rsidR="005F73C1">
        <w:t xml:space="preserve"> </w:t>
      </w:r>
      <w:r w:rsidR="00F861F1">
        <w:t xml:space="preserve">in the Appendix for results on trip </w:t>
      </w:r>
      <w:r w:rsidR="00821689">
        <w:t>length for the main survey.</w:t>
      </w:r>
    </w:p>
    <w:p w14:paraId="506DEC0C" w14:textId="5BDB34A0" w:rsidR="00752C07" w:rsidRDefault="00F50FD9" w:rsidP="00F03434">
      <w:r w:rsidRPr="4044C3C2">
        <w:rPr>
          <w:i/>
          <w:iCs/>
        </w:rPr>
        <w:fldChar w:fldCharType="begin"/>
      </w:r>
      <w:r>
        <w:instrText xml:space="preserve"> REF _Ref175321043 \h  \* MERGEFORMAT </w:instrText>
      </w:r>
      <w:r w:rsidRPr="4044C3C2">
        <w:rPr>
          <w:i/>
          <w:iCs/>
        </w:rPr>
      </w:r>
      <w:r w:rsidRPr="4044C3C2">
        <w:rPr>
          <w:i/>
          <w:iCs/>
        </w:rPr>
        <w:fldChar w:fldCharType="separate"/>
      </w:r>
      <w:r w:rsidR="41CCBCE2">
        <w:t>Figure 4.</w:t>
      </w:r>
      <w:r w:rsidR="41CCBCE2">
        <w:rPr>
          <w:noProof/>
        </w:rPr>
        <w:t>12</w:t>
      </w:r>
      <w:r w:rsidRPr="4044C3C2">
        <w:rPr>
          <w:i/>
          <w:iCs/>
        </w:rPr>
        <w:fldChar w:fldCharType="end"/>
      </w:r>
      <w:r w:rsidR="22009478">
        <w:t xml:space="preserve"> show</w:t>
      </w:r>
      <w:r w:rsidR="7DDC9327">
        <w:t>s</w:t>
      </w:r>
      <w:r w:rsidR="22009478">
        <w:t xml:space="preserve"> the </w:t>
      </w:r>
      <w:del w:id="537" w:author="Trine Dale" w:date="2024-11-10T16:35:00Z">
        <w:r w:rsidDel="22009478">
          <w:delText>share of the</w:delText>
        </w:r>
      </w:del>
      <w:r w:rsidR="22009478" w:rsidRPr="00F50FD9">
        <w:t xml:space="preserve"> </w:t>
      </w:r>
      <w:ins w:id="538" w:author="Trine Dale" w:date="2024-11-10T16:35:00Z">
        <w:r w:rsidR="327262E0" w:rsidRPr="00F50FD9">
          <w:t xml:space="preserve">distribution of </w:t>
        </w:r>
      </w:ins>
      <w:ins w:id="539" w:author="Trine Dale" w:date="2024-11-10T16:36:00Z">
        <w:r w:rsidR="327262E0" w:rsidRPr="00F50FD9">
          <w:t xml:space="preserve">the </w:t>
        </w:r>
      </w:ins>
      <w:r w:rsidR="22009478" w:rsidRPr="00F50FD9">
        <w:t xml:space="preserve">time of day that </w:t>
      </w:r>
      <w:ins w:id="540" w:author="Trine Dale" w:date="2024-11-10T16:35:00Z">
        <w:r w:rsidR="5872C8E8" w:rsidRPr="00F50FD9">
          <w:t xml:space="preserve">the </w:t>
        </w:r>
      </w:ins>
      <w:r w:rsidR="22009478" w:rsidRPr="00F50FD9">
        <w:t xml:space="preserve">trip is typically taken </w:t>
      </w:r>
      <w:r w:rsidR="22009478">
        <w:t>in</w:t>
      </w:r>
      <w:r w:rsidR="22009478" w:rsidRPr="00BE67A0">
        <w:t xml:space="preserve"> the main survey.</w:t>
      </w:r>
      <w:r w:rsidR="22009478">
        <w:t xml:space="preserve"> </w:t>
      </w:r>
      <w:r w:rsidR="7C7CC960">
        <w:t xml:space="preserve">Respondents were not asked to report the exact </w:t>
      </w:r>
      <w:r w:rsidR="3BE60656">
        <w:t>departure or arrival time</w:t>
      </w:r>
      <w:r w:rsidR="7C7CC960">
        <w:t xml:space="preserve">, </w:t>
      </w:r>
      <w:r w:rsidR="08C3D4AD">
        <w:t>only</w:t>
      </w:r>
      <w:r w:rsidR="263B9691">
        <w:t xml:space="preserve"> </w:t>
      </w:r>
      <w:r w:rsidR="31E25237">
        <w:t>what time of day the trip took place and whether it was during rush hour.</w:t>
      </w:r>
      <w:r w:rsidR="00E147B6">
        <w:rPr>
          <w:rStyle w:val="Fotnotereferanse"/>
        </w:rPr>
        <w:footnoteReference w:id="13"/>
      </w:r>
      <w:r w:rsidR="08C3D4AD">
        <w:t xml:space="preserve"> </w:t>
      </w:r>
      <w:r w:rsidR="22009478">
        <w:t>It</w:t>
      </w:r>
      <w:r w:rsidR="7ED60B67" w:rsidRPr="00625BFC">
        <w:t xml:space="preserve"> makes sens</w:t>
      </w:r>
      <w:r w:rsidR="7ED60B67" w:rsidRPr="4044C3C2">
        <w:t>e</w:t>
      </w:r>
      <w:r w:rsidR="22009478" w:rsidRPr="00625BFC">
        <w:t xml:space="preserve"> that</w:t>
      </w:r>
      <w:r w:rsidR="22009478">
        <w:t xml:space="preserve"> </w:t>
      </w:r>
      <w:r w:rsidR="3465FDEB">
        <w:t>morning</w:t>
      </w:r>
      <w:r w:rsidR="7F99EC0B">
        <w:t xml:space="preserve"> trips </w:t>
      </w:r>
      <w:r w:rsidR="4BEB1D33">
        <w:t>are most prevalent considering that</w:t>
      </w:r>
      <w:r w:rsidR="7AE3BE12">
        <w:t xml:space="preserve"> we explicitly asked them to think of a</w:t>
      </w:r>
      <w:del w:id="541" w:author="Trine Dale" w:date="2024-11-10T16:36:00Z">
        <w:r w:rsidDel="7AE3BE12">
          <w:delText xml:space="preserve"> trip </w:delText>
        </w:r>
      </w:del>
      <w:r w:rsidR="7AE3BE12">
        <w:t>daily trip starting from home and</w:t>
      </w:r>
      <w:r w:rsidR="3A180894">
        <w:t xml:space="preserve"> the most frequent </w:t>
      </w:r>
      <w:r w:rsidR="37566D0E">
        <w:t xml:space="preserve">type of trip was to the workplace. </w:t>
      </w:r>
    </w:p>
    <w:p w14:paraId="59CCF230" w14:textId="40D5EA80" w:rsidR="00F17E45" w:rsidRDefault="00CA5A8A" w:rsidP="00F03434">
      <w:r>
        <w:rPr>
          <w:bCs/>
          <w:i/>
        </w:rPr>
        <w:fldChar w:fldCharType="begin"/>
      </w:r>
      <w:r>
        <w:instrText xml:space="preserve"> REF _Ref175321317 \h  \* MERGEFORMAT </w:instrText>
      </w:r>
      <w:r>
        <w:rPr>
          <w:bCs/>
          <w:i/>
        </w:rPr>
      </w:r>
      <w:r>
        <w:rPr>
          <w:bCs/>
          <w:i/>
        </w:rPr>
        <w:fldChar w:fldCharType="separate"/>
      </w:r>
      <w:r w:rsidR="00C34CCF">
        <w:t>Figure 4.</w:t>
      </w:r>
      <w:r w:rsidR="00C34CCF">
        <w:rPr>
          <w:noProof/>
        </w:rPr>
        <w:t>13</w:t>
      </w:r>
      <w:r>
        <w:rPr>
          <w:bCs/>
          <w:i/>
        </w:rPr>
        <w:fldChar w:fldCharType="end"/>
      </w:r>
      <w:r w:rsidR="003F192E">
        <w:t xml:space="preserve"> </w:t>
      </w:r>
      <w:r>
        <w:t>depict</w:t>
      </w:r>
      <w:r w:rsidR="00AE6856">
        <w:t>s</w:t>
      </w:r>
      <w:r>
        <w:t xml:space="preserve"> the share</w:t>
      </w:r>
      <w:r w:rsidRPr="00CA5A8A">
        <w:t xml:space="preserve"> of observed traffic conditions </w:t>
      </w:r>
      <w:r w:rsidR="00542378">
        <w:t>(degree of congestion)</w:t>
      </w:r>
      <w:r w:rsidRPr="00CA5A8A">
        <w:t xml:space="preserve"> during </w:t>
      </w:r>
      <w:r>
        <w:t xml:space="preserve">the </w:t>
      </w:r>
      <w:r w:rsidRPr="00CA5A8A">
        <w:t xml:space="preserve">trip </w:t>
      </w:r>
      <w:r>
        <w:t>in</w:t>
      </w:r>
      <w:r w:rsidRPr="00BE67A0">
        <w:t xml:space="preserve"> the main survey.</w:t>
      </w:r>
      <w:r w:rsidR="00533043">
        <w:t xml:space="preserve"> </w:t>
      </w:r>
      <w:r w:rsidR="00F74E64">
        <w:t>For car travelers, this will be the traffic conditions that they experience themselves</w:t>
      </w:r>
      <w:r w:rsidR="00217023">
        <w:t xml:space="preserve">, while </w:t>
      </w:r>
      <w:r w:rsidR="00E91B8B">
        <w:t xml:space="preserve">for </w:t>
      </w:r>
      <w:r w:rsidR="00DE0AA8">
        <w:t xml:space="preserve">other travelers, it could also be the conditions that they observe </w:t>
      </w:r>
      <w:r w:rsidR="00542378">
        <w:t>in the car lane of the road.</w:t>
      </w:r>
      <w:r w:rsidR="00533043">
        <w:t xml:space="preserve"> Roughly half of the trips encounter little to no queuing</w:t>
      </w:r>
      <w:r w:rsidR="001226F8">
        <w:t xml:space="preserve"> and less than 10% of trips encounter lots of queueing.</w:t>
      </w:r>
      <w:r w:rsidR="00CB5879">
        <w:t xml:space="preserve"> The </w:t>
      </w:r>
      <w:r w:rsidR="004500A6">
        <w:t>shares a</w:t>
      </w:r>
      <w:ins w:id="542" w:author="Askill Harkjerr Halse" w:date="2024-12-04T21:20:00Z" w16du:dateUtc="2024-12-04T20:20:00Z">
        <w:r w:rsidR="00257E38">
          <w:t>re</w:t>
        </w:r>
      </w:ins>
      <w:del w:id="543" w:author="Askill Harkjerr Halse" w:date="2024-12-04T21:20:00Z" w16du:dateUtc="2024-12-04T20:20:00Z">
        <w:r w:rsidR="004500A6" w:rsidDel="00257E38">
          <w:delText>s</w:delText>
        </w:r>
      </w:del>
      <w:r w:rsidR="004500A6">
        <w:t xml:space="preserve"> similar in the pilot </w:t>
      </w:r>
      <w:r w:rsidR="00695002">
        <w:t xml:space="preserve">survey. </w:t>
      </w:r>
      <w:r w:rsidR="00791D11">
        <w:t>(</w:t>
      </w:r>
      <w:r w:rsidR="00695002">
        <w:t xml:space="preserve">See </w:t>
      </w:r>
      <w:r w:rsidR="00695002">
        <w:fldChar w:fldCharType="begin"/>
      </w:r>
      <w:r w:rsidR="00695002">
        <w:instrText xml:space="preserve"> REF _Ref178337302 \h </w:instrText>
      </w:r>
      <w:r w:rsidR="00695002">
        <w:fldChar w:fldCharType="separate"/>
      </w:r>
      <w:r w:rsidR="00C34CCF">
        <w:t xml:space="preserve">Figure </w:t>
      </w:r>
      <w:r w:rsidR="00C34CCF">
        <w:rPr>
          <w:noProof/>
        </w:rPr>
        <w:t>0</w:t>
      </w:r>
      <w:r w:rsidR="00C34CCF">
        <w:t>.</w:t>
      </w:r>
      <w:r w:rsidR="00C34CCF">
        <w:rPr>
          <w:noProof/>
        </w:rPr>
        <w:t>10</w:t>
      </w:r>
      <w:r w:rsidR="00695002">
        <w:fldChar w:fldCharType="end"/>
      </w:r>
      <w:r w:rsidR="00695002">
        <w:t xml:space="preserve"> in the </w:t>
      </w:r>
      <w:r w:rsidR="00695002" w:rsidRPr="005721C3">
        <w:t>Appendix</w:t>
      </w:r>
      <w:r w:rsidR="00791D11">
        <w:t>)</w:t>
      </w:r>
      <w:r w:rsidR="00695002" w:rsidRPr="005721C3">
        <w:t>.</w:t>
      </w:r>
    </w:p>
    <w:p w14:paraId="2A082133" w14:textId="77777777" w:rsidR="00060153" w:rsidRDefault="00436D0E" w:rsidP="00060153">
      <w:pPr>
        <w:keepNext/>
      </w:pPr>
      <w:r>
        <w:rPr>
          <w:noProof/>
        </w:rPr>
        <w:lastRenderedPageBreak/>
        <w:drawing>
          <wp:inline distT="0" distB="0" distL="0" distR="0" wp14:anchorId="1DEDC061" wp14:editId="5D088659">
            <wp:extent cx="5759450" cy="3554095"/>
            <wp:effectExtent l="0" t="0" r="0" b="8255"/>
            <wp:docPr id="1803475202"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475202" name=""/>
                    <pic:cNvPicPr/>
                  </pic:nvPicPr>
                  <pic:blipFill>
                    <a:blip r:embed="rId80">
                      <a:extLst>
                        <a:ext uri="{96DAC541-7B7A-43D3-8B79-37D633B846F1}">
                          <asvg:svgBlip xmlns:asvg="http://schemas.microsoft.com/office/drawing/2016/SVG/main" r:embed="rId81"/>
                        </a:ext>
                      </a:extLst>
                    </a:blip>
                    <a:stretch>
                      <a:fillRect/>
                    </a:stretch>
                  </pic:blipFill>
                  <pic:spPr>
                    <a:xfrm>
                      <a:off x="0" y="0"/>
                      <a:ext cx="5759450" cy="3554095"/>
                    </a:xfrm>
                    <a:prstGeom prst="rect">
                      <a:avLst/>
                    </a:prstGeom>
                  </pic:spPr>
                </pic:pic>
              </a:graphicData>
            </a:graphic>
          </wp:inline>
        </w:drawing>
      </w:r>
    </w:p>
    <w:p w14:paraId="42FBC959" w14:textId="5E871735" w:rsidR="0057005D" w:rsidRDefault="6C9106B2" w:rsidP="00060153">
      <w:pPr>
        <w:pStyle w:val="Bildetekst"/>
      </w:pPr>
      <w:bookmarkStart w:id="544" w:name="_Ref175321043"/>
      <w:r>
        <w:t xml:space="preserve">Figure </w:t>
      </w:r>
      <w:r w:rsidR="00060153">
        <w:fldChar w:fldCharType="begin"/>
      </w:r>
      <w:r w:rsidR="00060153">
        <w:instrText xml:space="preserve"> STYLEREF 1 \s </w:instrText>
      </w:r>
      <w:r w:rsidR="00060153">
        <w:fldChar w:fldCharType="separate"/>
      </w:r>
      <w:r w:rsidR="41CCBCE2" w:rsidRPr="4044C3C2">
        <w:rPr>
          <w:noProof/>
        </w:rPr>
        <w:t>4</w:t>
      </w:r>
      <w:r w:rsidR="00060153">
        <w:fldChar w:fldCharType="end"/>
      </w:r>
      <w:r w:rsidR="74B15297">
        <w:t>.</w:t>
      </w:r>
      <w:r w:rsidR="00060153">
        <w:fldChar w:fldCharType="begin"/>
      </w:r>
      <w:r w:rsidR="00060153">
        <w:instrText xml:space="preserve"> SEQ Figure \* ARABIC \s 1 </w:instrText>
      </w:r>
      <w:r w:rsidR="00060153">
        <w:fldChar w:fldCharType="separate"/>
      </w:r>
      <w:r w:rsidR="41CCBCE2" w:rsidRPr="4044C3C2">
        <w:rPr>
          <w:noProof/>
        </w:rPr>
        <w:t>12</w:t>
      </w:r>
      <w:r w:rsidR="00060153">
        <w:fldChar w:fldCharType="end"/>
      </w:r>
      <w:bookmarkEnd w:id="544"/>
      <w:r w:rsidR="64496580">
        <w:t>:</w:t>
      </w:r>
      <w:r>
        <w:t xml:space="preserve"> </w:t>
      </w:r>
      <w:del w:id="545" w:author="Trine Dale" w:date="2024-11-10T16:37:00Z">
        <w:r w:rsidR="00060153" w:rsidDel="6C9106B2">
          <w:delText>Share</w:delText>
        </w:r>
      </w:del>
      <w:ins w:id="546" w:author="Trine Dale" w:date="2024-11-10T16:37:00Z">
        <w:r w:rsidR="38C109C8">
          <w:t>Distribution</w:t>
        </w:r>
      </w:ins>
      <w:r>
        <w:t xml:space="preserve"> of the time of day that </w:t>
      </w:r>
      <w:ins w:id="547" w:author="Trine Dale" w:date="2024-11-10T16:37:00Z">
        <w:r w:rsidR="6F09F285">
          <w:t xml:space="preserve">the </w:t>
        </w:r>
      </w:ins>
      <w:r>
        <w:t>trip is typically taken for all trips in the main survey.</w:t>
      </w:r>
      <w:ins w:id="548" w:author="Trine Dale" w:date="2024-11-10T16:37:00Z">
        <w:r w:rsidR="4E20D2CD">
          <w:t xml:space="preserve"> Percent</w:t>
        </w:r>
      </w:ins>
    </w:p>
    <w:p w14:paraId="71CB819F" w14:textId="604A37CC" w:rsidR="00A83645" w:rsidRDefault="0067565D" w:rsidP="00A83645">
      <w:pPr>
        <w:keepNext/>
      </w:pPr>
      <w:r>
        <w:rPr>
          <w:noProof/>
        </w:rPr>
        <w:drawing>
          <wp:inline distT="0" distB="0" distL="0" distR="0" wp14:anchorId="1A4B8230" wp14:editId="489736D2">
            <wp:extent cx="5759450" cy="3554095"/>
            <wp:effectExtent l="0" t="0" r="0" b="8255"/>
            <wp:docPr id="2083548560"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548560" name=""/>
                    <pic:cNvPicPr/>
                  </pic:nvPicPr>
                  <pic:blipFill>
                    <a:blip r:embed="rId82">
                      <a:extLst>
                        <a:ext uri="{96DAC541-7B7A-43D3-8B79-37D633B846F1}">
                          <asvg:svgBlip xmlns:asvg="http://schemas.microsoft.com/office/drawing/2016/SVG/main" r:embed="rId83"/>
                        </a:ext>
                      </a:extLst>
                    </a:blip>
                    <a:stretch>
                      <a:fillRect/>
                    </a:stretch>
                  </pic:blipFill>
                  <pic:spPr>
                    <a:xfrm>
                      <a:off x="0" y="0"/>
                      <a:ext cx="5759450" cy="3554095"/>
                    </a:xfrm>
                    <a:prstGeom prst="rect">
                      <a:avLst/>
                    </a:prstGeom>
                  </pic:spPr>
                </pic:pic>
              </a:graphicData>
            </a:graphic>
          </wp:inline>
        </w:drawing>
      </w:r>
    </w:p>
    <w:p w14:paraId="31CED126" w14:textId="5954785E" w:rsidR="00436D0E" w:rsidRDefault="3DAF5261" w:rsidP="00A83645">
      <w:pPr>
        <w:pStyle w:val="Bildetekst"/>
      </w:pPr>
      <w:bookmarkStart w:id="549" w:name="_Ref175321317"/>
      <w:r>
        <w:t xml:space="preserve">Figure </w:t>
      </w:r>
      <w:r w:rsidR="00A83645">
        <w:fldChar w:fldCharType="begin"/>
      </w:r>
      <w:r w:rsidR="00A83645">
        <w:instrText xml:space="preserve"> STYLEREF 1 \s </w:instrText>
      </w:r>
      <w:r w:rsidR="00A83645">
        <w:fldChar w:fldCharType="separate"/>
      </w:r>
      <w:r w:rsidR="41CCBCE2" w:rsidRPr="4044C3C2">
        <w:rPr>
          <w:noProof/>
        </w:rPr>
        <w:t>4</w:t>
      </w:r>
      <w:r w:rsidR="00A83645">
        <w:fldChar w:fldCharType="end"/>
      </w:r>
      <w:r w:rsidR="74B15297">
        <w:t>.</w:t>
      </w:r>
      <w:r w:rsidR="00A83645">
        <w:fldChar w:fldCharType="begin"/>
      </w:r>
      <w:r w:rsidR="00A83645">
        <w:instrText xml:space="preserve"> SEQ Figure \* ARABIC \s 1 </w:instrText>
      </w:r>
      <w:r w:rsidR="00A83645">
        <w:fldChar w:fldCharType="separate"/>
      </w:r>
      <w:r w:rsidR="41CCBCE2" w:rsidRPr="4044C3C2">
        <w:rPr>
          <w:noProof/>
        </w:rPr>
        <w:t>13</w:t>
      </w:r>
      <w:r w:rsidR="00A83645">
        <w:fldChar w:fldCharType="end"/>
      </w:r>
      <w:bookmarkEnd w:id="549"/>
      <w:r w:rsidR="64496580">
        <w:t>:</w:t>
      </w:r>
      <w:r>
        <w:t xml:space="preserve"> Share of observed traffic conditions during </w:t>
      </w:r>
      <w:ins w:id="550" w:author="Trine Dale" w:date="2024-11-10T16:38:00Z">
        <w:r w:rsidR="0F546047">
          <w:t xml:space="preserve">the </w:t>
        </w:r>
      </w:ins>
      <w:r>
        <w:t>trip for all trips in the main survey.</w:t>
      </w:r>
      <w:ins w:id="551" w:author="Trine Dale" w:date="2024-11-10T16:38:00Z">
        <w:r w:rsidR="575B2E50">
          <w:t xml:space="preserve"> Percent</w:t>
        </w:r>
      </w:ins>
    </w:p>
    <w:p w14:paraId="7C304103" w14:textId="4F8FC5A4" w:rsidR="0030426F" w:rsidRDefault="00CC4427">
      <w:pPr>
        <w:pStyle w:val="Overskrift2"/>
        <w:pPrChange w:id="552" w:author="Askill Harkjerr Halse" w:date="2024-11-17T20:05:00Z">
          <w:pPr>
            <w:pStyle w:val="Overskrift3"/>
          </w:pPr>
        </w:pPrChange>
      </w:pPr>
      <w:bookmarkStart w:id="553" w:name="_Ref182766533"/>
      <w:r w:rsidRPr="0092046A">
        <w:t>Road tolls</w:t>
      </w:r>
      <w:bookmarkEnd w:id="553"/>
    </w:p>
    <w:p w14:paraId="6B1AA204" w14:textId="6A89AA98" w:rsidR="008E735E" w:rsidDel="00795117" w:rsidRDefault="009C0A77" w:rsidP="009C0A77">
      <w:pPr>
        <w:rPr>
          <w:del w:id="554" w:author="Askill Harkjerr Halse" w:date="2024-12-04T21:21:00Z" w16du:dateUtc="2024-12-04T20:21:00Z"/>
        </w:rPr>
      </w:pPr>
      <w:del w:id="555" w:author="Askill Harkjerr Halse" w:date="2024-12-04T21:21:00Z" w16du:dateUtc="2024-12-04T20:21:00Z">
        <w:r w:rsidDel="00257E38">
          <w:delText>In the pilot survey,</w:delText>
        </w:r>
      </w:del>
      <w:ins w:id="556" w:author="Askill Harkjerr Halse" w:date="2024-12-04T21:21:00Z" w16du:dateUtc="2024-12-04T20:21:00Z">
        <w:r w:rsidR="00257E38">
          <w:t xml:space="preserve">As explained </w:t>
        </w:r>
        <w:r w:rsidR="00795117">
          <w:t>in Chapter 2,</w:t>
        </w:r>
      </w:ins>
      <w:r>
        <w:t xml:space="preserve"> respondents’ road tolls were </w:t>
      </w:r>
      <w:r w:rsidR="00880E1E">
        <w:t xml:space="preserve">calculated based on the reported </w:t>
      </w:r>
      <w:r w:rsidR="00880E1E" w:rsidRPr="00880E1E">
        <w:t>origin and the destination using the road toll calculator from Fremtind Service.</w:t>
      </w:r>
      <w:r w:rsidR="008E735E">
        <w:t xml:space="preserve"> </w:t>
      </w:r>
      <w:del w:id="557" w:author="Askill Harkjerr Halse" w:date="2024-12-04T21:21:00Z" w16du:dateUtc="2024-12-04T20:21:00Z">
        <w:r w:rsidR="00CD41C3" w:rsidDel="00795117">
          <w:delText>Almost half of the sample</w:delText>
        </w:r>
        <w:r w:rsidR="003608F8" w:rsidDel="00795117">
          <w:delText xml:space="preserve"> (49%)</w:delText>
        </w:r>
        <w:r w:rsidR="00CD41C3" w:rsidDel="00795117">
          <w:delText xml:space="preserve"> d</w:delText>
        </w:r>
        <w:r w:rsidR="005721C3" w:rsidDel="00795117">
          <w:delText>o</w:delText>
        </w:r>
        <w:r w:rsidR="00CD41C3" w:rsidDel="00795117">
          <w:delText xml:space="preserve"> not pay road tolls</w:delText>
        </w:r>
        <w:r w:rsidR="00C930B1" w:rsidDel="00795117">
          <w:delText xml:space="preserve">. This could be </w:delText>
        </w:r>
        <w:r w:rsidR="00C930B1" w:rsidRPr="00C930B1" w:rsidDel="00795117">
          <w:delText xml:space="preserve">either because there are no road tolls on their route, or they travel with </w:delText>
        </w:r>
        <w:r w:rsidR="00C930B1" w:rsidDel="00795117">
          <w:delText>other transport modes</w:delText>
        </w:r>
        <w:r w:rsidR="00B52946" w:rsidDel="00795117">
          <w:delText>. See</w:delText>
        </w:r>
        <w:r w:rsidR="00BA1C3C" w:rsidDel="00795117">
          <w:delText xml:space="preserve"> </w:delText>
        </w:r>
        <w:r w:rsidR="00ED6E0F" w:rsidDel="00795117">
          <w:fldChar w:fldCharType="begin"/>
        </w:r>
        <w:r w:rsidR="00ED6E0F" w:rsidDel="00795117">
          <w:delInstrText xml:space="preserve"> REF _Ref178337302 \h </w:delInstrText>
        </w:r>
        <w:r w:rsidR="00ED6E0F" w:rsidDel="00795117">
          <w:fldChar w:fldCharType="separate"/>
        </w:r>
        <w:r w:rsidR="00C34CCF" w:rsidDel="00795117">
          <w:delText xml:space="preserve">Figure </w:delText>
        </w:r>
        <w:r w:rsidR="00C34CCF" w:rsidDel="00795117">
          <w:rPr>
            <w:noProof/>
          </w:rPr>
          <w:delText>0</w:delText>
        </w:r>
        <w:r w:rsidR="00C34CCF" w:rsidDel="00795117">
          <w:delText>.</w:delText>
        </w:r>
        <w:r w:rsidR="00C34CCF" w:rsidDel="00795117">
          <w:rPr>
            <w:noProof/>
          </w:rPr>
          <w:delText>10</w:delText>
        </w:r>
        <w:r w:rsidR="00ED6E0F" w:rsidDel="00795117">
          <w:fldChar w:fldCharType="end"/>
        </w:r>
        <w:r w:rsidR="00756A66" w:rsidDel="00795117">
          <w:delText xml:space="preserve"> </w:delText>
        </w:r>
        <w:r w:rsidR="00ED6E0F" w:rsidDel="00795117">
          <w:delText xml:space="preserve">and </w:delText>
        </w:r>
        <w:r w:rsidR="00ED6E0F" w:rsidDel="00795117">
          <w:fldChar w:fldCharType="begin"/>
        </w:r>
        <w:r w:rsidR="00ED6E0F" w:rsidDel="00795117">
          <w:delInstrText xml:space="preserve"> REF _Ref176521628 \h </w:delInstrText>
        </w:r>
        <w:r w:rsidR="00ED6E0F" w:rsidDel="00795117">
          <w:fldChar w:fldCharType="separate"/>
        </w:r>
        <w:r w:rsidR="00C34CCF" w:rsidDel="00795117">
          <w:delText xml:space="preserve">Figure </w:delText>
        </w:r>
        <w:r w:rsidR="00C34CCF" w:rsidDel="00795117">
          <w:rPr>
            <w:noProof/>
          </w:rPr>
          <w:delText>0</w:delText>
        </w:r>
        <w:r w:rsidR="00C34CCF" w:rsidDel="00795117">
          <w:delText>.</w:delText>
        </w:r>
        <w:r w:rsidR="00C34CCF" w:rsidDel="00795117">
          <w:rPr>
            <w:noProof/>
          </w:rPr>
          <w:delText>11</w:delText>
        </w:r>
        <w:r w:rsidR="00ED6E0F" w:rsidDel="00795117">
          <w:fldChar w:fldCharType="end"/>
        </w:r>
        <w:r w:rsidR="00950105" w:rsidDel="00795117">
          <w:delText xml:space="preserve"> </w:delText>
        </w:r>
        <w:r w:rsidR="00BA1C3C" w:rsidDel="00795117">
          <w:delText xml:space="preserve">in the </w:delText>
        </w:r>
        <w:r w:rsidR="00BA1C3C" w:rsidRPr="005721C3" w:rsidDel="00795117">
          <w:delText>Appendix.</w:delText>
        </w:r>
        <w:r w:rsidR="00A65182" w:rsidDel="00795117">
          <w:delText xml:space="preserve"> </w:delText>
        </w:r>
      </w:del>
    </w:p>
    <w:p w14:paraId="04035B81" w14:textId="529724DD" w:rsidR="00933494" w:rsidRDefault="009F5D4D" w:rsidP="009D6126">
      <w:r>
        <w:t>In the main survey, p</w:t>
      </w:r>
      <w:r w:rsidR="0060264F" w:rsidRPr="004906D2">
        <w:t xml:space="preserve">eople who </w:t>
      </w:r>
      <w:r w:rsidR="0060264F" w:rsidRPr="004906D2">
        <w:lastRenderedPageBreak/>
        <w:t>responded that they used a private car during their trip were</w:t>
      </w:r>
      <w:ins w:id="558" w:author="Askill Harkjerr Halse" w:date="2024-12-04T21:21:00Z" w16du:dateUtc="2024-12-04T20:21:00Z">
        <w:r w:rsidR="00795117">
          <w:t xml:space="preserve"> also</w:t>
        </w:r>
      </w:ins>
      <w:r w:rsidR="0060264F" w:rsidRPr="004906D2">
        <w:t xml:space="preserve"> asked follow-up questions about whether they paid road tolls and if so, how much. Of the 2,3</w:t>
      </w:r>
      <w:r w:rsidR="00540C1C" w:rsidRPr="004906D2">
        <w:t>24</w:t>
      </w:r>
      <w:r w:rsidR="0060264F" w:rsidRPr="004906D2">
        <w:t xml:space="preserve"> respondents who used a private car, </w:t>
      </w:r>
      <w:r w:rsidR="00467F6E" w:rsidRPr="004906D2">
        <w:t>966</w:t>
      </w:r>
      <w:r w:rsidR="0060264F" w:rsidRPr="004906D2">
        <w:t xml:space="preserve"> (42%) indicated they paid road tolls during their trip. </w:t>
      </w:r>
      <w:r w:rsidR="0060264F" w:rsidRPr="004906D2">
        <w:rPr>
          <w:bCs/>
          <w:i/>
        </w:rPr>
        <w:fldChar w:fldCharType="begin"/>
      </w:r>
      <w:r w:rsidR="0060264F" w:rsidRPr="004906D2">
        <w:instrText xml:space="preserve"> REF _Ref167803717 \h </w:instrText>
      </w:r>
      <w:r w:rsidR="00732271" w:rsidRPr="004906D2">
        <w:instrText xml:space="preserve"> \* MERGEFORMAT </w:instrText>
      </w:r>
      <w:r w:rsidR="0060264F" w:rsidRPr="004906D2">
        <w:rPr>
          <w:bCs/>
          <w:i/>
        </w:rPr>
      </w:r>
      <w:r w:rsidR="0060264F" w:rsidRPr="004906D2">
        <w:rPr>
          <w:bCs/>
          <w:i/>
        </w:rPr>
        <w:fldChar w:fldCharType="separate"/>
      </w:r>
      <w:r w:rsidR="00C34CCF">
        <w:t>Figure 4.</w:t>
      </w:r>
      <w:r w:rsidR="00C34CCF">
        <w:rPr>
          <w:noProof/>
        </w:rPr>
        <w:t>14</w:t>
      </w:r>
      <w:r w:rsidR="0060264F" w:rsidRPr="004906D2">
        <w:rPr>
          <w:bCs/>
          <w:i/>
        </w:rPr>
        <w:fldChar w:fldCharType="end"/>
      </w:r>
      <w:r w:rsidR="0060264F" w:rsidRPr="004906D2">
        <w:t xml:space="preserve"> shows </w:t>
      </w:r>
      <w:r w:rsidR="005D7E6E">
        <w:t>the</w:t>
      </w:r>
      <w:r w:rsidR="0060264F" w:rsidRPr="004906D2">
        <w:t xml:space="preserve"> </w:t>
      </w:r>
      <w:r w:rsidR="00FC7A11">
        <w:t xml:space="preserve">distribution </w:t>
      </w:r>
      <w:r w:rsidR="0060264F" w:rsidRPr="004906D2">
        <w:t>of how much respondents think they pay in tolls for the trip and the calculated tolls for the trip based on the trip coordinates.</w:t>
      </w:r>
      <w:r w:rsidR="0025473B">
        <w:t xml:space="preserve"> The calculated road tolls in the main survey follow </w:t>
      </w:r>
      <w:r w:rsidR="00D96E0C">
        <w:t>a similar distribution to those in the pilot survey</w:t>
      </w:r>
      <w:r w:rsidR="00A330E4">
        <w:t xml:space="preserve">, with the largest proportion </w:t>
      </w:r>
      <w:r w:rsidR="007657DF">
        <w:t>being</w:t>
      </w:r>
      <w:r w:rsidR="006A7669">
        <w:t xml:space="preserve"> no tolls, followed by</w:t>
      </w:r>
      <w:r w:rsidR="007657DF">
        <w:t xml:space="preserve"> tolls </w:t>
      </w:r>
      <w:r w:rsidR="007657DF" w:rsidRPr="007657DF">
        <w:t>between NOK 21-40</w:t>
      </w:r>
      <w:r w:rsidR="007657DF">
        <w:t>.</w:t>
      </w:r>
      <w:r w:rsidR="006A7669">
        <w:t xml:space="preserve"> The main survey r</w:t>
      </w:r>
      <w:r w:rsidR="0060264F" w:rsidRPr="004906D2">
        <w:t>espondents reported fewer tolls between NOK 1-10 and more tolls between NOK 21-40, compared to the toll calculator.</w:t>
      </w:r>
    </w:p>
    <w:p w14:paraId="3BEC1359" w14:textId="446411B0" w:rsidR="000837E3" w:rsidRPr="00A05DAE" w:rsidRDefault="002175B2" w:rsidP="009D6126">
      <w:r>
        <w:t xml:space="preserve">To better understand the geographic distribution of toll payers, we examined the share of pilot and main survey respondents </w:t>
      </w:r>
      <w:r w:rsidRPr="00732271">
        <w:t>who pay road tolls, categorized by county</w:t>
      </w:r>
      <w:r w:rsidR="00ED6E0F">
        <w:t xml:space="preserve">. See </w:t>
      </w:r>
      <w:r w:rsidR="00ED6E0F">
        <w:rPr>
          <w:bCs/>
          <w:i/>
        </w:rPr>
        <w:fldChar w:fldCharType="begin"/>
      </w:r>
      <w:r w:rsidR="00ED6E0F">
        <w:instrText xml:space="preserve"> REF _Ref176442904 \h  \* MERGEFORMAT </w:instrText>
      </w:r>
      <w:r w:rsidR="00ED6E0F">
        <w:rPr>
          <w:bCs/>
          <w:i/>
        </w:rPr>
      </w:r>
      <w:r w:rsidR="00ED6E0F">
        <w:rPr>
          <w:bCs/>
          <w:i/>
        </w:rPr>
        <w:fldChar w:fldCharType="separate"/>
      </w:r>
      <w:r w:rsidR="00C34CCF">
        <w:t>Figure 0.</w:t>
      </w:r>
      <w:r w:rsidR="00C34CCF">
        <w:rPr>
          <w:noProof/>
        </w:rPr>
        <w:t>13</w:t>
      </w:r>
      <w:r w:rsidR="00ED6E0F">
        <w:rPr>
          <w:bCs/>
          <w:i/>
        </w:rPr>
        <w:fldChar w:fldCharType="end"/>
      </w:r>
      <w:r w:rsidR="00ED6E0F">
        <w:t xml:space="preserve"> and </w:t>
      </w:r>
      <w:r w:rsidR="00ED6E0F">
        <w:rPr>
          <w:bCs/>
          <w:i/>
        </w:rPr>
        <w:fldChar w:fldCharType="begin"/>
      </w:r>
      <w:r w:rsidR="00ED6E0F">
        <w:instrText xml:space="preserve"> REF _Ref178241442 \h  \* MERGEFORMAT </w:instrText>
      </w:r>
      <w:r w:rsidR="00ED6E0F">
        <w:rPr>
          <w:bCs/>
          <w:i/>
        </w:rPr>
      </w:r>
      <w:r w:rsidR="00ED6E0F">
        <w:rPr>
          <w:bCs/>
          <w:i/>
        </w:rPr>
        <w:fldChar w:fldCharType="separate"/>
      </w:r>
      <w:r w:rsidR="00C34CCF">
        <w:t>Figure 0.</w:t>
      </w:r>
      <w:r w:rsidR="00C34CCF">
        <w:rPr>
          <w:noProof/>
        </w:rPr>
        <w:t>14</w:t>
      </w:r>
      <w:r w:rsidR="00ED6E0F">
        <w:rPr>
          <w:bCs/>
          <w:i/>
        </w:rPr>
        <w:fldChar w:fldCharType="end"/>
      </w:r>
      <w:r w:rsidR="00ED6E0F">
        <w:t xml:space="preserve"> </w:t>
      </w:r>
      <w:r>
        <w:t xml:space="preserve">in the </w:t>
      </w:r>
      <w:r w:rsidRPr="00756A66">
        <w:t>Appendix</w:t>
      </w:r>
      <w:r>
        <w:t>. For both surveys</w:t>
      </w:r>
      <w:r w:rsidR="001F35C5">
        <w:t xml:space="preserve">, the </w:t>
      </w:r>
      <w:r w:rsidR="001F35C5" w:rsidRPr="001F35C5">
        <w:t>county of Oslo contains the highest share of those who pay tolls.</w:t>
      </w:r>
      <w:r w:rsidR="001F35C5">
        <w:t xml:space="preserve"> </w:t>
      </w:r>
      <w:r w:rsidR="00603188">
        <w:t>In</w:t>
      </w:r>
      <w:r w:rsidR="001F35C5">
        <w:t xml:space="preserve"> the main survey, t</w:t>
      </w:r>
      <w:r w:rsidR="0060264F" w:rsidRPr="00732271">
        <w:t>he counties with the greatest difference between the reported and calculated percentages are Østfold, Os</w:t>
      </w:r>
      <w:r w:rsidR="00D303AB">
        <w:t>l</w:t>
      </w:r>
      <w:r w:rsidR="0060264F" w:rsidRPr="00732271">
        <w:t xml:space="preserve">o, and Rogaland. Although the compared percentages are not equal for each county, this may be due to the respondents using an </w:t>
      </w:r>
      <w:r w:rsidR="00011C3E" w:rsidRPr="00732271">
        <w:t>altern</w:t>
      </w:r>
      <w:r w:rsidR="00011C3E">
        <w:t>ative</w:t>
      </w:r>
      <w:r w:rsidR="00011C3E" w:rsidRPr="00732271">
        <w:t xml:space="preserve"> </w:t>
      </w:r>
      <w:r w:rsidR="0060264F" w:rsidRPr="00732271">
        <w:t>route than the one used by the toll calculator, rather than inaccurate reporting.</w:t>
      </w:r>
      <w:r w:rsidR="00DC628D">
        <w:t xml:space="preserve"> </w:t>
      </w:r>
      <w:r w:rsidR="006404AB">
        <w:t>However, the</w:t>
      </w:r>
      <w:r w:rsidR="00696D0E">
        <w:t xml:space="preserve"> share of reported tolls is </w:t>
      </w:r>
      <w:r w:rsidR="000834DF">
        <w:t>surprisingly much larger than the calculated tolls</w:t>
      </w:r>
      <w:r w:rsidR="0037644F">
        <w:t xml:space="preserve"> for </w:t>
      </w:r>
      <w:r w:rsidR="0037644F" w:rsidRPr="0037644F">
        <w:t>Østfold</w:t>
      </w:r>
      <w:r w:rsidR="002A22F1">
        <w:t xml:space="preserve"> (about 50 versus 15</w:t>
      </w:r>
      <w:r w:rsidR="004E1044">
        <w:t xml:space="preserve"> percent)</w:t>
      </w:r>
      <w:r w:rsidR="006404AB">
        <w:t xml:space="preserve">. This may be due to </w:t>
      </w:r>
      <w:r w:rsidR="003F6FA7">
        <w:t xml:space="preserve">the toll cordon that opened </w:t>
      </w:r>
      <w:r w:rsidR="000837E3">
        <w:t>around</w:t>
      </w:r>
      <w:r w:rsidR="00C572A1">
        <w:t xml:space="preserve"> the city of</w:t>
      </w:r>
      <w:r w:rsidR="000837E3">
        <w:t xml:space="preserve"> Sarpsborg </w:t>
      </w:r>
      <w:r w:rsidR="005D5216">
        <w:t xml:space="preserve">on March 20, 2024. </w:t>
      </w:r>
      <w:r w:rsidR="00A05DAE">
        <w:t xml:space="preserve">While only </w:t>
      </w:r>
      <w:r w:rsidR="000837E3" w:rsidRPr="00A05DAE">
        <w:t>7</w:t>
      </w:r>
      <w:r w:rsidR="0092532E">
        <w:t xml:space="preserve">% </w:t>
      </w:r>
      <w:r w:rsidR="000837E3" w:rsidRPr="00A05DAE">
        <w:t>answered the survey after March 20</w:t>
      </w:r>
      <w:r w:rsidR="00A05DAE">
        <w:t>, it is possible</w:t>
      </w:r>
      <w:r w:rsidR="000837E3" w:rsidRPr="00A05DAE">
        <w:t xml:space="preserve"> people thought that </w:t>
      </w:r>
      <w:r w:rsidR="00A05DAE">
        <w:t>the toll cordon</w:t>
      </w:r>
      <w:r w:rsidR="000837E3" w:rsidRPr="00A05DAE">
        <w:t xml:space="preserve"> opened earlier</w:t>
      </w:r>
      <w:r w:rsidR="00A05DAE">
        <w:t xml:space="preserve"> and reported tolls accordingly.</w:t>
      </w:r>
    </w:p>
    <w:p w14:paraId="7BA91B95" w14:textId="77777777" w:rsidR="00C20DA9" w:rsidRDefault="00C20DA9" w:rsidP="00C20DA9"/>
    <w:p w14:paraId="2DB9CCB6" w14:textId="7E354DD6" w:rsidR="00F608D5" w:rsidRDefault="00F608D5" w:rsidP="00C20DA9">
      <w:bookmarkStart w:id="559" w:name="_Hlk171587151"/>
      <w:r>
        <w:rPr>
          <w:noProof/>
        </w:rPr>
        <w:drawing>
          <wp:inline distT="0" distB="0" distL="0" distR="0" wp14:anchorId="5DF811B0" wp14:editId="2A124160">
            <wp:extent cx="5759450" cy="3554095"/>
            <wp:effectExtent l="0" t="0" r="0" b="8255"/>
            <wp:docPr id="1545127328"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127328" name=""/>
                    <pic:cNvPicPr/>
                  </pic:nvPicPr>
                  <pic:blipFill>
                    <a:blip r:embed="rId84">
                      <a:extLst>
                        <a:ext uri="{96DAC541-7B7A-43D3-8B79-37D633B846F1}">
                          <asvg:svgBlip xmlns:asvg="http://schemas.microsoft.com/office/drawing/2016/SVG/main" r:embed="rId85"/>
                        </a:ext>
                      </a:extLst>
                    </a:blip>
                    <a:stretch>
                      <a:fillRect/>
                    </a:stretch>
                  </pic:blipFill>
                  <pic:spPr>
                    <a:xfrm>
                      <a:off x="0" y="0"/>
                      <a:ext cx="5759450" cy="3554095"/>
                    </a:xfrm>
                    <a:prstGeom prst="rect">
                      <a:avLst/>
                    </a:prstGeom>
                  </pic:spPr>
                </pic:pic>
              </a:graphicData>
            </a:graphic>
          </wp:inline>
        </w:drawing>
      </w:r>
    </w:p>
    <w:p w14:paraId="0F3F7F82" w14:textId="5C27AB5B" w:rsidR="00C20DA9" w:rsidRDefault="00C603CF" w:rsidP="00C603CF">
      <w:pPr>
        <w:pStyle w:val="Bildetekst"/>
      </w:pPr>
      <w:bookmarkStart w:id="560" w:name="_Ref167803717"/>
      <w:r>
        <w:t xml:space="preserve">Figure </w:t>
      </w:r>
      <w:r w:rsidR="00EC0A30">
        <w:fldChar w:fldCharType="begin"/>
      </w:r>
      <w:r w:rsidR="00EC0A30">
        <w:instrText xml:space="preserve"> STYLEREF 1 \s </w:instrText>
      </w:r>
      <w:r w:rsidR="00EC0A30">
        <w:fldChar w:fldCharType="separate"/>
      </w:r>
      <w:r w:rsidR="00C34CCF">
        <w:rPr>
          <w:noProof/>
        </w:rPr>
        <w:t>4</w:t>
      </w:r>
      <w:r w:rsidR="00EC0A30">
        <w:fldChar w:fldCharType="end"/>
      </w:r>
      <w:r w:rsidR="00EC0A30">
        <w:t>.</w:t>
      </w:r>
      <w:r w:rsidR="00EC0A30">
        <w:fldChar w:fldCharType="begin"/>
      </w:r>
      <w:r w:rsidR="00EC0A30">
        <w:instrText xml:space="preserve"> SEQ Figure \* ARABIC \s 1 </w:instrText>
      </w:r>
      <w:r w:rsidR="00EC0A30">
        <w:fldChar w:fldCharType="separate"/>
      </w:r>
      <w:r w:rsidR="00C34CCF">
        <w:rPr>
          <w:noProof/>
        </w:rPr>
        <w:t>14</w:t>
      </w:r>
      <w:r w:rsidR="00EC0A30">
        <w:fldChar w:fldCharType="end"/>
      </w:r>
      <w:bookmarkEnd w:id="560"/>
      <w:r w:rsidR="002E16E4">
        <w:t>:</w:t>
      </w:r>
      <w:r>
        <w:t xml:space="preserve"> </w:t>
      </w:r>
      <w:r w:rsidR="00854A90">
        <w:t>Share of</w:t>
      </w:r>
      <w:r w:rsidR="00EA5636">
        <w:t xml:space="preserve"> main survey</w:t>
      </w:r>
      <w:r w:rsidR="00854A90">
        <w:t xml:space="preserve"> respondents’ </w:t>
      </w:r>
      <w:r w:rsidR="002462BC">
        <w:t>self-</w:t>
      </w:r>
      <w:r w:rsidR="00854A90">
        <w:t xml:space="preserve">reported toll </w:t>
      </w:r>
      <w:r w:rsidR="00425CF8">
        <w:t>costs compared to calculated toll costs.</w:t>
      </w:r>
    </w:p>
    <w:bookmarkEnd w:id="559"/>
    <w:p w14:paraId="612106FC" w14:textId="5D10862A" w:rsidR="00B26D14" w:rsidRDefault="1D5A3B2A" w:rsidP="4044C3C2">
      <w:pPr>
        <w:pStyle w:val="Bildetekst"/>
        <w:rPr>
          <w:i w:val="0"/>
          <w:color w:val="auto"/>
          <w:sz w:val="22"/>
          <w:szCs w:val="22"/>
        </w:rPr>
      </w:pPr>
      <w:r w:rsidRPr="4044C3C2">
        <w:rPr>
          <w:i w:val="0"/>
          <w:color w:val="auto"/>
          <w:sz w:val="22"/>
          <w:szCs w:val="22"/>
        </w:rPr>
        <w:t xml:space="preserve">There </w:t>
      </w:r>
      <w:r w:rsidR="39AEB0B9" w:rsidRPr="4044C3C2">
        <w:rPr>
          <w:i w:val="0"/>
          <w:color w:val="auto"/>
          <w:sz w:val="22"/>
          <w:szCs w:val="22"/>
        </w:rPr>
        <w:t xml:space="preserve">is considerable variation between the reported and calculated tolls. </w:t>
      </w:r>
      <w:r w:rsidR="004332AD" w:rsidRPr="4044C3C2">
        <w:rPr>
          <w:i w:val="0"/>
          <w:color w:val="auto"/>
          <w:sz w:val="22"/>
          <w:szCs w:val="22"/>
        </w:rPr>
        <w:fldChar w:fldCharType="begin"/>
      </w:r>
      <w:r w:rsidR="004332AD" w:rsidRPr="4044C3C2">
        <w:rPr>
          <w:i w:val="0"/>
          <w:color w:val="auto"/>
          <w:sz w:val="22"/>
          <w:szCs w:val="22"/>
        </w:rPr>
        <w:instrText xml:space="preserve"> REF _Ref168046779 \h  \* MERGEFORMAT </w:instrText>
      </w:r>
      <w:r w:rsidR="004332AD" w:rsidRPr="4044C3C2">
        <w:rPr>
          <w:i w:val="0"/>
          <w:color w:val="auto"/>
          <w:sz w:val="22"/>
          <w:szCs w:val="22"/>
        </w:rPr>
      </w:r>
      <w:r w:rsidR="004332AD" w:rsidRPr="4044C3C2">
        <w:rPr>
          <w:i w:val="0"/>
          <w:color w:val="auto"/>
          <w:sz w:val="22"/>
          <w:szCs w:val="22"/>
        </w:rPr>
        <w:fldChar w:fldCharType="separate"/>
      </w:r>
      <w:r w:rsidR="41CCBCE2" w:rsidRPr="4044C3C2">
        <w:rPr>
          <w:i w:val="0"/>
          <w:color w:val="auto"/>
          <w:sz w:val="22"/>
          <w:szCs w:val="22"/>
        </w:rPr>
        <w:t>Figure 4</w:t>
      </w:r>
      <w:r w:rsidR="41CCBCE2">
        <w:t>.</w:t>
      </w:r>
      <w:r w:rsidR="41CCBCE2">
        <w:rPr>
          <w:noProof/>
        </w:rPr>
        <w:t>15</w:t>
      </w:r>
      <w:r w:rsidR="004332AD" w:rsidRPr="4044C3C2">
        <w:rPr>
          <w:i w:val="0"/>
          <w:color w:val="auto"/>
          <w:sz w:val="22"/>
          <w:szCs w:val="22"/>
        </w:rPr>
        <w:fldChar w:fldCharType="end"/>
      </w:r>
      <w:r w:rsidR="3FBC1DD4" w:rsidRPr="4044C3C2">
        <w:rPr>
          <w:i w:val="0"/>
          <w:color w:val="auto"/>
          <w:sz w:val="22"/>
          <w:szCs w:val="22"/>
        </w:rPr>
        <w:t xml:space="preserve"> describes the consistency between self-reported toll costs and calculated toll costs. </w:t>
      </w:r>
      <w:r w:rsidR="067F08E5" w:rsidRPr="4044C3C2">
        <w:rPr>
          <w:i w:val="0"/>
          <w:color w:val="auto"/>
          <w:sz w:val="22"/>
          <w:szCs w:val="22"/>
        </w:rPr>
        <w:t>We define</w:t>
      </w:r>
      <w:r w:rsidR="7F1B973C" w:rsidRPr="4044C3C2">
        <w:rPr>
          <w:i w:val="0"/>
          <w:color w:val="auto"/>
          <w:sz w:val="22"/>
          <w:szCs w:val="22"/>
        </w:rPr>
        <w:t xml:space="preserve"> self-reported and calculated </w:t>
      </w:r>
      <w:r w:rsidR="34A2911C" w:rsidRPr="4044C3C2">
        <w:rPr>
          <w:i w:val="0"/>
          <w:color w:val="auto"/>
          <w:sz w:val="22"/>
          <w:szCs w:val="22"/>
        </w:rPr>
        <w:t>toll costs</w:t>
      </w:r>
      <w:r w:rsidR="7F1B973C" w:rsidRPr="4044C3C2">
        <w:rPr>
          <w:i w:val="0"/>
          <w:color w:val="auto"/>
          <w:sz w:val="22"/>
          <w:szCs w:val="22"/>
        </w:rPr>
        <w:t xml:space="preserve"> as consistent if </w:t>
      </w:r>
      <w:r w:rsidR="110A617D" w:rsidRPr="4044C3C2">
        <w:rPr>
          <w:i w:val="0"/>
          <w:color w:val="auto"/>
          <w:sz w:val="22"/>
          <w:szCs w:val="22"/>
        </w:rPr>
        <w:t xml:space="preserve">calculated </w:t>
      </w:r>
      <w:r w:rsidR="34A2911C" w:rsidRPr="4044C3C2">
        <w:rPr>
          <w:i w:val="0"/>
          <w:color w:val="auto"/>
          <w:sz w:val="22"/>
          <w:szCs w:val="22"/>
        </w:rPr>
        <w:t>toll costs are within</w:t>
      </w:r>
      <w:r w:rsidR="52056606" w:rsidRPr="4044C3C2">
        <w:rPr>
          <w:i w:val="0"/>
          <w:color w:val="auto"/>
          <w:sz w:val="22"/>
          <w:szCs w:val="22"/>
        </w:rPr>
        <w:t xml:space="preserve"> the interval </w:t>
      </w:r>
      <w:r w:rsidR="389869E5" w:rsidRPr="4044C3C2">
        <w:rPr>
          <w:i w:val="0"/>
          <w:color w:val="auto"/>
          <w:sz w:val="22"/>
          <w:szCs w:val="22"/>
        </w:rPr>
        <w:t>that the respondent reported</w:t>
      </w:r>
      <w:r w:rsidR="47F4D3B4" w:rsidRPr="4044C3C2">
        <w:rPr>
          <w:i w:val="0"/>
          <w:color w:val="auto"/>
          <w:sz w:val="22"/>
          <w:szCs w:val="22"/>
        </w:rPr>
        <w:t xml:space="preserve"> (e.g., NOK</w:t>
      </w:r>
      <w:r w:rsidR="5DEFF5A1" w:rsidRPr="4044C3C2">
        <w:rPr>
          <w:i w:val="0"/>
          <w:color w:val="auto"/>
          <w:sz w:val="22"/>
          <w:szCs w:val="22"/>
        </w:rPr>
        <w:t xml:space="preserve"> 21-40)</w:t>
      </w:r>
      <w:r w:rsidR="1406B6D9" w:rsidRPr="4044C3C2">
        <w:rPr>
          <w:i w:val="0"/>
          <w:color w:val="auto"/>
          <w:sz w:val="22"/>
          <w:szCs w:val="22"/>
        </w:rPr>
        <w:t>, and inconsistent otherwise.</w:t>
      </w:r>
      <w:r w:rsidR="34A2911C" w:rsidRPr="4044C3C2">
        <w:rPr>
          <w:i w:val="0"/>
          <w:color w:val="auto"/>
          <w:sz w:val="22"/>
          <w:szCs w:val="22"/>
        </w:rPr>
        <w:t xml:space="preserve"> </w:t>
      </w:r>
      <w:r w:rsidR="19A363A3" w:rsidRPr="4044C3C2">
        <w:rPr>
          <w:i w:val="0"/>
          <w:color w:val="auto"/>
          <w:sz w:val="22"/>
          <w:szCs w:val="22"/>
        </w:rPr>
        <w:t>When considering all tolls,</w:t>
      </w:r>
      <w:commentRangeStart w:id="561"/>
      <w:r w:rsidR="19A363A3" w:rsidRPr="4044C3C2">
        <w:rPr>
          <w:i w:val="0"/>
          <w:color w:val="auto"/>
          <w:sz w:val="22"/>
          <w:szCs w:val="22"/>
        </w:rPr>
        <w:t xml:space="preserve"> </w:t>
      </w:r>
      <w:del w:id="562" w:author="Askill Harkjerr Halse" w:date="2024-11-23T21:01:00Z" w16du:dateUtc="2024-11-23T20:01:00Z">
        <w:r w:rsidR="19A363A3" w:rsidRPr="4044C3C2" w:rsidDel="00AD4866">
          <w:rPr>
            <w:i w:val="0"/>
            <w:color w:val="auto"/>
            <w:sz w:val="22"/>
            <w:szCs w:val="22"/>
          </w:rPr>
          <w:delText>o</w:delText>
        </w:r>
        <w:r w:rsidR="3FBC1DD4" w:rsidRPr="4044C3C2" w:rsidDel="00AD4866">
          <w:rPr>
            <w:i w:val="0"/>
            <w:color w:val="auto"/>
            <w:sz w:val="22"/>
            <w:szCs w:val="22"/>
          </w:rPr>
          <w:delText>ver half</w:delText>
        </w:r>
        <w:commentRangeEnd w:id="561"/>
        <w:r w:rsidR="00B12D35" w:rsidDel="00AD4866">
          <w:rPr>
            <w:rStyle w:val="Merknadsreferanse"/>
          </w:rPr>
          <w:commentReference w:id="561"/>
        </w:r>
        <w:r w:rsidR="19A363A3" w:rsidRPr="4044C3C2" w:rsidDel="00AD4866">
          <w:rPr>
            <w:i w:val="0"/>
            <w:color w:val="auto"/>
            <w:sz w:val="22"/>
            <w:szCs w:val="22"/>
          </w:rPr>
          <w:delText xml:space="preserve"> (66%)</w:delText>
        </w:r>
      </w:del>
      <w:ins w:id="563" w:author="Askill Harkjerr Halse" w:date="2024-11-23T21:01:00Z" w16du:dateUtc="2024-11-23T20:01:00Z">
        <w:r w:rsidR="00AD4866">
          <w:rPr>
            <w:i w:val="0"/>
            <w:color w:val="auto"/>
            <w:sz w:val="22"/>
            <w:szCs w:val="22"/>
          </w:rPr>
          <w:t>about two thirds</w:t>
        </w:r>
      </w:ins>
      <w:r w:rsidR="3FBC1DD4" w:rsidRPr="4044C3C2">
        <w:rPr>
          <w:i w:val="0"/>
          <w:color w:val="auto"/>
          <w:sz w:val="22"/>
          <w:szCs w:val="22"/>
        </w:rPr>
        <w:t xml:space="preserve"> </w:t>
      </w:r>
      <w:r w:rsidR="3D4EA62A" w:rsidRPr="4044C3C2">
        <w:rPr>
          <w:i w:val="0"/>
          <w:color w:val="auto"/>
          <w:sz w:val="22"/>
          <w:szCs w:val="22"/>
        </w:rPr>
        <w:t xml:space="preserve">of </w:t>
      </w:r>
      <w:r w:rsidR="3FBC1DD4" w:rsidRPr="4044C3C2">
        <w:rPr>
          <w:i w:val="0"/>
          <w:color w:val="auto"/>
          <w:sz w:val="22"/>
          <w:szCs w:val="22"/>
        </w:rPr>
        <w:t xml:space="preserve">the respondents reported paying a toll consistent with the toll calculator, while 21% reported paying more than the toll calculator. </w:t>
      </w:r>
    </w:p>
    <w:p w14:paraId="1C962E7D" w14:textId="41709010" w:rsidR="002235E8" w:rsidRDefault="5E7F969B" w:rsidP="008871B3">
      <w:pPr>
        <w:pStyle w:val="Bildetekst"/>
      </w:pPr>
      <w:r w:rsidRPr="4044C3C2">
        <w:rPr>
          <w:i w:val="0"/>
          <w:color w:val="auto"/>
          <w:sz w:val="22"/>
          <w:szCs w:val="22"/>
        </w:rPr>
        <w:lastRenderedPageBreak/>
        <w:t>Note that t</w:t>
      </w:r>
      <w:r w:rsidR="3FBC1DD4" w:rsidRPr="4044C3C2">
        <w:rPr>
          <w:i w:val="0"/>
          <w:color w:val="auto"/>
          <w:sz w:val="22"/>
          <w:szCs w:val="22"/>
        </w:rPr>
        <w:t xml:space="preserve">he level of consistency is </w:t>
      </w:r>
      <w:r w:rsidR="562767D9" w:rsidRPr="4044C3C2">
        <w:rPr>
          <w:i w:val="0"/>
          <w:color w:val="auto"/>
          <w:sz w:val="22"/>
          <w:szCs w:val="22"/>
        </w:rPr>
        <w:t>‘</w:t>
      </w:r>
      <w:r w:rsidR="2346EC87" w:rsidRPr="4044C3C2">
        <w:rPr>
          <w:i w:val="0"/>
          <w:color w:val="auto"/>
          <w:sz w:val="22"/>
          <w:szCs w:val="22"/>
        </w:rPr>
        <w:t>inflated</w:t>
      </w:r>
      <w:r w:rsidR="562767D9" w:rsidRPr="4044C3C2">
        <w:rPr>
          <w:i w:val="0"/>
          <w:color w:val="auto"/>
          <w:sz w:val="22"/>
          <w:szCs w:val="22"/>
        </w:rPr>
        <w:t>’</w:t>
      </w:r>
      <w:r w:rsidR="2346EC87" w:rsidRPr="4044C3C2">
        <w:rPr>
          <w:i w:val="0"/>
          <w:color w:val="auto"/>
          <w:sz w:val="22"/>
          <w:szCs w:val="22"/>
        </w:rPr>
        <w:t xml:space="preserve"> </w:t>
      </w:r>
      <w:r w:rsidR="3FBC1DD4" w:rsidRPr="4044C3C2">
        <w:rPr>
          <w:i w:val="0"/>
          <w:color w:val="auto"/>
          <w:sz w:val="22"/>
          <w:szCs w:val="22"/>
        </w:rPr>
        <w:t xml:space="preserve">by the number of respondents </w:t>
      </w:r>
      <w:r w:rsidR="4045519A" w:rsidRPr="4044C3C2">
        <w:rPr>
          <w:i w:val="0"/>
          <w:color w:val="auto"/>
          <w:sz w:val="22"/>
          <w:szCs w:val="22"/>
        </w:rPr>
        <w:t xml:space="preserve">who correctly </w:t>
      </w:r>
      <w:r w:rsidR="04BEC8AC" w:rsidRPr="4044C3C2">
        <w:rPr>
          <w:i w:val="0"/>
          <w:color w:val="auto"/>
          <w:sz w:val="22"/>
          <w:szCs w:val="22"/>
        </w:rPr>
        <w:t>report</w:t>
      </w:r>
      <w:r w:rsidR="4045519A" w:rsidRPr="4044C3C2">
        <w:rPr>
          <w:i w:val="0"/>
          <w:color w:val="auto"/>
          <w:sz w:val="22"/>
          <w:szCs w:val="22"/>
        </w:rPr>
        <w:t xml:space="preserve"> </w:t>
      </w:r>
      <w:r w:rsidR="41B0DE1D" w:rsidRPr="4044C3C2">
        <w:rPr>
          <w:i w:val="0"/>
          <w:color w:val="auto"/>
          <w:sz w:val="22"/>
          <w:szCs w:val="22"/>
        </w:rPr>
        <w:t>zero</w:t>
      </w:r>
      <w:r w:rsidR="3FBC1DD4" w:rsidRPr="4044C3C2">
        <w:rPr>
          <w:i w:val="0"/>
          <w:color w:val="auto"/>
          <w:sz w:val="22"/>
          <w:szCs w:val="22"/>
        </w:rPr>
        <w:t xml:space="preserve"> tolls. </w:t>
      </w:r>
      <w:r w:rsidR="4AD21986" w:rsidRPr="4044C3C2">
        <w:rPr>
          <w:i w:val="0"/>
          <w:color w:val="auto"/>
          <w:sz w:val="22"/>
          <w:szCs w:val="22"/>
        </w:rPr>
        <w:t>Many of th</w:t>
      </w:r>
      <w:r w:rsidR="4E0694BF" w:rsidRPr="4044C3C2">
        <w:rPr>
          <w:i w:val="0"/>
          <w:color w:val="auto"/>
          <w:sz w:val="22"/>
          <w:szCs w:val="22"/>
        </w:rPr>
        <w:t>e</w:t>
      </w:r>
      <w:r w:rsidR="4AD21986" w:rsidRPr="4044C3C2">
        <w:rPr>
          <w:i w:val="0"/>
          <w:color w:val="auto"/>
          <w:sz w:val="22"/>
          <w:szCs w:val="22"/>
        </w:rPr>
        <w:t>se could be traveling</w:t>
      </w:r>
      <w:r w:rsidR="081E949B" w:rsidRPr="4044C3C2">
        <w:rPr>
          <w:i w:val="0"/>
          <w:color w:val="auto"/>
          <w:sz w:val="22"/>
          <w:szCs w:val="22"/>
        </w:rPr>
        <w:t xml:space="preserve"> in area</w:t>
      </w:r>
      <w:r w:rsidR="4AD21986" w:rsidRPr="4044C3C2">
        <w:rPr>
          <w:i w:val="0"/>
          <w:color w:val="auto"/>
          <w:sz w:val="22"/>
          <w:szCs w:val="22"/>
        </w:rPr>
        <w:t>s</w:t>
      </w:r>
      <w:r w:rsidR="081E949B" w:rsidRPr="4044C3C2">
        <w:rPr>
          <w:i w:val="0"/>
          <w:color w:val="auto"/>
          <w:sz w:val="22"/>
          <w:szCs w:val="22"/>
        </w:rPr>
        <w:t xml:space="preserve"> where there are no toll gates at all</w:t>
      </w:r>
      <w:r w:rsidR="4AD21986" w:rsidRPr="4044C3C2">
        <w:rPr>
          <w:i w:val="0"/>
          <w:color w:val="auto"/>
          <w:sz w:val="22"/>
          <w:szCs w:val="22"/>
        </w:rPr>
        <w:t xml:space="preserve">, and therefore have little difficulty </w:t>
      </w:r>
      <w:r w:rsidR="0667827B" w:rsidRPr="4044C3C2">
        <w:rPr>
          <w:i w:val="0"/>
          <w:color w:val="auto"/>
          <w:sz w:val="22"/>
          <w:szCs w:val="22"/>
        </w:rPr>
        <w:t>reporting correctly</w:t>
      </w:r>
      <w:r w:rsidR="146B4E71" w:rsidRPr="4044C3C2">
        <w:rPr>
          <w:i w:val="0"/>
          <w:color w:val="auto"/>
          <w:sz w:val="22"/>
          <w:szCs w:val="22"/>
        </w:rPr>
        <w:t>,</w:t>
      </w:r>
      <w:r w:rsidR="237E2323" w:rsidRPr="4044C3C2">
        <w:rPr>
          <w:i w:val="0"/>
          <w:color w:val="auto"/>
          <w:sz w:val="22"/>
          <w:szCs w:val="22"/>
        </w:rPr>
        <w:t xml:space="preserve"> </w:t>
      </w:r>
      <w:r w:rsidR="0769AB06" w:rsidRPr="4044C3C2">
        <w:rPr>
          <w:i w:val="0"/>
          <w:color w:val="auto"/>
          <w:sz w:val="22"/>
          <w:szCs w:val="22"/>
        </w:rPr>
        <w:t xml:space="preserve">After filtering </w:t>
      </w:r>
      <w:r w:rsidR="41B0DE1D" w:rsidRPr="4044C3C2">
        <w:rPr>
          <w:i w:val="0"/>
          <w:color w:val="auto"/>
          <w:sz w:val="22"/>
          <w:szCs w:val="22"/>
        </w:rPr>
        <w:t xml:space="preserve">out </w:t>
      </w:r>
      <w:r w:rsidR="26BA7690" w:rsidRPr="4044C3C2">
        <w:rPr>
          <w:i w:val="0"/>
          <w:color w:val="auto"/>
          <w:sz w:val="22"/>
          <w:szCs w:val="22"/>
        </w:rPr>
        <w:t xml:space="preserve">those with </w:t>
      </w:r>
      <w:r w:rsidR="0769AB06" w:rsidRPr="4044C3C2">
        <w:rPr>
          <w:i w:val="0"/>
          <w:color w:val="auto"/>
          <w:sz w:val="22"/>
          <w:szCs w:val="22"/>
        </w:rPr>
        <w:t>calculated tolls</w:t>
      </w:r>
      <w:r w:rsidR="41B0DE1D" w:rsidRPr="4044C3C2">
        <w:rPr>
          <w:i w:val="0"/>
          <w:color w:val="auto"/>
          <w:sz w:val="22"/>
          <w:szCs w:val="22"/>
        </w:rPr>
        <w:t xml:space="preserve"> equal to zero</w:t>
      </w:r>
      <w:r w:rsidR="0769AB06" w:rsidRPr="4044C3C2">
        <w:rPr>
          <w:i w:val="0"/>
          <w:color w:val="auto"/>
          <w:sz w:val="22"/>
          <w:szCs w:val="22"/>
        </w:rPr>
        <w:t>, t</w:t>
      </w:r>
      <w:r w:rsidR="3FBC1DD4" w:rsidRPr="4044C3C2">
        <w:rPr>
          <w:i w:val="0"/>
          <w:color w:val="auto"/>
          <w:sz w:val="22"/>
          <w:szCs w:val="22"/>
        </w:rPr>
        <w:t xml:space="preserve">he share of those reporting more than the toll calculator increases to </w:t>
      </w:r>
      <w:commentRangeStart w:id="564"/>
      <w:commentRangeStart w:id="565"/>
      <w:r w:rsidR="2D93EA53" w:rsidRPr="4044C3C2">
        <w:rPr>
          <w:i w:val="0"/>
          <w:color w:val="auto"/>
          <w:sz w:val="22"/>
          <w:szCs w:val="22"/>
        </w:rPr>
        <w:t>37</w:t>
      </w:r>
      <w:r w:rsidR="3FBC1DD4" w:rsidRPr="4044C3C2">
        <w:rPr>
          <w:i w:val="0"/>
          <w:color w:val="auto"/>
          <w:sz w:val="22"/>
          <w:szCs w:val="22"/>
        </w:rPr>
        <w:t>%</w:t>
      </w:r>
      <w:commentRangeEnd w:id="564"/>
      <w:r w:rsidR="00A12C27">
        <w:rPr>
          <w:rStyle w:val="Merknadsreferanse"/>
        </w:rPr>
        <w:commentReference w:id="564"/>
      </w:r>
      <w:commentRangeEnd w:id="565"/>
      <w:r w:rsidR="00DC544B">
        <w:rPr>
          <w:rStyle w:val="Merknadsreferanse"/>
          <w:bCs w:val="0"/>
          <w:i w:val="0"/>
          <w:color w:val="auto"/>
          <w:szCs w:val="22"/>
        </w:rPr>
        <w:commentReference w:id="565"/>
      </w:r>
      <w:r w:rsidR="3FBC1DD4" w:rsidRPr="4044C3C2">
        <w:rPr>
          <w:i w:val="0"/>
          <w:color w:val="auto"/>
          <w:sz w:val="22"/>
          <w:szCs w:val="22"/>
        </w:rPr>
        <w:t>.</w:t>
      </w:r>
      <w:r w:rsidR="00487615" w:rsidRPr="4044C3C2">
        <w:rPr>
          <w:rStyle w:val="Fotnotereferanse"/>
          <w:i w:val="0"/>
          <w:color w:val="auto"/>
        </w:rPr>
        <w:footnoteReference w:id="14"/>
      </w:r>
      <w:r w:rsidR="683BB11F" w:rsidRPr="4044C3C2">
        <w:rPr>
          <w:i w:val="0"/>
          <w:color w:val="auto"/>
          <w:sz w:val="22"/>
          <w:szCs w:val="22"/>
        </w:rPr>
        <w:t xml:space="preserve"> See </w:t>
      </w:r>
      <w:r w:rsidR="00ED6E0F" w:rsidRPr="4044C3C2">
        <w:rPr>
          <w:i w:val="0"/>
          <w:color w:val="auto"/>
          <w:sz w:val="22"/>
          <w:szCs w:val="22"/>
        </w:rPr>
        <w:fldChar w:fldCharType="begin"/>
      </w:r>
      <w:r w:rsidR="00ED6E0F" w:rsidRPr="4044C3C2">
        <w:rPr>
          <w:i w:val="0"/>
          <w:color w:val="auto"/>
          <w:sz w:val="22"/>
          <w:szCs w:val="22"/>
        </w:rPr>
        <w:instrText xml:space="preserve"> REF _Ref178337400 \h  \* MERGEFORMAT </w:instrText>
      </w:r>
      <w:r w:rsidR="00ED6E0F" w:rsidRPr="4044C3C2">
        <w:rPr>
          <w:i w:val="0"/>
          <w:color w:val="auto"/>
          <w:sz w:val="22"/>
          <w:szCs w:val="22"/>
        </w:rPr>
      </w:r>
      <w:r w:rsidR="00ED6E0F" w:rsidRPr="4044C3C2">
        <w:rPr>
          <w:i w:val="0"/>
          <w:color w:val="auto"/>
          <w:sz w:val="22"/>
          <w:szCs w:val="22"/>
        </w:rPr>
        <w:fldChar w:fldCharType="separate"/>
      </w:r>
      <w:r w:rsidR="41CCBCE2" w:rsidRPr="4044C3C2">
        <w:rPr>
          <w:i w:val="0"/>
          <w:color w:val="auto"/>
          <w:sz w:val="22"/>
          <w:szCs w:val="22"/>
        </w:rPr>
        <w:t>Figure 0</w:t>
      </w:r>
      <w:r w:rsidR="41CCBCE2">
        <w:t>.</w:t>
      </w:r>
      <w:r w:rsidR="41CCBCE2">
        <w:rPr>
          <w:noProof/>
        </w:rPr>
        <w:t>15</w:t>
      </w:r>
      <w:r w:rsidR="00ED6E0F" w:rsidRPr="4044C3C2">
        <w:rPr>
          <w:i w:val="0"/>
          <w:color w:val="auto"/>
          <w:sz w:val="22"/>
          <w:szCs w:val="22"/>
        </w:rPr>
        <w:fldChar w:fldCharType="end"/>
      </w:r>
      <w:r w:rsidR="19CEAF3C" w:rsidRPr="4044C3C2">
        <w:rPr>
          <w:i w:val="0"/>
          <w:color w:val="auto"/>
          <w:sz w:val="22"/>
          <w:szCs w:val="22"/>
        </w:rPr>
        <w:t xml:space="preserve"> </w:t>
      </w:r>
      <w:r w:rsidR="683BB11F" w:rsidRPr="4044C3C2">
        <w:rPr>
          <w:i w:val="0"/>
          <w:color w:val="auto"/>
          <w:sz w:val="22"/>
          <w:szCs w:val="22"/>
        </w:rPr>
        <w:t xml:space="preserve">in the Appendix for a detailed </w:t>
      </w:r>
      <w:r w:rsidR="051C932B" w:rsidRPr="4044C3C2">
        <w:rPr>
          <w:i w:val="0"/>
          <w:color w:val="auto"/>
          <w:sz w:val="22"/>
          <w:szCs w:val="22"/>
        </w:rPr>
        <w:t xml:space="preserve">sankey </w:t>
      </w:r>
      <w:r w:rsidR="683BB11F" w:rsidRPr="4044C3C2">
        <w:rPr>
          <w:i w:val="0"/>
          <w:color w:val="auto"/>
          <w:sz w:val="22"/>
          <w:szCs w:val="22"/>
        </w:rPr>
        <w:t>diagram comparing calculated and reported tolls.</w:t>
      </w:r>
    </w:p>
    <w:p w14:paraId="4D3B8DB8" w14:textId="6C6B76E3" w:rsidR="00FA6CE1" w:rsidRPr="003A6E5C" w:rsidRDefault="004924AD" w:rsidP="003A6E5C">
      <w:r>
        <w:rPr>
          <w:noProof/>
        </w:rPr>
        <w:drawing>
          <wp:inline distT="0" distB="0" distL="0" distR="0" wp14:anchorId="6B76DEB2" wp14:editId="728A1690">
            <wp:extent cx="5759450" cy="3554095"/>
            <wp:effectExtent l="0" t="0" r="0" b="8255"/>
            <wp:docPr id="607828038"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828038" name=""/>
                    <pic:cNvPicPr/>
                  </pic:nvPicPr>
                  <pic:blipFill>
                    <a:blip r:embed="rId39">
                      <a:extLst>
                        <a:ext uri="{96DAC541-7B7A-43D3-8B79-37D633B846F1}">
                          <asvg:svgBlip xmlns:asvg="http://schemas.microsoft.com/office/drawing/2016/SVG/main" r:embed="rId40"/>
                        </a:ext>
                      </a:extLst>
                    </a:blip>
                    <a:stretch>
                      <a:fillRect/>
                    </a:stretch>
                  </pic:blipFill>
                  <pic:spPr>
                    <a:xfrm>
                      <a:off x="0" y="0"/>
                      <a:ext cx="5759450" cy="3554095"/>
                    </a:xfrm>
                    <a:prstGeom prst="rect">
                      <a:avLst/>
                    </a:prstGeom>
                  </pic:spPr>
                </pic:pic>
              </a:graphicData>
            </a:graphic>
          </wp:inline>
        </w:drawing>
      </w:r>
    </w:p>
    <w:p w14:paraId="32E6A7CF" w14:textId="093EE801" w:rsidR="00A067F0" w:rsidRDefault="00314AAB" w:rsidP="009D6126">
      <w:pPr>
        <w:pStyle w:val="Bildetekst"/>
      </w:pPr>
      <w:bookmarkStart w:id="566" w:name="_Ref168046779"/>
      <w:r>
        <w:t xml:space="preserve">Figure </w:t>
      </w:r>
      <w:r w:rsidR="00EC0A30">
        <w:fldChar w:fldCharType="begin"/>
      </w:r>
      <w:r w:rsidR="00EC0A30">
        <w:instrText xml:space="preserve"> STYLEREF 1 \s </w:instrText>
      </w:r>
      <w:r w:rsidR="00EC0A30">
        <w:fldChar w:fldCharType="separate"/>
      </w:r>
      <w:r w:rsidR="00C34CCF">
        <w:rPr>
          <w:noProof/>
        </w:rPr>
        <w:t>4</w:t>
      </w:r>
      <w:r w:rsidR="00EC0A30">
        <w:fldChar w:fldCharType="end"/>
      </w:r>
      <w:r w:rsidR="00EC0A30">
        <w:t>.</w:t>
      </w:r>
      <w:r w:rsidR="00EC0A30">
        <w:fldChar w:fldCharType="begin"/>
      </w:r>
      <w:r w:rsidR="00EC0A30">
        <w:instrText xml:space="preserve"> SEQ Figure \* ARABIC \s 1 </w:instrText>
      </w:r>
      <w:r w:rsidR="00EC0A30">
        <w:fldChar w:fldCharType="separate"/>
      </w:r>
      <w:r w:rsidR="00C34CCF">
        <w:rPr>
          <w:noProof/>
        </w:rPr>
        <w:t>15</w:t>
      </w:r>
      <w:r w:rsidR="00EC0A30">
        <w:fldChar w:fldCharType="end"/>
      </w:r>
      <w:bookmarkEnd w:id="566"/>
      <w:r w:rsidR="002E16E4">
        <w:t>:</w:t>
      </w:r>
      <w:r w:rsidR="0070543E">
        <w:t xml:space="preserve"> </w:t>
      </w:r>
      <w:r w:rsidR="00136DB5">
        <w:t xml:space="preserve">Share of </w:t>
      </w:r>
      <w:r w:rsidR="0070543E">
        <w:t>consistency</w:t>
      </w:r>
      <w:r w:rsidR="000027B4">
        <w:t xml:space="preserve"> </w:t>
      </w:r>
      <w:r w:rsidR="000E5B2D">
        <w:t>in</w:t>
      </w:r>
      <w:r w:rsidR="000027B4">
        <w:t xml:space="preserve"> </w:t>
      </w:r>
      <w:r w:rsidR="00EA5636">
        <w:t xml:space="preserve">main survey </w:t>
      </w:r>
      <w:r w:rsidR="0070543E">
        <w:t xml:space="preserve">self-reported toll costs </w:t>
      </w:r>
      <w:r w:rsidR="000E5B2D">
        <w:t>com</w:t>
      </w:r>
      <w:r w:rsidR="00FC2072">
        <w:t xml:space="preserve">pared to calculated toll costs. </w:t>
      </w:r>
    </w:p>
    <w:p w14:paraId="5BE82C24" w14:textId="7897D729" w:rsidR="00EE72AD" w:rsidRPr="0092046A" w:rsidRDefault="002266C3" w:rsidP="009D6126">
      <w:pPr>
        <w:pStyle w:val="Overskrift2"/>
      </w:pPr>
      <w:bookmarkStart w:id="567" w:name="_Ref176945003"/>
      <w:bookmarkStart w:id="568" w:name="_Toc180606486"/>
      <w:del w:id="569" w:author="Askill Harkjerr Halse" w:date="2024-11-17T20:07:00Z">
        <w:r w:rsidRPr="0092046A" w:rsidDel="007114B7">
          <w:delText>Attitud</w:delText>
        </w:r>
        <w:r w:rsidR="00BC18EC" w:rsidRPr="0092046A" w:rsidDel="007114B7">
          <w:delText>inal questions</w:delText>
        </w:r>
      </w:del>
      <w:bookmarkStart w:id="570" w:name="_Ref182766552"/>
      <w:bookmarkEnd w:id="567"/>
      <w:bookmarkEnd w:id="568"/>
      <w:ins w:id="571" w:author="Askill Harkjerr Halse" w:date="2024-11-17T20:07:00Z">
        <w:r w:rsidR="007114B7">
          <w:t xml:space="preserve">General political </w:t>
        </w:r>
        <w:r w:rsidR="004B746D">
          <w:t>attitudes</w:t>
        </w:r>
      </w:ins>
      <w:bookmarkEnd w:id="570"/>
    </w:p>
    <w:p w14:paraId="17445BAE" w14:textId="64568281" w:rsidR="00C37A89" w:rsidRDefault="00E963D8" w:rsidP="009D6126">
      <w:pPr>
        <w:pStyle w:val="Overskrift3"/>
      </w:pPr>
      <w:r>
        <w:t>Party preferences</w:t>
      </w:r>
    </w:p>
    <w:p w14:paraId="6460327F" w14:textId="0FB10BFE" w:rsidR="008F6095" w:rsidRDefault="514FF6FB" w:rsidP="4044C3C2">
      <w:r>
        <w:t xml:space="preserve">To capture party affiliation, respondents were asked what they voted in the most recent election, which is the local election </w:t>
      </w:r>
      <w:r w:rsidR="353C8BC5">
        <w:t>in 2023.</w:t>
      </w:r>
      <w:r w:rsidR="00237CF6">
        <w:rPr>
          <w:rStyle w:val="Fotnotereferanse"/>
        </w:rPr>
        <w:footnoteReference w:id="15"/>
      </w:r>
      <w:r w:rsidR="353C8BC5">
        <w:t xml:space="preserve"> </w:t>
      </w:r>
      <w:r w:rsidR="00352937">
        <w:fldChar w:fldCharType="begin"/>
      </w:r>
      <w:r w:rsidR="00352937">
        <w:instrText xml:space="preserve"> REF _Ref166679602 \h </w:instrText>
      </w:r>
      <w:r w:rsidR="00352937">
        <w:fldChar w:fldCharType="separate"/>
      </w:r>
      <w:r w:rsidR="41CCBCE2">
        <w:t xml:space="preserve">Figure </w:t>
      </w:r>
      <w:r w:rsidR="41CCBCE2">
        <w:rPr>
          <w:noProof/>
        </w:rPr>
        <w:t>4</w:t>
      </w:r>
      <w:r w:rsidR="41CCBCE2">
        <w:t>.</w:t>
      </w:r>
      <w:r w:rsidR="41CCBCE2">
        <w:rPr>
          <w:noProof/>
        </w:rPr>
        <w:t>16</w:t>
      </w:r>
      <w:r w:rsidR="00352937">
        <w:fldChar w:fldCharType="end"/>
      </w:r>
      <w:r w:rsidR="56296011">
        <w:t xml:space="preserve"> </w:t>
      </w:r>
      <w:r w:rsidR="2DC9B7D2">
        <w:t>show</w:t>
      </w:r>
      <w:r w:rsidR="173CCA2A">
        <w:t>s</w:t>
      </w:r>
      <w:r w:rsidR="2DC9B7D2">
        <w:t xml:space="preserve"> </w:t>
      </w:r>
      <w:r w:rsidR="56296011">
        <w:t xml:space="preserve">there are respondents from all the major political parties for </w:t>
      </w:r>
      <w:r w:rsidR="2DC9B7D2">
        <w:t>the pilot survey and the main survey</w:t>
      </w:r>
      <w:r w:rsidR="16E62C27">
        <w:t>, as well as a joint category for other parties.</w:t>
      </w:r>
      <w:r w:rsidR="00A403B6">
        <w:rPr>
          <w:rStyle w:val="Fotnotereferanse"/>
        </w:rPr>
        <w:footnoteReference w:id="16"/>
      </w:r>
      <w:r w:rsidR="51EABDD4">
        <w:t xml:space="preserve"> </w:t>
      </w:r>
      <w:r w:rsidR="005F76DB">
        <w:fldChar w:fldCharType="begin"/>
      </w:r>
      <w:r w:rsidR="005F76DB">
        <w:instrText xml:space="preserve"> REF _Ref166679602 \h </w:instrText>
      </w:r>
      <w:r w:rsidR="005F76DB">
        <w:fldChar w:fldCharType="separate"/>
      </w:r>
      <w:del w:id="572" w:author="Trine Dale" w:date="2024-11-10T16:54:00Z">
        <w:r w:rsidR="00C241F5" w:rsidDel="41CCBCE2">
          <w:delText xml:space="preserve">Figure </w:delText>
        </w:r>
        <w:r w:rsidR="00C241F5" w:rsidRPr="4044C3C2" w:rsidDel="41CCBCE2">
          <w:rPr>
            <w:noProof/>
          </w:rPr>
          <w:delText>4</w:delText>
        </w:r>
        <w:r w:rsidR="00C241F5" w:rsidDel="41CCBCE2">
          <w:delText>.</w:delText>
        </w:r>
        <w:r w:rsidR="00C241F5" w:rsidRPr="4044C3C2" w:rsidDel="41CCBCE2">
          <w:rPr>
            <w:noProof/>
          </w:rPr>
          <w:delText>16</w:delText>
        </w:r>
      </w:del>
      <w:r w:rsidR="005F76DB">
        <w:fldChar w:fldCharType="end"/>
      </w:r>
      <w:del w:id="573" w:author="Trine Dale" w:date="2024-11-10T16:54:00Z">
        <w:r w:rsidR="00C241F5" w:rsidDel="6C52E25F">
          <w:delText xml:space="preserve"> show</w:delText>
        </w:r>
        <w:r w:rsidR="00C241F5" w:rsidDel="51EABDD4">
          <w:delText>s</w:delText>
        </w:r>
        <w:r w:rsidR="00C241F5" w:rsidDel="6C52E25F">
          <w:delText xml:space="preserve"> that for</w:delText>
        </w:r>
      </w:del>
      <w:ins w:id="574" w:author="Trine Dale" w:date="2024-11-10T16:54:00Z">
        <w:r w:rsidR="3815FB13">
          <w:t>In</w:t>
        </w:r>
      </w:ins>
      <w:r w:rsidR="6C52E25F">
        <w:t xml:space="preserve"> the pilot survey</w:t>
      </w:r>
      <w:r w:rsidR="2BDDE19E">
        <w:t>,</w:t>
      </w:r>
      <w:r w:rsidR="4DD503EF">
        <w:t xml:space="preserve"> party affiliations deviate</w:t>
      </w:r>
      <w:r w:rsidR="2BD07ACE">
        <w:t xml:space="preserve">s </w:t>
      </w:r>
      <w:r w:rsidR="4DD503EF">
        <w:t xml:space="preserve">from </w:t>
      </w:r>
      <w:ins w:id="575" w:author="Askill Harkjerr Halse" w:date="2024-11-23T21:10:00Z" w16du:dateUtc="2024-11-23T20:10:00Z">
        <w:r w:rsidR="00DC544B">
          <w:t>the official election results</w:t>
        </w:r>
        <w:r w:rsidR="00DC544B" w:rsidDel="00DC544B">
          <w:t xml:space="preserve"> </w:t>
        </w:r>
      </w:ins>
      <w:del w:id="576" w:author="Askill Harkjerr Halse" w:date="2024-11-23T21:10:00Z" w16du:dateUtc="2024-11-23T20:10:00Z">
        <w:r w:rsidR="4DD503EF" w:rsidDel="00DC544B">
          <w:delText>the national voti</w:delText>
        </w:r>
        <w:r w:rsidR="4DD503EF" w:rsidRPr="00B9168C" w:rsidDel="00DC544B">
          <w:delText>ng data shares</w:delText>
        </w:r>
        <w:r w:rsidR="5D724D9C" w:rsidDel="00DC544B">
          <w:delText xml:space="preserve"> </w:delText>
        </w:r>
      </w:del>
      <w:r w:rsidR="5D724D9C">
        <w:t>for 2023</w:t>
      </w:r>
      <w:r w:rsidR="4DD503EF">
        <w:t xml:space="preserve">. The largest differences are observed </w:t>
      </w:r>
      <w:r w:rsidR="65746E32">
        <w:t xml:space="preserve">in the underrepresentation of </w:t>
      </w:r>
      <w:r w:rsidR="6328D7AB">
        <w:t xml:space="preserve">the </w:t>
      </w:r>
      <w:r w:rsidR="4DD503EF">
        <w:t xml:space="preserve">Labour Party and the </w:t>
      </w:r>
      <w:r w:rsidR="65746E32">
        <w:t>overrepresentation of the Industry and Business Party.</w:t>
      </w:r>
      <w:r w:rsidR="4CE85477">
        <w:t xml:space="preserve"> </w:t>
      </w:r>
      <w:r w:rsidR="2BD07ACE">
        <w:t xml:space="preserve">In contrast, </w:t>
      </w:r>
      <w:r w:rsidR="6C52E25F">
        <w:t>for the main survey,</w:t>
      </w:r>
      <w:r w:rsidR="4CE85477">
        <w:t xml:space="preserve"> </w:t>
      </w:r>
      <w:r w:rsidR="5884A628">
        <w:t xml:space="preserve">nearly all </w:t>
      </w:r>
      <w:r w:rsidR="3AAEB5B5">
        <w:t xml:space="preserve">the </w:t>
      </w:r>
      <w:r w:rsidR="3DF0C41A">
        <w:t xml:space="preserve">shares are within </w:t>
      </w:r>
      <w:r w:rsidR="1BC0EAB0">
        <w:t>3%</w:t>
      </w:r>
      <w:r w:rsidR="1E8B69E0">
        <w:t>-points</w:t>
      </w:r>
      <w:r w:rsidR="1BC0EAB0">
        <w:t xml:space="preserve"> of</w:t>
      </w:r>
      <w:ins w:id="577" w:author="Trine Dale" w:date="2024-11-10T16:54:00Z">
        <w:r w:rsidR="075FE6E3">
          <w:t xml:space="preserve"> the</w:t>
        </w:r>
      </w:ins>
      <w:r w:rsidR="1BC0EAB0">
        <w:t xml:space="preserve"> </w:t>
      </w:r>
      <w:ins w:id="578" w:author="Askill Harkjerr Halse" w:date="2024-11-23T21:09:00Z" w16du:dateUtc="2024-11-23T20:09:00Z">
        <w:r w:rsidR="00DC544B">
          <w:t>shares in the official election results</w:t>
        </w:r>
      </w:ins>
      <w:del w:id="579" w:author="Askill Harkjerr Halse" w:date="2024-11-23T21:09:00Z" w16du:dateUtc="2024-11-23T20:09:00Z">
        <w:r w:rsidR="252ED07D" w:rsidDel="00DC544B">
          <w:delText>national voti</w:delText>
        </w:r>
        <w:r w:rsidR="252ED07D" w:rsidRPr="00B9168C" w:rsidDel="00DC544B">
          <w:delText xml:space="preserve">ng </w:delText>
        </w:r>
        <w:commentRangeStart w:id="580"/>
        <w:r w:rsidR="252ED07D" w:rsidRPr="00B9168C" w:rsidDel="00DC544B">
          <w:delText>data</w:delText>
        </w:r>
        <w:r w:rsidR="1BC0EAB0" w:rsidRPr="00B9168C" w:rsidDel="00DC544B">
          <w:delText xml:space="preserve"> shares</w:delText>
        </w:r>
      </w:del>
      <w:commentRangeEnd w:id="580"/>
      <w:r w:rsidR="00C241F5">
        <w:rPr>
          <w:rStyle w:val="Merknadsreferanse"/>
        </w:rPr>
        <w:commentReference w:id="580"/>
      </w:r>
      <w:r w:rsidR="252ED07D" w:rsidRPr="00B9168C">
        <w:t>.</w:t>
      </w:r>
      <w:r w:rsidR="748C4BD3">
        <w:t xml:space="preserve"> </w:t>
      </w:r>
      <w:r w:rsidR="79261B79" w:rsidRPr="00214348">
        <w:t xml:space="preserve">In both the pilot and main surveys, non-voters are </w:t>
      </w:r>
      <w:r w:rsidR="3ACF0C3B">
        <w:t xml:space="preserve">highly </w:t>
      </w:r>
      <w:r w:rsidR="79261B79" w:rsidRPr="00214348">
        <w:t xml:space="preserve">underrepresented. In the pilot survey, 45 respondents (2.6%) </w:t>
      </w:r>
      <w:r w:rsidR="79261B79" w:rsidRPr="00214348">
        <w:lastRenderedPageBreak/>
        <w:t>indicated they did not vote in the last election, while in the main survey, 238 respondents (6.2%) reported the same.</w:t>
      </w:r>
      <w:r w:rsidR="748C4BD3">
        <w:t xml:space="preserve"> </w:t>
      </w:r>
      <w:r w:rsidR="252ED07D">
        <w:t>In contrast, the Norwegian Directorate of Election</w:t>
      </w:r>
      <w:r w:rsidR="43E59FB7">
        <w:t>s</w:t>
      </w:r>
      <w:r w:rsidR="252ED07D">
        <w:t xml:space="preserve"> reported</w:t>
      </w:r>
      <w:ins w:id="581" w:author="Trine Dale" w:date="2024-11-10T16:56:00Z">
        <w:r w:rsidR="22D1E954">
          <w:t xml:space="preserve"> that</w:t>
        </w:r>
      </w:ins>
      <w:r w:rsidR="252ED07D">
        <w:t xml:space="preserve"> 37.7% of eligible persons did not vote in the 2023 election.</w:t>
      </w:r>
      <w:r w:rsidR="3DDD34ED">
        <w:t xml:space="preserve"> In the figure</w:t>
      </w:r>
      <w:r w:rsidR="748C4BD3">
        <w:t>s</w:t>
      </w:r>
      <w:r w:rsidR="3DDD34ED">
        <w:t xml:space="preserve">, we do not </w:t>
      </w:r>
      <w:r w:rsidR="563747D1">
        <w:t>include</w:t>
      </w:r>
      <w:r w:rsidR="3DDD34ED">
        <w:t xml:space="preserve"> the </w:t>
      </w:r>
      <w:del w:id="582" w:author="Trine Dale" w:date="2024-11-10T16:56:00Z">
        <w:r w:rsidR="00C241F5" w:rsidDel="3DDD34ED">
          <w:delText>share of</w:delText>
        </w:r>
      </w:del>
      <w:r w:rsidR="3DDD34ED">
        <w:t xml:space="preserve"> non-voters</w:t>
      </w:r>
      <w:r w:rsidR="4096382D">
        <w:t xml:space="preserve"> </w:t>
      </w:r>
      <w:del w:id="583" w:author="Trine Dale" w:date="2024-11-10T16:56:00Z">
        <w:r w:rsidR="00C241F5" w:rsidDel="06CCD98A">
          <w:delText>so</w:delText>
        </w:r>
        <w:r w:rsidR="00C241F5" w:rsidDel="4096382D">
          <w:delText xml:space="preserve"> that we</w:delText>
        </w:r>
      </w:del>
      <w:ins w:id="584" w:author="Trine Dale" w:date="2024-11-10T16:56:00Z">
        <w:r w:rsidR="0779418A">
          <w:t>in order to</w:t>
        </w:r>
      </w:ins>
      <w:r w:rsidR="4096382D">
        <w:t xml:space="preserve"> get more comparable numbers for relative party support </w:t>
      </w:r>
      <w:r w:rsidR="47421009">
        <w:t>among</w:t>
      </w:r>
      <w:r w:rsidR="4096382D">
        <w:t xml:space="preserve"> those that vote.</w:t>
      </w:r>
      <w:r w:rsidR="47B497A1" w:rsidRPr="0053712D">
        <w:rPr>
          <w:noProof/>
        </w:rPr>
        <w:t xml:space="preserve"> </w:t>
      </w:r>
      <w:r w:rsidR="00696E43">
        <w:rPr>
          <w:noProof/>
        </w:rPr>
        <w:drawing>
          <wp:inline distT="0" distB="0" distL="0" distR="0" wp14:anchorId="416CB4E9" wp14:editId="523FFE2C">
            <wp:extent cx="5759450" cy="3554095"/>
            <wp:effectExtent l="0" t="0" r="0" b="8255"/>
            <wp:docPr id="700297417"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297417" name=""/>
                    <pic:cNvPicPr/>
                  </pic:nvPicPr>
                  <pic:blipFill>
                    <a:blip r:embed="rId86">
                      <a:extLst>
                        <a:ext uri="{96DAC541-7B7A-43D3-8B79-37D633B846F1}">
                          <asvg:svgBlip xmlns:asvg="http://schemas.microsoft.com/office/drawing/2016/SVG/main" r:embed="rId87"/>
                        </a:ext>
                      </a:extLst>
                    </a:blip>
                    <a:stretch>
                      <a:fillRect/>
                    </a:stretch>
                  </pic:blipFill>
                  <pic:spPr>
                    <a:xfrm>
                      <a:off x="0" y="0"/>
                      <a:ext cx="5759450" cy="3554095"/>
                    </a:xfrm>
                    <a:prstGeom prst="rect">
                      <a:avLst/>
                    </a:prstGeom>
                  </pic:spPr>
                </pic:pic>
              </a:graphicData>
            </a:graphic>
          </wp:inline>
        </w:drawing>
      </w:r>
    </w:p>
    <w:p w14:paraId="1BEC0B67" w14:textId="496419FC" w:rsidR="00E520AF" w:rsidRDefault="00E520AF" w:rsidP="00E520AF">
      <w:pPr>
        <w:pStyle w:val="Bildetekst"/>
      </w:pPr>
      <w:bookmarkStart w:id="585" w:name="_Ref166679602"/>
      <w:r>
        <w:t xml:space="preserve">Figure </w:t>
      </w:r>
      <w:r w:rsidR="00EC0A30">
        <w:fldChar w:fldCharType="begin"/>
      </w:r>
      <w:r w:rsidR="00EC0A30">
        <w:instrText xml:space="preserve"> STYLEREF 1 \s </w:instrText>
      </w:r>
      <w:r w:rsidR="00EC0A30">
        <w:fldChar w:fldCharType="separate"/>
      </w:r>
      <w:r w:rsidR="00C34CCF">
        <w:rPr>
          <w:noProof/>
        </w:rPr>
        <w:t>4</w:t>
      </w:r>
      <w:r w:rsidR="00EC0A30">
        <w:fldChar w:fldCharType="end"/>
      </w:r>
      <w:r w:rsidR="00EC0A30">
        <w:t>.</w:t>
      </w:r>
      <w:r w:rsidR="00EC0A30">
        <w:fldChar w:fldCharType="begin"/>
      </w:r>
      <w:r w:rsidR="00EC0A30">
        <w:instrText xml:space="preserve"> SEQ Figure \* ARABIC \s 1 </w:instrText>
      </w:r>
      <w:r w:rsidR="00EC0A30">
        <w:fldChar w:fldCharType="separate"/>
      </w:r>
      <w:r w:rsidR="00C34CCF">
        <w:rPr>
          <w:noProof/>
        </w:rPr>
        <w:t>16</w:t>
      </w:r>
      <w:r w:rsidR="00EC0A30">
        <w:fldChar w:fldCharType="end"/>
      </w:r>
      <w:bookmarkEnd w:id="585"/>
      <w:r w:rsidR="00BE52B4">
        <w:t>:</w:t>
      </w:r>
      <w:r>
        <w:t xml:space="preserve"> Party affiliations</w:t>
      </w:r>
      <w:r w:rsidR="0053712D">
        <w:t xml:space="preserve"> for the pilot </w:t>
      </w:r>
      <w:r w:rsidR="00E47353">
        <w:t xml:space="preserve">and main </w:t>
      </w:r>
      <w:r w:rsidR="0053712D">
        <w:t>survey</w:t>
      </w:r>
      <w:r w:rsidR="00E47353">
        <w:t>s</w:t>
      </w:r>
      <w:r w:rsidR="00222B91">
        <w:t xml:space="preserve"> </w:t>
      </w:r>
      <w:r w:rsidR="00D50734">
        <w:t>compared to the Norwegian Directorate of Elections</w:t>
      </w:r>
      <w:r>
        <w:t>.</w:t>
      </w:r>
    </w:p>
    <w:p w14:paraId="6F31F769" w14:textId="689DB7B5" w:rsidR="00412A6A" w:rsidRDefault="00412A6A" w:rsidP="00412A6A">
      <w:r>
        <w:fldChar w:fldCharType="begin"/>
      </w:r>
      <w:r>
        <w:instrText xml:space="preserve"> REF _Ref178260891 \h </w:instrText>
      </w:r>
      <w:r>
        <w:fldChar w:fldCharType="separate"/>
      </w:r>
      <w:r w:rsidR="00C34CCF">
        <w:t xml:space="preserve">Figure </w:t>
      </w:r>
      <w:r w:rsidR="00C34CCF">
        <w:rPr>
          <w:noProof/>
        </w:rPr>
        <w:t>4</w:t>
      </w:r>
      <w:r w:rsidR="00C34CCF">
        <w:t>.</w:t>
      </w:r>
      <w:r w:rsidR="00C34CCF">
        <w:rPr>
          <w:noProof/>
        </w:rPr>
        <w:t>17</w:t>
      </w:r>
      <w:r>
        <w:fldChar w:fldCharType="end"/>
      </w:r>
      <w:r>
        <w:t xml:space="preserve"> </w:t>
      </w:r>
      <w:del w:id="586" w:author="Askill Harkjerr Halse" w:date="2024-12-04T21:23:00Z" w16du:dateUtc="2024-12-04T20:23:00Z">
        <w:r w:rsidDel="00795117">
          <w:delText xml:space="preserve">and </w:delText>
        </w:r>
        <w:r w:rsidDel="00795117">
          <w:fldChar w:fldCharType="begin"/>
        </w:r>
        <w:r w:rsidDel="00795117">
          <w:delInstrText xml:space="preserve"> REF _Ref178260894 \h </w:delInstrText>
        </w:r>
        <w:r w:rsidDel="00795117">
          <w:fldChar w:fldCharType="separate"/>
        </w:r>
        <w:r w:rsidR="00C34CCF" w:rsidDel="00795117">
          <w:delText xml:space="preserve">Figure </w:delText>
        </w:r>
        <w:r w:rsidR="00C34CCF" w:rsidDel="00795117">
          <w:rPr>
            <w:noProof/>
          </w:rPr>
          <w:delText>4</w:delText>
        </w:r>
        <w:r w:rsidR="00C34CCF" w:rsidDel="00795117">
          <w:delText>.</w:delText>
        </w:r>
        <w:r w:rsidR="00C34CCF" w:rsidDel="00795117">
          <w:rPr>
            <w:noProof/>
          </w:rPr>
          <w:delText>18</w:delText>
        </w:r>
        <w:r w:rsidDel="00795117">
          <w:fldChar w:fldCharType="end"/>
        </w:r>
        <w:r w:rsidDel="00795117">
          <w:delText xml:space="preserve"> </w:delText>
        </w:r>
      </w:del>
      <w:r>
        <w:t>show</w:t>
      </w:r>
      <w:ins w:id="587" w:author="Askill Harkjerr Halse" w:date="2024-12-04T21:23:00Z" w16du:dateUtc="2024-12-04T20:23:00Z">
        <w:r w:rsidR="00795117">
          <w:t>s</w:t>
        </w:r>
      </w:ins>
      <w:r>
        <w:t xml:space="preserve"> the distribution of party affiliations by gender for the </w:t>
      </w:r>
      <w:del w:id="588" w:author="Askill Harkjerr Halse" w:date="2024-12-04T21:23:00Z" w16du:dateUtc="2024-12-04T20:23:00Z">
        <w:r w:rsidRPr="00484070" w:rsidDel="00795117">
          <w:delText xml:space="preserve">pilot and </w:delText>
        </w:r>
      </w:del>
      <w:r w:rsidRPr="00484070">
        <w:t>main survey</w:t>
      </w:r>
      <w:del w:id="589" w:author="Askill Harkjerr Halse" w:date="2024-12-04T21:23:00Z" w16du:dateUtc="2024-12-04T20:23:00Z">
        <w:r w:rsidRPr="00484070" w:rsidDel="00795117">
          <w:delText>s, respectively</w:delText>
        </w:r>
      </w:del>
      <w:r w:rsidRPr="00484070">
        <w:t>.</w:t>
      </w:r>
    </w:p>
    <w:p w14:paraId="48A502FE" w14:textId="37D53D2D" w:rsidR="00412A6A" w:rsidDel="00795117" w:rsidRDefault="005F06D6" w:rsidP="00412A6A">
      <w:pPr>
        <w:keepNext/>
        <w:rPr>
          <w:moveFrom w:id="590" w:author="Askill Harkjerr Halse" w:date="2024-12-04T21:23:00Z" w16du:dateUtc="2024-12-04T20:23:00Z"/>
        </w:rPr>
      </w:pPr>
      <w:moveFromRangeStart w:id="591" w:author="Askill Harkjerr Halse" w:date="2024-12-04T21:23:00Z" w:name="move184239815"/>
      <w:moveFrom w:id="592" w:author="Askill Harkjerr Halse" w:date="2024-12-04T21:23:00Z" w16du:dateUtc="2024-12-04T20:23:00Z">
        <w:r w:rsidRPr="005F06D6" w:rsidDel="00795117">
          <w:rPr>
            <w:noProof/>
          </w:rPr>
          <w:drawing>
            <wp:inline distT="0" distB="0" distL="0" distR="0" wp14:anchorId="49FA51BC" wp14:editId="613FAAD7">
              <wp:extent cx="5759450" cy="3554095"/>
              <wp:effectExtent l="0" t="0" r="0" b="8255"/>
              <wp:docPr id="184826714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267146" name=""/>
                      <pic:cNvPicPr/>
                    </pic:nvPicPr>
                    <pic:blipFill>
                      <a:blip r:embed="rId88">
                        <a:extLst>
                          <a:ext uri="{96DAC541-7B7A-43D3-8B79-37D633B846F1}">
                            <asvg:svgBlip xmlns:asvg="http://schemas.microsoft.com/office/drawing/2016/SVG/main" r:embed="rId89"/>
                          </a:ext>
                        </a:extLst>
                      </a:blip>
                      <a:stretch>
                        <a:fillRect/>
                      </a:stretch>
                    </pic:blipFill>
                    <pic:spPr>
                      <a:xfrm>
                        <a:off x="0" y="0"/>
                        <a:ext cx="5759450" cy="3554095"/>
                      </a:xfrm>
                      <a:prstGeom prst="rect">
                        <a:avLst/>
                      </a:prstGeom>
                    </pic:spPr>
                  </pic:pic>
                </a:graphicData>
              </a:graphic>
            </wp:inline>
          </w:drawing>
        </w:r>
      </w:moveFrom>
    </w:p>
    <w:p w14:paraId="7D70B531" w14:textId="192856B8" w:rsidR="00412A6A" w:rsidDel="00795117" w:rsidRDefault="00412A6A" w:rsidP="00412A6A">
      <w:pPr>
        <w:pStyle w:val="Bildetekst"/>
        <w:rPr>
          <w:moveFrom w:id="593" w:author="Askill Harkjerr Halse" w:date="2024-12-04T21:23:00Z" w16du:dateUtc="2024-12-04T20:23:00Z"/>
        </w:rPr>
      </w:pPr>
      <w:moveFrom w:id="594" w:author="Askill Harkjerr Halse" w:date="2024-12-04T21:23:00Z" w16du:dateUtc="2024-12-04T20:23:00Z">
        <w:r w:rsidDel="00795117">
          <w:t xml:space="preserve">Figure </w:t>
        </w:r>
        <w:r w:rsidR="00EC0A30" w:rsidDel="00795117">
          <w:fldChar w:fldCharType="begin"/>
        </w:r>
        <w:r w:rsidR="00EC0A30" w:rsidDel="00795117">
          <w:instrText xml:space="preserve"> STYLEREF 1 \s </w:instrText>
        </w:r>
        <w:r w:rsidR="00EC0A30" w:rsidDel="00795117">
          <w:fldChar w:fldCharType="separate"/>
        </w:r>
        <w:r w:rsidR="00C34CCF" w:rsidDel="00795117">
          <w:rPr>
            <w:noProof/>
          </w:rPr>
          <w:t>4</w:t>
        </w:r>
        <w:r w:rsidR="00EC0A30" w:rsidDel="00795117">
          <w:fldChar w:fldCharType="end"/>
        </w:r>
        <w:r w:rsidR="00EC0A30" w:rsidDel="00795117">
          <w:t>.</w:t>
        </w:r>
        <w:r w:rsidR="00EC0A30" w:rsidDel="00795117">
          <w:fldChar w:fldCharType="begin"/>
        </w:r>
        <w:r w:rsidR="00EC0A30" w:rsidDel="00795117">
          <w:instrText xml:space="preserve"> SEQ Figure \* ARABIC \s 1 </w:instrText>
        </w:r>
        <w:r w:rsidR="00EC0A30" w:rsidDel="00795117">
          <w:fldChar w:fldCharType="separate"/>
        </w:r>
        <w:r w:rsidR="00C34CCF" w:rsidDel="00795117">
          <w:rPr>
            <w:noProof/>
          </w:rPr>
          <w:t>17</w:t>
        </w:r>
        <w:r w:rsidR="00EC0A30" w:rsidDel="00795117">
          <w:fldChar w:fldCharType="end"/>
        </w:r>
        <w:r w:rsidR="00D465BC" w:rsidDel="00795117">
          <w:t>:</w:t>
        </w:r>
        <w:r w:rsidDel="00795117">
          <w:t xml:space="preserve"> </w:t>
        </w:r>
        <w:r w:rsidRPr="00E72F3B" w:rsidDel="00795117">
          <w:t xml:space="preserve">Share of </w:t>
        </w:r>
        <w:r w:rsidDel="00795117">
          <w:t>party affiliations</w:t>
        </w:r>
        <w:r w:rsidRPr="00E72F3B" w:rsidDel="00795117">
          <w:t xml:space="preserve"> by gender, in the </w:t>
        </w:r>
        <w:r w:rsidDel="00795117">
          <w:t>pilot</w:t>
        </w:r>
        <w:r w:rsidRPr="00E72F3B" w:rsidDel="00795117">
          <w:t xml:space="preserve"> survey.</w:t>
        </w:r>
      </w:moveFrom>
    </w:p>
    <w:moveFromRangeEnd w:id="591"/>
    <w:p w14:paraId="635C9C20" w14:textId="77777777" w:rsidR="005F06D6" w:rsidRPr="005F06D6" w:rsidRDefault="005F06D6" w:rsidP="00490A0D"/>
    <w:p w14:paraId="67E420B8" w14:textId="612099EC" w:rsidR="00412A6A" w:rsidRDefault="00CD191F" w:rsidP="00412A6A">
      <w:pPr>
        <w:keepNext/>
      </w:pPr>
      <w:r w:rsidRPr="00CD191F">
        <w:rPr>
          <w:noProof/>
        </w:rPr>
        <w:lastRenderedPageBreak/>
        <w:drawing>
          <wp:inline distT="0" distB="0" distL="0" distR="0" wp14:anchorId="3ABDE154" wp14:editId="56DEB22D">
            <wp:extent cx="5759450" cy="3554095"/>
            <wp:effectExtent l="0" t="0" r="0" b="8255"/>
            <wp:docPr id="1845831454"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831454" name=""/>
                    <pic:cNvPicPr/>
                  </pic:nvPicPr>
                  <pic:blipFill>
                    <a:blip r:embed="rId90">
                      <a:extLst>
                        <a:ext uri="{96DAC541-7B7A-43D3-8B79-37D633B846F1}">
                          <asvg:svgBlip xmlns:asvg="http://schemas.microsoft.com/office/drawing/2016/SVG/main" r:embed="rId91"/>
                        </a:ext>
                      </a:extLst>
                    </a:blip>
                    <a:stretch>
                      <a:fillRect/>
                    </a:stretch>
                  </pic:blipFill>
                  <pic:spPr>
                    <a:xfrm>
                      <a:off x="0" y="0"/>
                      <a:ext cx="5759450" cy="3554095"/>
                    </a:xfrm>
                    <a:prstGeom prst="rect">
                      <a:avLst/>
                    </a:prstGeom>
                  </pic:spPr>
                </pic:pic>
              </a:graphicData>
            </a:graphic>
          </wp:inline>
        </w:drawing>
      </w:r>
    </w:p>
    <w:p w14:paraId="35C81FDE" w14:textId="20250164" w:rsidR="00412A6A" w:rsidRPr="00E520AF" w:rsidRDefault="00412A6A" w:rsidP="00412A6A">
      <w:pPr>
        <w:pStyle w:val="Bildetekst"/>
      </w:pPr>
      <w:bookmarkStart w:id="595" w:name="_Ref178260894"/>
      <w:r>
        <w:t xml:space="preserve">Figure </w:t>
      </w:r>
      <w:r w:rsidR="00EC0A30">
        <w:fldChar w:fldCharType="begin"/>
      </w:r>
      <w:r w:rsidR="00EC0A30">
        <w:instrText xml:space="preserve"> STYLEREF 1 \s </w:instrText>
      </w:r>
      <w:r w:rsidR="00EC0A30">
        <w:fldChar w:fldCharType="separate"/>
      </w:r>
      <w:r w:rsidR="00C34CCF">
        <w:rPr>
          <w:noProof/>
        </w:rPr>
        <w:t>4</w:t>
      </w:r>
      <w:r w:rsidR="00EC0A30">
        <w:fldChar w:fldCharType="end"/>
      </w:r>
      <w:r w:rsidR="00EC0A30">
        <w:t>.</w:t>
      </w:r>
      <w:r w:rsidR="00EC0A30">
        <w:fldChar w:fldCharType="begin"/>
      </w:r>
      <w:r w:rsidR="00EC0A30">
        <w:instrText xml:space="preserve"> SEQ Figure \* ARABIC \s 1 </w:instrText>
      </w:r>
      <w:r w:rsidR="00EC0A30">
        <w:fldChar w:fldCharType="separate"/>
      </w:r>
      <w:r w:rsidR="00C34CCF">
        <w:rPr>
          <w:noProof/>
        </w:rPr>
        <w:t>18</w:t>
      </w:r>
      <w:r w:rsidR="00EC0A30">
        <w:fldChar w:fldCharType="end"/>
      </w:r>
      <w:bookmarkEnd w:id="595"/>
      <w:r w:rsidR="00D465BC">
        <w:t>:</w:t>
      </w:r>
      <w:r>
        <w:t xml:space="preserve"> </w:t>
      </w:r>
      <w:r w:rsidRPr="00E72F3B">
        <w:t xml:space="preserve">Share of </w:t>
      </w:r>
      <w:r>
        <w:t>party affiliations</w:t>
      </w:r>
      <w:r w:rsidRPr="00E72F3B">
        <w:t xml:space="preserve"> by gender, in the </w:t>
      </w:r>
      <w:r>
        <w:t>main</w:t>
      </w:r>
      <w:r w:rsidRPr="00E72F3B">
        <w:t xml:space="preserve"> survey.</w:t>
      </w:r>
    </w:p>
    <w:p w14:paraId="4D15E699" w14:textId="70ADD844" w:rsidR="00545DF6" w:rsidRDefault="00545DF6" w:rsidP="00E520AF">
      <w:r>
        <w:t>In some of the following analysis, we will</w:t>
      </w:r>
      <w:r w:rsidR="00F950EC">
        <w:t xml:space="preserve"> </w:t>
      </w:r>
      <w:r w:rsidR="00E963D8">
        <w:t xml:space="preserve">use </w:t>
      </w:r>
      <w:r w:rsidR="008D030D">
        <w:t>four</w:t>
      </w:r>
      <w:r w:rsidR="00E963D8">
        <w:t xml:space="preserve"> main categories for party preferences, based on this question:</w:t>
      </w:r>
    </w:p>
    <w:p w14:paraId="7E4BCC31" w14:textId="4CBBC9AB" w:rsidR="00E963D8" w:rsidRDefault="00E963D8" w:rsidP="00E963D8">
      <w:pPr>
        <w:pStyle w:val="Listeavsnitt"/>
        <w:numPr>
          <w:ilvl w:val="0"/>
          <w:numId w:val="17"/>
        </w:numPr>
      </w:pPr>
      <w:r>
        <w:t xml:space="preserve">Moderate: Labor </w:t>
      </w:r>
      <w:r w:rsidR="00E546E5">
        <w:t>P</w:t>
      </w:r>
      <w:r>
        <w:t xml:space="preserve">arty, Center </w:t>
      </w:r>
      <w:r w:rsidR="00E546E5">
        <w:t>P</w:t>
      </w:r>
      <w:r>
        <w:t>arty, Christian Democratic Party</w:t>
      </w:r>
      <w:r w:rsidR="00662E57">
        <w:t xml:space="preserve">, </w:t>
      </w:r>
      <w:r>
        <w:t xml:space="preserve">Conservative </w:t>
      </w:r>
      <w:r w:rsidR="00E546E5">
        <w:t>P</w:t>
      </w:r>
      <w:r>
        <w:t>arty</w:t>
      </w:r>
    </w:p>
    <w:p w14:paraId="1851B968" w14:textId="7DBD576A" w:rsidR="00E963D8" w:rsidRDefault="00E963D8" w:rsidP="00E963D8">
      <w:pPr>
        <w:pStyle w:val="Listeavsnitt"/>
        <w:numPr>
          <w:ilvl w:val="0"/>
          <w:numId w:val="17"/>
        </w:numPr>
      </w:pPr>
      <w:r>
        <w:t xml:space="preserve">Environmental: Socialist Left </w:t>
      </w:r>
      <w:r w:rsidR="00E546E5">
        <w:t>P</w:t>
      </w:r>
      <w:r>
        <w:t xml:space="preserve">arty, </w:t>
      </w:r>
      <w:r w:rsidR="00F714C8">
        <w:t>Green Party</w:t>
      </w:r>
      <w:r w:rsidR="00E546E5">
        <w:t xml:space="preserve">, </w:t>
      </w:r>
      <w:r w:rsidR="00F714C8">
        <w:t>Liberal Party</w:t>
      </w:r>
    </w:p>
    <w:p w14:paraId="6CB47873" w14:textId="5AAE7FA5" w:rsidR="00F714C8" w:rsidRDefault="00F714C8" w:rsidP="00E963D8">
      <w:pPr>
        <w:pStyle w:val="Listeavsnitt"/>
        <w:numPr>
          <w:ilvl w:val="0"/>
          <w:numId w:val="17"/>
        </w:numPr>
      </w:pPr>
      <w:r>
        <w:t>Populist: Progress Party</w:t>
      </w:r>
      <w:r w:rsidR="00E546E5">
        <w:t>,</w:t>
      </w:r>
      <w:r>
        <w:t xml:space="preserve"> Industry and Business Party</w:t>
      </w:r>
    </w:p>
    <w:p w14:paraId="00C0D7D3" w14:textId="084B0C62" w:rsidR="00F714C8" w:rsidRDefault="00F714C8" w:rsidP="00E963D8">
      <w:pPr>
        <w:pStyle w:val="Listeavsnitt"/>
        <w:numPr>
          <w:ilvl w:val="0"/>
          <w:numId w:val="17"/>
        </w:numPr>
      </w:pPr>
      <w:r>
        <w:t xml:space="preserve">Other: Red Party, </w:t>
      </w:r>
      <w:r w:rsidR="002C3A62">
        <w:t>other parties</w:t>
      </w:r>
      <w:r w:rsidR="00E546E5">
        <w:t xml:space="preserve">, </w:t>
      </w:r>
      <w:r w:rsidR="002C3A62">
        <w:t>non-voters</w:t>
      </w:r>
    </w:p>
    <w:p w14:paraId="6D8FE5E5" w14:textId="579E41F0" w:rsidR="008A29C7" w:rsidRDefault="008A29C7" w:rsidP="00E325AB">
      <w:r>
        <w:t xml:space="preserve">This categorization is used because we expect that it could be relevant for explaining attitudes towards transport </w:t>
      </w:r>
      <w:r w:rsidR="006C7AAB">
        <w:t>and environmental policies, but possibly also other political views.</w:t>
      </w:r>
      <w:r w:rsidR="00FD26DC">
        <w:t xml:space="preserve"> We expect those who vote for environmental parties to be more </w:t>
      </w:r>
      <w:r w:rsidR="00B67E54">
        <w:t>in favor of road pricing and other environmental taxes, and the opposite for those who vote for populist parties. We expect those who vote for moderate parties to be somewhere in between.</w:t>
      </w:r>
      <w:r w:rsidR="00E325AB">
        <w:t xml:space="preserve"> Note that the moderate and environmental blocs include both left-wing and right-wing parties</w:t>
      </w:r>
      <w:r w:rsidR="00D032DA">
        <w:t>, while the populist bloc is more right-wing.</w:t>
      </w:r>
      <w:r w:rsidR="00D032DA">
        <w:rPr>
          <w:rStyle w:val="Fotnotereferanse"/>
        </w:rPr>
        <w:footnoteReference w:id="17"/>
      </w:r>
    </w:p>
    <w:p w14:paraId="10BC9C04" w14:textId="53B30E9C" w:rsidR="00BC18EC" w:rsidRDefault="00BC18EC" w:rsidP="009D6126">
      <w:pPr>
        <w:pStyle w:val="Overskrift3"/>
      </w:pPr>
      <w:r w:rsidRPr="0092046A">
        <w:t>Perception of inequality</w:t>
      </w:r>
    </w:p>
    <w:p w14:paraId="526198B1" w14:textId="20223CEB" w:rsidR="00DC544B" w:rsidRDefault="005E592C" w:rsidP="00AA5C71">
      <w:pPr>
        <w:rPr>
          <w:ins w:id="596" w:author="Askill Harkjerr Halse" w:date="2024-11-23T21:11:00Z" w16du:dateUtc="2024-11-23T20:11:00Z"/>
        </w:rPr>
      </w:pPr>
      <w:r>
        <w:fldChar w:fldCharType="begin"/>
      </w:r>
      <w:r>
        <w:instrText xml:space="preserve"> REF _Ref176343310 \h </w:instrText>
      </w:r>
      <w:r>
        <w:fldChar w:fldCharType="separate"/>
      </w:r>
      <w:r w:rsidR="41CCBCE2">
        <w:t xml:space="preserve">Figure </w:t>
      </w:r>
      <w:r w:rsidR="41CCBCE2" w:rsidRPr="4044C3C2">
        <w:rPr>
          <w:noProof/>
        </w:rPr>
        <w:t>4</w:t>
      </w:r>
      <w:r w:rsidR="41CCBCE2">
        <w:t>.</w:t>
      </w:r>
      <w:r w:rsidR="41CCBCE2" w:rsidRPr="4044C3C2">
        <w:rPr>
          <w:noProof/>
        </w:rPr>
        <w:t>19</w:t>
      </w:r>
      <w:r>
        <w:fldChar w:fldCharType="end"/>
      </w:r>
      <w:r w:rsidR="18CDA2CC">
        <w:t xml:space="preserve"> </w:t>
      </w:r>
      <w:r w:rsidR="6E62CFF7">
        <w:t xml:space="preserve">and </w:t>
      </w:r>
      <w:r>
        <w:fldChar w:fldCharType="begin"/>
      </w:r>
      <w:r>
        <w:instrText xml:space="preserve"> REF _Ref166573885 \h </w:instrText>
      </w:r>
      <w:r>
        <w:fldChar w:fldCharType="separate"/>
      </w:r>
      <w:r w:rsidR="41CCBCE2">
        <w:t xml:space="preserve">Figure </w:t>
      </w:r>
      <w:r w:rsidR="41CCBCE2" w:rsidRPr="4044C3C2">
        <w:rPr>
          <w:noProof/>
        </w:rPr>
        <w:t>4</w:t>
      </w:r>
      <w:r w:rsidR="41CCBCE2">
        <w:t>.</w:t>
      </w:r>
      <w:r w:rsidR="41CCBCE2" w:rsidRPr="4044C3C2">
        <w:rPr>
          <w:noProof/>
        </w:rPr>
        <w:t>20</w:t>
      </w:r>
      <w:r>
        <w:fldChar w:fldCharType="end"/>
      </w:r>
      <w:r w:rsidR="6E62CFF7">
        <w:t xml:space="preserve"> </w:t>
      </w:r>
      <w:r w:rsidR="4C1923CC">
        <w:t>illustrate the responses to q</w:t>
      </w:r>
      <w:r w:rsidR="039A396B">
        <w:t>uestions about economic inequality</w:t>
      </w:r>
      <w:r w:rsidR="4C1923CC">
        <w:t xml:space="preserve"> as shown in</w:t>
      </w:r>
      <w:r w:rsidR="3E791F79">
        <w:t xml:space="preserve"> </w:t>
      </w:r>
      <w:r>
        <w:fldChar w:fldCharType="begin"/>
      </w:r>
      <w:r>
        <w:instrText xml:space="preserve"> REF _Ref181191511 \h </w:instrText>
      </w:r>
      <w:r>
        <w:fldChar w:fldCharType="separate"/>
      </w:r>
      <w:r w:rsidR="41CCBCE2">
        <w:t xml:space="preserve">Figure </w:t>
      </w:r>
      <w:r w:rsidR="41CCBCE2" w:rsidRPr="4044C3C2">
        <w:rPr>
          <w:noProof/>
        </w:rPr>
        <w:t>2</w:t>
      </w:r>
      <w:r w:rsidR="41CCBCE2">
        <w:t>.</w:t>
      </w:r>
      <w:r w:rsidR="41CCBCE2" w:rsidRPr="4044C3C2">
        <w:rPr>
          <w:noProof/>
        </w:rPr>
        <w:t>1</w:t>
      </w:r>
      <w:r>
        <w:fldChar w:fldCharType="end"/>
      </w:r>
      <w:r w:rsidR="05387E8C">
        <w:t xml:space="preserve"> </w:t>
      </w:r>
      <w:r w:rsidR="30B6AFA5">
        <w:t xml:space="preserve">in Section </w:t>
      </w:r>
      <w:r>
        <w:fldChar w:fldCharType="begin"/>
      </w:r>
      <w:r>
        <w:instrText xml:space="preserve"> REF _Ref175558616 \r \h </w:instrText>
      </w:r>
      <w:r>
        <w:fldChar w:fldCharType="separate"/>
      </w:r>
      <w:r w:rsidR="41CCBCE2">
        <w:t>2.4</w:t>
      </w:r>
      <w:r>
        <w:fldChar w:fldCharType="end"/>
      </w:r>
      <w:r w:rsidR="4C1923CC">
        <w:t xml:space="preserve">. </w:t>
      </w:r>
      <w:ins w:id="597" w:author="Askill Harkjerr Halse" w:date="2024-11-23T21:11:00Z" w16du:dateUtc="2024-11-23T20:11:00Z">
        <w:r w:rsidR="00DC544B">
          <w:t xml:space="preserve">Here, respondents were asked to choose the </w:t>
        </w:r>
      </w:ins>
      <w:ins w:id="598" w:author="Askill Harkjerr Halse" w:date="2024-11-23T21:12:00Z" w16du:dateUtc="2024-11-23T20:12:00Z">
        <w:r w:rsidR="00DC544B">
          <w:t>sty</w:t>
        </w:r>
      </w:ins>
      <w:ins w:id="599" w:author="Askill Harkjerr Halse" w:date="2024-11-23T21:13:00Z" w16du:dateUtc="2024-11-23T20:13:00Z">
        <w:r w:rsidR="00DC544B">
          <w:t>lized distribution</w:t>
        </w:r>
      </w:ins>
      <w:ins w:id="600" w:author="Askill Harkjerr Halse" w:date="2024-11-23T21:11:00Z" w16du:dateUtc="2024-11-23T20:11:00Z">
        <w:r w:rsidR="00DC544B">
          <w:t xml:space="preserve"> that they thought best re</w:t>
        </w:r>
      </w:ins>
      <w:ins w:id="601" w:author="Askill Harkjerr Halse" w:date="2024-11-23T21:12:00Z" w16du:dateUtc="2024-11-23T20:12:00Z">
        <w:r w:rsidR="00DC544B">
          <w:t xml:space="preserve">presented the current economic </w:t>
        </w:r>
      </w:ins>
      <w:ins w:id="602" w:author="Askill Harkjerr Halse" w:date="2024-11-23T21:13:00Z" w16du:dateUtc="2024-11-23T20:13:00Z">
        <w:r w:rsidR="00DC544B">
          <w:t>distribution in society and the distribution that they would like society to have.</w:t>
        </w:r>
      </w:ins>
    </w:p>
    <w:p w14:paraId="45108518" w14:textId="464B50A5" w:rsidR="00A15083" w:rsidRDefault="005E592C" w:rsidP="00AA5C71">
      <w:r>
        <w:fldChar w:fldCharType="begin"/>
      </w:r>
      <w:r>
        <w:instrText xml:space="preserve"> REF _Ref176343310 \h </w:instrText>
      </w:r>
      <w:r>
        <w:fldChar w:fldCharType="separate"/>
      </w:r>
      <w:r w:rsidR="41CCBCE2">
        <w:t xml:space="preserve">Figure </w:t>
      </w:r>
      <w:r w:rsidR="41CCBCE2" w:rsidRPr="4044C3C2">
        <w:rPr>
          <w:noProof/>
        </w:rPr>
        <w:t>4</w:t>
      </w:r>
      <w:r w:rsidR="41CCBCE2">
        <w:t>.</w:t>
      </w:r>
      <w:r w:rsidR="41CCBCE2" w:rsidRPr="4044C3C2">
        <w:rPr>
          <w:noProof/>
        </w:rPr>
        <w:t>19</w:t>
      </w:r>
      <w:r>
        <w:fldChar w:fldCharType="end"/>
      </w:r>
      <w:r w:rsidR="6D3A34B7">
        <w:t xml:space="preserve"> </w:t>
      </w:r>
      <w:r w:rsidR="40264E83">
        <w:t>compare</w:t>
      </w:r>
      <w:r w:rsidR="4C427478">
        <w:t>s</w:t>
      </w:r>
      <w:r w:rsidR="40264E83">
        <w:t xml:space="preserve"> perceived inequality structures for current conditions </w:t>
      </w:r>
      <w:r w:rsidR="4A9AFD5F">
        <w:t xml:space="preserve">and </w:t>
      </w:r>
      <w:r w:rsidR="3425F311">
        <w:t xml:space="preserve">ideal conditions </w:t>
      </w:r>
      <w:r w:rsidR="4A9AFD5F">
        <w:t xml:space="preserve">based on </w:t>
      </w:r>
      <w:r w:rsidR="4C427478">
        <w:t>the</w:t>
      </w:r>
      <w:r w:rsidR="4A9AFD5F">
        <w:t xml:space="preserve"> main survey.</w:t>
      </w:r>
      <w:r w:rsidR="4C427478">
        <w:t xml:space="preserve"> </w:t>
      </w:r>
      <w:r w:rsidR="74C46999">
        <w:t>I</w:t>
      </w:r>
      <w:r w:rsidR="303D37B5">
        <w:t>n the main survey</w:t>
      </w:r>
      <w:r w:rsidR="17365B27">
        <w:t>,</w:t>
      </w:r>
      <w:r w:rsidR="303D37B5">
        <w:t xml:space="preserve"> </w:t>
      </w:r>
      <w:r w:rsidR="589AB0E3">
        <w:t xml:space="preserve">44% of respondents </w:t>
      </w:r>
      <w:r w:rsidR="77CCE02E">
        <w:t>believe that</w:t>
      </w:r>
      <w:r w:rsidR="42725073">
        <w:t xml:space="preserve"> </w:t>
      </w:r>
      <w:r w:rsidR="77CCE02E">
        <w:t>inequality conditions</w:t>
      </w:r>
      <w:r w:rsidR="5FC9B68B">
        <w:t xml:space="preserve"> </w:t>
      </w:r>
      <w:commentRangeStart w:id="603"/>
      <w:r w:rsidR="5FC9B68B">
        <w:t>(</w:t>
      </w:r>
      <w:r w:rsidR="1DFAA4E2">
        <w:t>“top and bottom”, “pyramid”, “pyramid, fewer at the bottom”)</w:t>
      </w:r>
      <w:commentRangeEnd w:id="603"/>
      <w:r>
        <w:rPr>
          <w:rStyle w:val="Merknadsreferanse"/>
        </w:rPr>
        <w:commentReference w:id="603"/>
      </w:r>
      <w:r w:rsidR="77CCE02E">
        <w:t xml:space="preserve"> </w:t>
      </w:r>
      <w:r w:rsidR="65EE103B">
        <w:t xml:space="preserve">currently describe Norway, </w:t>
      </w:r>
      <w:r w:rsidR="7C82AA1D">
        <w:t xml:space="preserve">while </w:t>
      </w:r>
      <w:r w:rsidR="02043A5E">
        <w:lastRenderedPageBreak/>
        <w:t xml:space="preserve">only </w:t>
      </w:r>
      <w:r w:rsidR="7C82AA1D">
        <w:t xml:space="preserve">14% think </w:t>
      </w:r>
      <w:r w:rsidR="4543F258">
        <w:t>the</w:t>
      </w:r>
      <w:r w:rsidR="0314E440">
        <w:t>se same</w:t>
      </w:r>
      <w:r w:rsidR="4543F258">
        <w:t xml:space="preserve"> conditions</w:t>
      </w:r>
      <w:r w:rsidR="7C82AA1D">
        <w:t xml:space="preserve"> are how </w:t>
      </w:r>
      <w:r w:rsidR="2485230B">
        <w:t>the country</w:t>
      </w:r>
      <w:r w:rsidR="7C82AA1D">
        <w:t xml:space="preserve"> should be ideally.</w:t>
      </w:r>
      <w:r w:rsidR="67FB7711">
        <w:t xml:space="preserve"> </w:t>
      </w:r>
      <w:r>
        <w:fldChar w:fldCharType="begin"/>
      </w:r>
      <w:r>
        <w:instrText xml:space="preserve"> REF _Ref176342748 \h </w:instrText>
      </w:r>
      <w:r>
        <w:fldChar w:fldCharType="separate"/>
      </w:r>
      <w:r w:rsidR="41CCBCE2">
        <w:t xml:space="preserve">Figure </w:t>
      </w:r>
      <w:r w:rsidR="41CCBCE2" w:rsidRPr="4044C3C2">
        <w:rPr>
          <w:noProof/>
        </w:rPr>
        <w:t>0</w:t>
      </w:r>
      <w:r w:rsidR="41CCBCE2">
        <w:t>.</w:t>
      </w:r>
      <w:r w:rsidR="41CCBCE2" w:rsidRPr="4044C3C2">
        <w:rPr>
          <w:noProof/>
        </w:rPr>
        <w:t>16</w:t>
      </w:r>
      <w:r>
        <w:fldChar w:fldCharType="end"/>
      </w:r>
      <w:r w:rsidR="67FB7711">
        <w:t xml:space="preserve"> shows an equivalent plot for the pilot survey in the Appendix. The results are similar </w:t>
      </w:r>
      <w:del w:id="604" w:author="Trine Dale" w:date="2024-11-10T17:00:00Z">
        <w:r w:rsidDel="67FB7711">
          <w:delText>fo</w:delText>
        </w:r>
      </w:del>
      <w:ins w:id="605" w:author="Trine Dale" w:date="2024-11-10T17:00:00Z">
        <w:r w:rsidR="0B4CCBA6">
          <w:t>in</w:t>
        </w:r>
      </w:ins>
      <w:del w:id="606" w:author="Trine Dale" w:date="2024-11-10T17:01:00Z">
        <w:r w:rsidDel="67FB7711">
          <w:delText>r</w:delText>
        </w:r>
      </w:del>
      <w:r w:rsidR="67FB7711">
        <w:t xml:space="preserve"> the pilot survey.</w:t>
      </w:r>
    </w:p>
    <w:p w14:paraId="2E7C141D" w14:textId="77777777" w:rsidR="00F11262" w:rsidRDefault="00F11262" w:rsidP="00F11262"/>
    <w:p w14:paraId="1FBDD733" w14:textId="77777777" w:rsidR="00F11262" w:rsidRDefault="00F11262" w:rsidP="00F11262">
      <w:pPr>
        <w:keepNext/>
      </w:pPr>
      <w:r>
        <w:rPr>
          <w:noProof/>
        </w:rPr>
        <w:drawing>
          <wp:inline distT="0" distB="0" distL="0" distR="0" wp14:anchorId="49DD2B45" wp14:editId="628C1455">
            <wp:extent cx="5759450" cy="3554095"/>
            <wp:effectExtent l="0" t="0" r="0" b="8255"/>
            <wp:docPr id="212216702"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16702" name=""/>
                    <pic:cNvPicPr/>
                  </pic:nvPicPr>
                  <pic:blipFill>
                    <a:blip r:embed="rId92">
                      <a:extLst>
                        <a:ext uri="{96DAC541-7B7A-43D3-8B79-37D633B846F1}">
                          <asvg:svgBlip xmlns:asvg="http://schemas.microsoft.com/office/drawing/2016/SVG/main" r:embed="rId93"/>
                        </a:ext>
                      </a:extLst>
                    </a:blip>
                    <a:stretch>
                      <a:fillRect/>
                    </a:stretch>
                  </pic:blipFill>
                  <pic:spPr>
                    <a:xfrm>
                      <a:off x="0" y="0"/>
                      <a:ext cx="5759450" cy="3554095"/>
                    </a:xfrm>
                    <a:prstGeom prst="rect">
                      <a:avLst/>
                    </a:prstGeom>
                  </pic:spPr>
                </pic:pic>
              </a:graphicData>
            </a:graphic>
          </wp:inline>
        </w:drawing>
      </w:r>
    </w:p>
    <w:p w14:paraId="6EF03DBE" w14:textId="368E2C2C" w:rsidR="002324F4" w:rsidRPr="002324F4" w:rsidRDefault="00F11262" w:rsidP="002324F4">
      <w:pPr>
        <w:pStyle w:val="Bildetekst"/>
      </w:pPr>
      <w:bookmarkStart w:id="607" w:name="_Ref176343310"/>
      <w:r>
        <w:t xml:space="preserve">Figure </w:t>
      </w:r>
      <w:r w:rsidR="00EC0A30">
        <w:fldChar w:fldCharType="begin"/>
      </w:r>
      <w:r w:rsidR="00EC0A30">
        <w:instrText xml:space="preserve"> STYLEREF 1 \s </w:instrText>
      </w:r>
      <w:r w:rsidR="00EC0A30">
        <w:fldChar w:fldCharType="separate"/>
      </w:r>
      <w:r w:rsidR="00C34CCF">
        <w:rPr>
          <w:noProof/>
        </w:rPr>
        <w:t>4</w:t>
      </w:r>
      <w:r w:rsidR="00EC0A30">
        <w:fldChar w:fldCharType="end"/>
      </w:r>
      <w:r w:rsidR="00EC0A30">
        <w:t>.</w:t>
      </w:r>
      <w:r w:rsidR="00EC0A30">
        <w:fldChar w:fldCharType="begin"/>
      </w:r>
      <w:r w:rsidR="00EC0A30">
        <w:instrText xml:space="preserve"> SEQ Figure \* ARABIC \s 1 </w:instrText>
      </w:r>
      <w:r w:rsidR="00EC0A30">
        <w:fldChar w:fldCharType="separate"/>
      </w:r>
      <w:r w:rsidR="00C34CCF">
        <w:rPr>
          <w:noProof/>
        </w:rPr>
        <w:t>19</w:t>
      </w:r>
      <w:r w:rsidR="00EC0A30">
        <w:fldChar w:fldCharType="end"/>
      </w:r>
      <w:bookmarkEnd w:id="607"/>
      <w:r w:rsidR="00620C41">
        <w:t>:</w:t>
      </w:r>
      <w:r>
        <w:t xml:space="preserve"> </w:t>
      </w:r>
      <w:bookmarkStart w:id="608" w:name="_Hlk177387824"/>
      <w:r>
        <w:t>Comparison of perceived current and ideal inequality structures, for the main survey.</w:t>
      </w:r>
    </w:p>
    <w:bookmarkEnd w:id="608"/>
    <w:p w14:paraId="20BF6C51" w14:textId="0A2A0AFA" w:rsidR="00E62BDF" w:rsidRPr="00E62BDF" w:rsidRDefault="002A252C" w:rsidP="00E62BDF">
      <w:r>
        <w:t xml:space="preserve">In terms of </w:t>
      </w:r>
      <w:r w:rsidR="00BC0217">
        <w:t xml:space="preserve">party affiliation, </w:t>
      </w:r>
      <w:r w:rsidR="00193E07">
        <w:fldChar w:fldCharType="begin"/>
      </w:r>
      <w:r w:rsidR="00193E07">
        <w:instrText xml:space="preserve"> REF _Ref166573885 \h </w:instrText>
      </w:r>
      <w:r w:rsidR="00193E07">
        <w:fldChar w:fldCharType="separate"/>
      </w:r>
      <w:r w:rsidR="00C34CCF">
        <w:t xml:space="preserve">Figure </w:t>
      </w:r>
      <w:r w:rsidR="00C34CCF">
        <w:rPr>
          <w:noProof/>
        </w:rPr>
        <w:t>4</w:t>
      </w:r>
      <w:r w:rsidR="00C34CCF">
        <w:t>.</w:t>
      </w:r>
      <w:r w:rsidR="00C34CCF">
        <w:rPr>
          <w:noProof/>
        </w:rPr>
        <w:t>20</w:t>
      </w:r>
      <w:r w:rsidR="00193E07">
        <w:fldChar w:fldCharType="end"/>
      </w:r>
      <w:r w:rsidR="002324F4">
        <w:t xml:space="preserve"> show</w:t>
      </w:r>
      <w:r w:rsidR="00D03E5F">
        <w:t xml:space="preserve">s </w:t>
      </w:r>
      <w:r w:rsidR="002324F4">
        <w:t>that</w:t>
      </w:r>
      <w:r w:rsidR="00D03E5F">
        <w:t xml:space="preserve"> main survey</w:t>
      </w:r>
      <w:r w:rsidR="002324F4">
        <w:t xml:space="preserve"> respondents in the moderate and environmental </w:t>
      </w:r>
      <w:r w:rsidR="00403BB4">
        <w:t>party blocs</w:t>
      </w:r>
      <w:r w:rsidR="002324F4">
        <w:t xml:space="preserve"> </w:t>
      </w:r>
      <w:r w:rsidR="00E62BDF">
        <w:t>think society is relatively equal, with most people in the middle or a pyramid with fewer people at the bottom. However, those who vote for populist parties and the “other” group are much more likely to think that society is very unequal.</w:t>
      </w:r>
      <w:r w:rsidR="009909AF">
        <w:rPr>
          <w:rStyle w:val="Fotnotereferanse"/>
        </w:rPr>
        <w:footnoteReference w:id="18"/>
      </w:r>
      <w:r w:rsidR="00E62BDF">
        <w:t xml:space="preserve"> When asked how they think society should be, </w:t>
      </w:r>
      <w:r w:rsidR="0040260D">
        <w:fldChar w:fldCharType="begin"/>
      </w:r>
      <w:r w:rsidR="0040260D">
        <w:instrText xml:space="preserve"> REF _Ref166573885 \h </w:instrText>
      </w:r>
      <w:r w:rsidR="0040260D">
        <w:fldChar w:fldCharType="separate"/>
      </w:r>
      <w:r w:rsidR="00C34CCF">
        <w:t xml:space="preserve">Figure </w:t>
      </w:r>
      <w:r w:rsidR="00C34CCF">
        <w:rPr>
          <w:noProof/>
        </w:rPr>
        <w:t>4</w:t>
      </w:r>
      <w:r w:rsidR="00C34CCF">
        <w:t>.</w:t>
      </w:r>
      <w:r w:rsidR="00C34CCF">
        <w:rPr>
          <w:noProof/>
        </w:rPr>
        <w:t>20</w:t>
      </w:r>
      <w:r w:rsidR="0040260D">
        <w:fldChar w:fldCharType="end"/>
      </w:r>
      <w:r w:rsidR="0040260D">
        <w:t xml:space="preserve"> </w:t>
      </w:r>
      <w:r w:rsidR="00E62BDF">
        <w:t>show</w:t>
      </w:r>
      <w:r w:rsidR="00D03E5F">
        <w:t>s</w:t>
      </w:r>
      <w:r w:rsidR="00E62BDF">
        <w:t xml:space="preserve"> that the relative differences </w:t>
      </w:r>
      <w:r w:rsidR="00810EE5">
        <w:t xml:space="preserve">between party blocs </w:t>
      </w:r>
      <w:r w:rsidR="00E62BDF">
        <w:t>are much smaller. The majority of respondents in all groups think that most people should be in the middle or near the top.</w:t>
      </w:r>
      <w:r w:rsidR="00D03E5F">
        <w:t xml:space="preserve"> The corresponding figure for the pilot survey </w:t>
      </w:r>
      <w:r w:rsidR="0040260D">
        <w:t xml:space="preserve">is </w:t>
      </w:r>
      <w:r w:rsidR="00D03E5F">
        <w:t xml:space="preserve">included in the </w:t>
      </w:r>
      <w:r w:rsidR="00D03E5F" w:rsidRPr="00756A66">
        <w:t>Appendix</w:t>
      </w:r>
      <w:r w:rsidR="0040260D">
        <w:t xml:space="preserve">, see </w:t>
      </w:r>
      <w:r w:rsidR="0040260D">
        <w:rPr>
          <w:highlight w:val="yellow"/>
        </w:rPr>
        <w:fldChar w:fldCharType="begin"/>
      </w:r>
      <w:r w:rsidR="0040260D">
        <w:instrText xml:space="preserve"> REF _Ref175558696 \h </w:instrText>
      </w:r>
      <w:r w:rsidR="0040260D">
        <w:rPr>
          <w:highlight w:val="yellow"/>
        </w:rPr>
      </w:r>
      <w:r w:rsidR="0040260D">
        <w:rPr>
          <w:highlight w:val="yellow"/>
        </w:rPr>
        <w:fldChar w:fldCharType="separate"/>
      </w:r>
      <w:r w:rsidR="00C34CCF">
        <w:t xml:space="preserve">Figure </w:t>
      </w:r>
      <w:r w:rsidR="00C34CCF">
        <w:rPr>
          <w:noProof/>
        </w:rPr>
        <w:t>0</w:t>
      </w:r>
      <w:r w:rsidR="00C34CCF">
        <w:t>.</w:t>
      </w:r>
      <w:r w:rsidR="00C34CCF">
        <w:rPr>
          <w:noProof/>
        </w:rPr>
        <w:t>17</w:t>
      </w:r>
      <w:r w:rsidR="0040260D">
        <w:rPr>
          <w:highlight w:val="yellow"/>
        </w:rPr>
        <w:fldChar w:fldCharType="end"/>
      </w:r>
      <w:r w:rsidR="00D03E5F">
        <w:t>.</w:t>
      </w:r>
    </w:p>
    <w:p w14:paraId="20ED9157" w14:textId="3270F145" w:rsidR="00055315" w:rsidRDefault="007F4FC8" w:rsidP="00055315">
      <w:pPr>
        <w:keepNext/>
      </w:pPr>
      <w:r>
        <w:rPr>
          <w:noProof/>
        </w:rPr>
        <w:lastRenderedPageBreak/>
        <w:drawing>
          <wp:inline distT="0" distB="0" distL="0" distR="0" wp14:anchorId="31E4A0D6" wp14:editId="0A52E1F1">
            <wp:extent cx="5759450" cy="3554095"/>
            <wp:effectExtent l="0" t="0" r="0" b="8255"/>
            <wp:docPr id="418162554"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162554" name=""/>
                    <pic:cNvPicPr/>
                  </pic:nvPicPr>
                  <pic:blipFill>
                    <a:blip r:embed="rId94">
                      <a:extLst>
                        <a:ext uri="{96DAC541-7B7A-43D3-8B79-37D633B846F1}">
                          <asvg:svgBlip xmlns:asvg="http://schemas.microsoft.com/office/drawing/2016/SVG/main" r:embed="rId95"/>
                        </a:ext>
                      </a:extLst>
                    </a:blip>
                    <a:stretch>
                      <a:fillRect/>
                    </a:stretch>
                  </pic:blipFill>
                  <pic:spPr>
                    <a:xfrm>
                      <a:off x="0" y="0"/>
                      <a:ext cx="5759450" cy="3554095"/>
                    </a:xfrm>
                    <a:prstGeom prst="rect">
                      <a:avLst/>
                    </a:prstGeom>
                  </pic:spPr>
                </pic:pic>
              </a:graphicData>
            </a:graphic>
          </wp:inline>
        </w:drawing>
      </w:r>
    </w:p>
    <w:p w14:paraId="4B07DC6F" w14:textId="54B79C52" w:rsidR="00235951" w:rsidRDefault="2D6177D9" w:rsidP="00937D62">
      <w:pPr>
        <w:pStyle w:val="Bildetekst"/>
      </w:pPr>
      <w:bookmarkStart w:id="609" w:name="_Ref166573885"/>
      <w:r>
        <w:t xml:space="preserve">Figure </w:t>
      </w:r>
      <w:r w:rsidR="00055315">
        <w:fldChar w:fldCharType="begin"/>
      </w:r>
      <w:r w:rsidR="00055315">
        <w:instrText xml:space="preserve"> STYLEREF 1 \s </w:instrText>
      </w:r>
      <w:r w:rsidR="00055315">
        <w:fldChar w:fldCharType="separate"/>
      </w:r>
      <w:r w:rsidR="41CCBCE2" w:rsidRPr="4044C3C2">
        <w:rPr>
          <w:noProof/>
        </w:rPr>
        <w:t>4</w:t>
      </w:r>
      <w:r w:rsidR="00055315">
        <w:fldChar w:fldCharType="end"/>
      </w:r>
      <w:r w:rsidR="74B15297">
        <w:t>.</w:t>
      </w:r>
      <w:r w:rsidR="00055315">
        <w:fldChar w:fldCharType="begin"/>
      </w:r>
      <w:r w:rsidR="00055315">
        <w:instrText xml:space="preserve"> SEQ Figure \* ARABIC \s 1 </w:instrText>
      </w:r>
      <w:r w:rsidR="00055315">
        <w:fldChar w:fldCharType="separate"/>
      </w:r>
      <w:r w:rsidR="41CCBCE2" w:rsidRPr="4044C3C2">
        <w:rPr>
          <w:noProof/>
        </w:rPr>
        <w:t>20</w:t>
      </w:r>
      <w:r w:rsidR="00055315">
        <w:fldChar w:fldCharType="end"/>
      </w:r>
      <w:bookmarkEnd w:id="609"/>
      <w:r w:rsidR="29E77A44">
        <w:t>:</w:t>
      </w:r>
      <w:r>
        <w:t xml:space="preserve"> Perception of current </w:t>
      </w:r>
      <w:r w:rsidR="64B00479">
        <w:t>inequalit</w:t>
      </w:r>
      <w:r>
        <w:t>y</w:t>
      </w:r>
      <w:r w:rsidR="64B00479">
        <w:t xml:space="preserve"> and </w:t>
      </w:r>
      <w:r w:rsidR="166C69F5">
        <w:t>preferred inequality structure</w:t>
      </w:r>
      <w:r>
        <w:t xml:space="preserve">, by political party, for the main survey. </w:t>
      </w:r>
      <w:commentRangeStart w:id="610"/>
      <w:commentRangeEnd w:id="610"/>
      <w:r w:rsidR="00055315">
        <w:rPr>
          <w:rStyle w:val="Merknadsreferanse"/>
        </w:rPr>
        <w:commentReference w:id="610"/>
      </w:r>
    </w:p>
    <w:p w14:paraId="110D0987" w14:textId="10369B91" w:rsidR="00BC18EC" w:rsidRDefault="008615CA" w:rsidP="009D6126">
      <w:pPr>
        <w:pStyle w:val="Overskrift3"/>
      </w:pPr>
      <w:r w:rsidRPr="0092046A">
        <w:t xml:space="preserve">Political </w:t>
      </w:r>
      <w:r w:rsidR="00E63964" w:rsidRPr="0092046A">
        <w:t>views and t</w:t>
      </w:r>
      <w:r w:rsidR="00EE757B" w:rsidRPr="0092046A">
        <w:t>rust in institutions</w:t>
      </w:r>
    </w:p>
    <w:p w14:paraId="01797ADA" w14:textId="3437846A" w:rsidR="00FB0C2D" w:rsidRDefault="00A81617" w:rsidP="005B0109">
      <w:r>
        <w:fldChar w:fldCharType="begin"/>
      </w:r>
      <w:r>
        <w:instrText xml:space="preserve"> REF _Ref176527672 \h </w:instrText>
      </w:r>
      <w:r>
        <w:fldChar w:fldCharType="separate"/>
      </w:r>
      <w:r w:rsidR="00C34CCF">
        <w:t xml:space="preserve">Figure </w:t>
      </w:r>
      <w:r w:rsidR="00C34CCF">
        <w:rPr>
          <w:noProof/>
        </w:rPr>
        <w:t>4</w:t>
      </w:r>
      <w:r w:rsidR="00C34CCF">
        <w:t>.</w:t>
      </w:r>
      <w:r w:rsidR="00C34CCF">
        <w:rPr>
          <w:noProof/>
        </w:rPr>
        <w:t>21</w:t>
      </w:r>
      <w:r>
        <w:fldChar w:fldCharType="end"/>
      </w:r>
      <w:r w:rsidR="00A633F1">
        <w:t xml:space="preserve"> present</w:t>
      </w:r>
      <w:r w:rsidR="00AA48E1">
        <w:t>s</w:t>
      </w:r>
      <w:r w:rsidR="00A633F1">
        <w:t xml:space="preserve"> the average trust in</w:t>
      </w:r>
      <w:r w:rsidR="00061F34">
        <w:t xml:space="preserve"> various institutions</w:t>
      </w:r>
      <w:r w:rsidR="00E55609">
        <w:t xml:space="preserve"> for the pilot survey and main survey</w:t>
      </w:r>
      <w:r w:rsidR="00061F34">
        <w:t xml:space="preserve">. </w:t>
      </w:r>
      <w:r w:rsidR="00177640">
        <w:t xml:space="preserve">The figure </w:t>
      </w:r>
      <w:r w:rsidR="008E61C2">
        <w:t>show</w:t>
      </w:r>
      <w:r w:rsidR="00AA48E1">
        <w:t>s</w:t>
      </w:r>
      <w:r w:rsidR="008E61C2">
        <w:t xml:space="preserve"> that</w:t>
      </w:r>
      <w:r w:rsidR="007704D9">
        <w:t xml:space="preserve"> respondents </w:t>
      </w:r>
      <w:r w:rsidR="00BF13E4">
        <w:t>from the pilot survey and the main survey</w:t>
      </w:r>
      <w:r w:rsidR="00B5366A">
        <w:t xml:space="preserve"> tend to</w:t>
      </w:r>
      <w:r w:rsidR="00BF13E4">
        <w:t xml:space="preserve"> have relatively </w:t>
      </w:r>
      <w:r w:rsidR="00DD1EB9">
        <w:t>low</w:t>
      </w:r>
      <w:r w:rsidR="00846AAF">
        <w:t>er</w:t>
      </w:r>
      <w:r w:rsidR="00BF13E4">
        <w:t xml:space="preserve"> trust in polit</w:t>
      </w:r>
      <w:r w:rsidR="00B5366A">
        <w:t>icians</w:t>
      </w:r>
      <w:r w:rsidR="00846AAF">
        <w:t xml:space="preserve"> compared to other institutions</w:t>
      </w:r>
      <w:r w:rsidR="00B5366A">
        <w:t xml:space="preserve">. Respondents’ trust </w:t>
      </w:r>
      <w:r w:rsidR="00016309">
        <w:t>levels for</w:t>
      </w:r>
      <w:r w:rsidR="00B5366A">
        <w:t xml:space="preserve"> authorities, Norwegian Parliament and the municipal council</w:t>
      </w:r>
      <w:r w:rsidR="00AF0A53">
        <w:t xml:space="preserve"> are similar</w:t>
      </w:r>
      <w:r w:rsidR="00016309">
        <w:t xml:space="preserve">, with generally higher trust in authorities. </w:t>
      </w:r>
      <w:r w:rsidR="00582BFA">
        <w:t xml:space="preserve">Overall, </w:t>
      </w:r>
      <w:r w:rsidR="006420F2">
        <w:t>the main</w:t>
      </w:r>
      <w:r w:rsidR="00582BFA">
        <w:t xml:space="preserve"> survey respondents are</w:t>
      </w:r>
      <w:r w:rsidR="00944618">
        <w:t xml:space="preserve"> slightly</w:t>
      </w:r>
      <w:r w:rsidR="00582BFA">
        <w:t xml:space="preserve"> more trusting</w:t>
      </w:r>
      <w:r w:rsidR="00EC510C">
        <w:t xml:space="preserve"> than the pilot survey respondents </w:t>
      </w:r>
      <w:r w:rsidR="00582BFA">
        <w:t>as the average trust is highe</w:t>
      </w:r>
      <w:r w:rsidR="00D819D1">
        <w:t xml:space="preserve">r </w:t>
      </w:r>
      <w:r w:rsidR="00EC510C">
        <w:t>for each institution</w:t>
      </w:r>
      <w:r w:rsidR="00944618">
        <w:t>, except for the municipal council</w:t>
      </w:r>
      <w:r w:rsidR="00EC510C">
        <w:t xml:space="preserve">. </w:t>
      </w:r>
      <w:r w:rsidR="008A427F">
        <w:fldChar w:fldCharType="begin"/>
      </w:r>
      <w:r w:rsidR="008A427F">
        <w:instrText xml:space="preserve"> REF _Ref166591958 \h </w:instrText>
      </w:r>
      <w:r w:rsidR="008A427F">
        <w:fldChar w:fldCharType="separate"/>
      </w:r>
      <w:r w:rsidR="00C34CCF">
        <w:t xml:space="preserve">Figure </w:t>
      </w:r>
      <w:r w:rsidR="00C34CCF">
        <w:rPr>
          <w:noProof/>
        </w:rPr>
        <w:t>4</w:t>
      </w:r>
      <w:r w:rsidR="00C34CCF">
        <w:t>.</w:t>
      </w:r>
      <w:r w:rsidR="00C34CCF">
        <w:rPr>
          <w:noProof/>
        </w:rPr>
        <w:t>22</w:t>
      </w:r>
      <w:r w:rsidR="008A427F">
        <w:fldChar w:fldCharType="end"/>
      </w:r>
      <w:r w:rsidR="008A427F">
        <w:t xml:space="preserve"> provide</w:t>
      </w:r>
      <w:r w:rsidR="00726E1E">
        <w:t>s</w:t>
      </w:r>
      <w:r w:rsidR="008A427F">
        <w:t xml:space="preserve"> a more detailed break-down </w:t>
      </w:r>
      <w:r w:rsidR="00177640">
        <w:t>of trust in various institutions for the main survey.</w:t>
      </w:r>
      <w:r w:rsidR="00133E9E">
        <w:t xml:space="preserve"> </w:t>
      </w:r>
      <w:r w:rsidR="00726E1E">
        <w:t>An equivalent figure</w:t>
      </w:r>
      <w:r w:rsidR="0040260D">
        <w:t xml:space="preserve"> (</w:t>
      </w:r>
      <w:r w:rsidR="0040260D">
        <w:fldChar w:fldCharType="begin"/>
      </w:r>
      <w:r w:rsidR="0040260D">
        <w:instrText xml:space="preserve"> REF _Ref172794207 \h </w:instrText>
      </w:r>
      <w:r w:rsidR="0040260D">
        <w:fldChar w:fldCharType="separate"/>
      </w:r>
      <w:r w:rsidR="00C34CCF">
        <w:t xml:space="preserve">Figure </w:t>
      </w:r>
      <w:r w:rsidR="00C34CCF">
        <w:rPr>
          <w:noProof/>
        </w:rPr>
        <w:t>0</w:t>
      </w:r>
      <w:r w:rsidR="00C34CCF">
        <w:t>.</w:t>
      </w:r>
      <w:r w:rsidR="00C34CCF">
        <w:rPr>
          <w:noProof/>
        </w:rPr>
        <w:t>18</w:t>
      </w:r>
      <w:r w:rsidR="0040260D">
        <w:fldChar w:fldCharType="end"/>
      </w:r>
      <w:r w:rsidR="0040260D">
        <w:t>)</w:t>
      </w:r>
      <w:r w:rsidR="00726E1E">
        <w:t xml:space="preserve"> for the pilot survey is provided in the </w:t>
      </w:r>
      <w:r w:rsidR="00726E1E" w:rsidRPr="00756A66">
        <w:t>Appendix</w:t>
      </w:r>
      <w:r w:rsidR="007D5240">
        <w:t xml:space="preserve">, although additional institutions </w:t>
      </w:r>
      <w:r w:rsidR="00E06C70">
        <w:t>are</w:t>
      </w:r>
      <w:r w:rsidR="007D5240">
        <w:t xml:space="preserve"> included </w:t>
      </w:r>
      <w:r w:rsidR="007B089B">
        <w:t>for the pilot</w:t>
      </w:r>
      <w:r w:rsidR="00726E1E">
        <w:t>.</w:t>
      </w:r>
    </w:p>
    <w:p w14:paraId="13803444" w14:textId="31D6D16E" w:rsidR="009527A2" w:rsidRDefault="00D328F9" w:rsidP="009527A2">
      <w:pPr>
        <w:keepNext/>
      </w:pPr>
      <w:r>
        <w:rPr>
          <w:noProof/>
        </w:rPr>
        <w:lastRenderedPageBreak/>
        <w:drawing>
          <wp:inline distT="0" distB="0" distL="0" distR="0" wp14:anchorId="192D414E" wp14:editId="0F3EE977">
            <wp:extent cx="5759450" cy="3554095"/>
            <wp:effectExtent l="0" t="0" r="0" b="8255"/>
            <wp:docPr id="1787275307"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275307" name=""/>
                    <pic:cNvPicPr/>
                  </pic:nvPicPr>
                  <pic:blipFill>
                    <a:blip r:embed="rId96">
                      <a:extLst>
                        <a:ext uri="{96DAC541-7B7A-43D3-8B79-37D633B846F1}">
                          <asvg:svgBlip xmlns:asvg="http://schemas.microsoft.com/office/drawing/2016/SVG/main" r:embed="rId97"/>
                        </a:ext>
                      </a:extLst>
                    </a:blip>
                    <a:stretch>
                      <a:fillRect/>
                    </a:stretch>
                  </pic:blipFill>
                  <pic:spPr>
                    <a:xfrm>
                      <a:off x="0" y="0"/>
                      <a:ext cx="5759450" cy="3554095"/>
                    </a:xfrm>
                    <a:prstGeom prst="rect">
                      <a:avLst/>
                    </a:prstGeom>
                  </pic:spPr>
                </pic:pic>
              </a:graphicData>
            </a:graphic>
          </wp:inline>
        </w:drawing>
      </w:r>
    </w:p>
    <w:p w14:paraId="66468829" w14:textId="0F3B3BE5" w:rsidR="00FB0C2D" w:rsidRDefault="009527A2" w:rsidP="00412627">
      <w:pPr>
        <w:pStyle w:val="Bildetekst"/>
      </w:pPr>
      <w:bookmarkStart w:id="611" w:name="_Ref176527672"/>
      <w:r>
        <w:t xml:space="preserve">Figure </w:t>
      </w:r>
      <w:r w:rsidR="00EC0A30">
        <w:fldChar w:fldCharType="begin"/>
      </w:r>
      <w:r w:rsidR="00EC0A30">
        <w:instrText xml:space="preserve"> STYLEREF 1 \s </w:instrText>
      </w:r>
      <w:r w:rsidR="00EC0A30">
        <w:fldChar w:fldCharType="separate"/>
      </w:r>
      <w:r w:rsidR="00C34CCF">
        <w:rPr>
          <w:noProof/>
        </w:rPr>
        <w:t>4</w:t>
      </w:r>
      <w:r w:rsidR="00EC0A30">
        <w:fldChar w:fldCharType="end"/>
      </w:r>
      <w:r w:rsidR="00EC0A30">
        <w:t>.</w:t>
      </w:r>
      <w:r w:rsidR="00EC0A30">
        <w:fldChar w:fldCharType="begin"/>
      </w:r>
      <w:r w:rsidR="00EC0A30">
        <w:instrText xml:space="preserve"> SEQ Figure \* ARABIC \s 1 </w:instrText>
      </w:r>
      <w:r w:rsidR="00EC0A30">
        <w:fldChar w:fldCharType="separate"/>
      </w:r>
      <w:r w:rsidR="00C34CCF">
        <w:rPr>
          <w:noProof/>
        </w:rPr>
        <w:t>21</w:t>
      </w:r>
      <w:r w:rsidR="00EC0A30">
        <w:fldChar w:fldCharType="end"/>
      </w:r>
      <w:bookmarkEnd w:id="611"/>
      <w:r w:rsidR="00D465BC">
        <w:t>:</w:t>
      </w:r>
      <w:r>
        <w:t xml:space="preserve"> Average trust in institutions </w:t>
      </w:r>
      <w:r w:rsidR="00412627">
        <w:t xml:space="preserve">(5 = “Full trust”, 1 = “No trust”) </w:t>
      </w:r>
      <w:r>
        <w:t>for the pilot survey</w:t>
      </w:r>
      <w:r w:rsidR="00A61E9D">
        <w:t xml:space="preserve"> and main survey</w:t>
      </w:r>
      <w:r>
        <w:t>.</w:t>
      </w:r>
      <w:r w:rsidR="00620C41">
        <w:br/>
      </w:r>
    </w:p>
    <w:p w14:paraId="2EE2449E" w14:textId="41D57D6B" w:rsidR="00F57C00" w:rsidRDefault="00A1182D" w:rsidP="00917789">
      <w:pPr>
        <w:keepNext/>
      </w:pPr>
      <w:r>
        <w:rPr>
          <w:noProof/>
        </w:rPr>
        <w:drawing>
          <wp:inline distT="0" distB="0" distL="0" distR="0" wp14:anchorId="363957B3" wp14:editId="67EF6062">
            <wp:extent cx="5759450" cy="3554095"/>
            <wp:effectExtent l="0" t="0" r="0" b="8255"/>
            <wp:docPr id="1585389480"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389480" name=""/>
                    <pic:cNvPicPr/>
                  </pic:nvPicPr>
                  <pic:blipFill>
                    <a:blip r:embed="rId41">
                      <a:extLst>
                        <a:ext uri="{96DAC541-7B7A-43D3-8B79-37D633B846F1}">
                          <asvg:svgBlip xmlns:asvg="http://schemas.microsoft.com/office/drawing/2016/SVG/main" r:embed="rId42"/>
                        </a:ext>
                      </a:extLst>
                    </a:blip>
                    <a:stretch>
                      <a:fillRect/>
                    </a:stretch>
                  </pic:blipFill>
                  <pic:spPr>
                    <a:xfrm>
                      <a:off x="0" y="0"/>
                      <a:ext cx="5759450" cy="3554095"/>
                    </a:xfrm>
                    <a:prstGeom prst="rect">
                      <a:avLst/>
                    </a:prstGeom>
                  </pic:spPr>
                </pic:pic>
              </a:graphicData>
            </a:graphic>
          </wp:inline>
        </w:drawing>
      </w:r>
    </w:p>
    <w:p w14:paraId="588D42B1" w14:textId="566B0406" w:rsidR="00E63964" w:rsidRDefault="00917789" w:rsidP="00917789">
      <w:pPr>
        <w:pStyle w:val="Bildetekst"/>
      </w:pPr>
      <w:bookmarkStart w:id="612" w:name="_Ref166591958"/>
      <w:r>
        <w:t xml:space="preserve">Figure </w:t>
      </w:r>
      <w:r w:rsidR="00EC0A30">
        <w:fldChar w:fldCharType="begin"/>
      </w:r>
      <w:r w:rsidR="00EC0A30">
        <w:instrText xml:space="preserve"> STYLEREF 1 \s </w:instrText>
      </w:r>
      <w:r w:rsidR="00EC0A30">
        <w:fldChar w:fldCharType="separate"/>
      </w:r>
      <w:r w:rsidR="00C34CCF">
        <w:rPr>
          <w:noProof/>
        </w:rPr>
        <w:t>4</w:t>
      </w:r>
      <w:r w:rsidR="00EC0A30">
        <w:fldChar w:fldCharType="end"/>
      </w:r>
      <w:r w:rsidR="00EC0A30">
        <w:t>.</w:t>
      </w:r>
      <w:r w:rsidR="00EC0A30">
        <w:fldChar w:fldCharType="begin"/>
      </w:r>
      <w:r w:rsidR="00EC0A30">
        <w:instrText xml:space="preserve"> SEQ Figure \* ARABIC \s 1 </w:instrText>
      </w:r>
      <w:r w:rsidR="00EC0A30">
        <w:fldChar w:fldCharType="separate"/>
      </w:r>
      <w:r w:rsidR="00C34CCF">
        <w:rPr>
          <w:noProof/>
        </w:rPr>
        <w:t>22</w:t>
      </w:r>
      <w:r w:rsidR="00EC0A30">
        <w:fldChar w:fldCharType="end"/>
      </w:r>
      <w:bookmarkEnd w:id="612"/>
      <w:r w:rsidR="00D465BC">
        <w:t>:</w:t>
      </w:r>
      <w:r>
        <w:t xml:space="preserve"> </w:t>
      </w:r>
      <w:r w:rsidR="0007795D">
        <w:t>Trust in institutions</w:t>
      </w:r>
      <w:r w:rsidR="00FC467E">
        <w:t xml:space="preserve"> for the main survey</w:t>
      </w:r>
      <w:r w:rsidR="0007795D">
        <w:t>.</w:t>
      </w:r>
    </w:p>
    <w:p w14:paraId="2D3A124C" w14:textId="58CBD0B6" w:rsidR="00E63964" w:rsidRDefault="00736DB6">
      <w:pPr>
        <w:pStyle w:val="Overskrift2"/>
        <w:pPrChange w:id="613" w:author="Askill Harkjerr Halse" w:date="2024-11-17T20:05:00Z">
          <w:pPr>
            <w:pStyle w:val="Overskrift3"/>
          </w:pPr>
        </w:pPrChange>
      </w:pPr>
      <w:r w:rsidRPr="0092046A">
        <w:t xml:space="preserve">Opinions on </w:t>
      </w:r>
      <w:r w:rsidR="00D87018" w:rsidRPr="0092046A">
        <w:t xml:space="preserve">road pricing and </w:t>
      </w:r>
      <w:del w:id="614" w:author="Askill Harkjerr Halse" w:date="2024-11-17T20:06:00Z">
        <w:r w:rsidR="00D87018" w:rsidRPr="0092046A" w:rsidDel="007114B7">
          <w:delText xml:space="preserve">other </w:delText>
        </w:r>
      </w:del>
      <w:ins w:id="615" w:author="Askill Harkjerr Halse" w:date="2024-11-17T20:06:00Z">
        <w:r w:rsidR="007114B7">
          <w:t>transport</w:t>
        </w:r>
        <w:r w:rsidR="007114B7" w:rsidRPr="0092046A">
          <w:t xml:space="preserve"> </w:t>
        </w:r>
      </w:ins>
      <w:r w:rsidR="00D87018" w:rsidRPr="0092046A">
        <w:t>policies</w:t>
      </w:r>
    </w:p>
    <w:p w14:paraId="26B47EAB" w14:textId="49186F56" w:rsidR="00BF077C" w:rsidRDefault="51DA754F" w:rsidP="00E350C8">
      <w:r>
        <w:t xml:space="preserve">As discussed in </w:t>
      </w:r>
      <w:r w:rsidR="3A94B6D5">
        <w:t xml:space="preserve">Section </w:t>
      </w:r>
      <w:r w:rsidR="002E2591">
        <w:fldChar w:fldCharType="begin"/>
      </w:r>
      <w:r w:rsidR="002E2591">
        <w:instrText xml:space="preserve"> REF _Ref175558606 \r \h </w:instrText>
      </w:r>
      <w:r w:rsidR="002E2591">
        <w:fldChar w:fldCharType="separate"/>
      </w:r>
      <w:r w:rsidR="41CCBCE2">
        <w:t>2.4</w:t>
      </w:r>
      <w:r w:rsidR="002E2591">
        <w:fldChar w:fldCharType="end"/>
      </w:r>
      <w:r w:rsidR="3A94B6D5">
        <w:t xml:space="preserve">, </w:t>
      </w:r>
      <w:r w:rsidR="2010F041">
        <w:t xml:space="preserve">attitudinal questions </w:t>
      </w:r>
      <w:r w:rsidR="2C26C7DD">
        <w:t xml:space="preserve">are presented differently in the pilot survey compared to the main survey. </w:t>
      </w:r>
      <w:r w:rsidR="717258AA">
        <w:t xml:space="preserve">The main survey contains more attitudinal questions than the pilot </w:t>
      </w:r>
      <w:r w:rsidR="717258AA">
        <w:lastRenderedPageBreak/>
        <w:t>survey</w:t>
      </w:r>
      <w:ins w:id="616" w:author="Trine Dale" w:date="2024-11-10T17:08:00Z">
        <w:r w:rsidR="2704CECB">
          <w:t>,</w:t>
        </w:r>
      </w:ins>
      <w:r w:rsidR="2BCA45EF">
        <w:t xml:space="preserve"> and the wording of the political statements has been improved</w:t>
      </w:r>
      <w:r w:rsidR="717258AA">
        <w:t xml:space="preserve">. </w:t>
      </w:r>
      <w:r w:rsidR="0039F381">
        <w:t>See</w:t>
      </w:r>
      <w:r w:rsidR="71A9471B">
        <w:t xml:space="preserve"> </w:t>
      </w:r>
      <w:r w:rsidR="002E2591">
        <w:fldChar w:fldCharType="begin"/>
      </w:r>
      <w:r w:rsidR="002E2591">
        <w:instrText xml:space="preserve"> REF _Ref176363812 \h </w:instrText>
      </w:r>
      <w:r w:rsidR="002E2591">
        <w:fldChar w:fldCharType="separate"/>
      </w:r>
      <w:r w:rsidR="41CCBCE2">
        <w:t xml:space="preserve">Figure </w:t>
      </w:r>
      <w:r w:rsidR="41CCBCE2" w:rsidRPr="4044C3C2">
        <w:rPr>
          <w:noProof/>
        </w:rPr>
        <w:t>0</w:t>
      </w:r>
      <w:r w:rsidR="41CCBCE2">
        <w:t>.</w:t>
      </w:r>
      <w:r w:rsidR="41CCBCE2" w:rsidRPr="4044C3C2">
        <w:rPr>
          <w:noProof/>
        </w:rPr>
        <w:t>19</w:t>
      </w:r>
      <w:r w:rsidR="002E2591">
        <w:fldChar w:fldCharType="end"/>
      </w:r>
      <w:r w:rsidR="71A9471B">
        <w:t xml:space="preserve"> though </w:t>
      </w:r>
      <w:r w:rsidR="002E2591">
        <w:fldChar w:fldCharType="begin"/>
      </w:r>
      <w:r w:rsidR="002E2591">
        <w:instrText xml:space="preserve"> REF _Ref178337612 \h </w:instrText>
      </w:r>
      <w:r w:rsidR="002E2591">
        <w:fldChar w:fldCharType="separate"/>
      </w:r>
      <w:r w:rsidR="41CCBCE2">
        <w:t xml:space="preserve">Figure </w:t>
      </w:r>
      <w:r w:rsidR="41CCBCE2" w:rsidRPr="4044C3C2">
        <w:rPr>
          <w:noProof/>
        </w:rPr>
        <w:t>0</w:t>
      </w:r>
      <w:r w:rsidR="41CCBCE2">
        <w:t>.</w:t>
      </w:r>
      <w:r w:rsidR="41CCBCE2" w:rsidRPr="4044C3C2">
        <w:rPr>
          <w:noProof/>
        </w:rPr>
        <w:t>21</w:t>
      </w:r>
      <w:r w:rsidR="002E2591">
        <w:fldChar w:fldCharType="end"/>
      </w:r>
      <w:r w:rsidR="0039F381">
        <w:t xml:space="preserve"> in the Appendix for the</w:t>
      </w:r>
      <w:r w:rsidR="07E5C055">
        <w:t xml:space="preserve"> results </w:t>
      </w:r>
      <w:r w:rsidR="0039F381">
        <w:t>on</w:t>
      </w:r>
      <w:r w:rsidR="07E5C055">
        <w:t xml:space="preserve"> the </w:t>
      </w:r>
      <w:r w:rsidR="3CA16436">
        <w:t>policy related questions posed in the p</w:t>
      </w:r>
      <w:r w:rsidR="0039F381">
        <w:t>ilot survey.</w:t>
      </w:r>
    </w:p>
    <w:p w14:paraId="51963EB3" w14:textId="5C4C8B43" w:rsidR="000060E1" w:rsidRDefault="000060E1" w:rsidP="000060E1">
      <w:r>
        <w:fldChar w:fldCharType="begin"/>
      </w:r>
      <w:r>
        <w:instrText xml:space="preserve"> REF _Ref170828371 \h </w:instrText>
      </w:r>
      <w:r>
        <w:fldChar w:fldCharType="separate"/>
      </w:r>
      <w:r w:rsidR="00C34CCF">
        <w:t xml:space="preserve">Figure </w:t>
      </w:r>
      <w:r w:rsidR="00C34CCF">
        <w:rPr>
          <w:noProof/>
        </w:rPr>
        <w:t>4</w:t>
      </w:r>
      <w:r w:rsidR="00C34CCF">
        <w:t>.</w:t>
      </w:r>
      <w:r w:rsidR="00C34CCF">
        <w:rPr>
          <w:noProof/>
        </w:rPr>
        <w:t>23</w:t>
      </w:r>
      <w:r>
        <w:fldChar w:fldCharType="end"/>
      </w:r>
      <w:r>
        <w:t xml:space="preserve"> presents the level of agreement </w:t>
      </w:r>
      <w:r w:rsidRPr="009852D6">
        <w:t>regarding</w:t>
      </w:r>
      <w:r w:rsidR="006378DF">
        <w:t xml:space="preserve"> the</w:t>
      </w:r>
      <w:r w:rsidRPr="009852D6">
        <w:t xml:space="preserve"> anticipated effects of replacing current tolls and fuel taxes with road pricing</w:t>
      </w:r>
      <w:r>
        <w:t xml:space="preserve"> for the main survey</w:t>
      </w:r>
      <w:r w:rsidRPr="009852D6">
        <w:t>.</w:t>
      </w:r>
      <w:r w:rsidRPr="00AD27B0">
        <w:t xml:space="preserve"> </w:t>
      </w:r>
    </w:p>
    <w:p w14:paraId="19C05EAA" w14:textId="77777777" w:rsidR="000060E1" w:rsidRDefault="000060E1" w:rsidP="000060E1">
      <w:pPr>
        <w:keepNext/>
      </w:pPr>
      <w:r>
        <w:rPr>
          <w:noProof/>
        </w:rPr>
        <w:drawing>
          <wp:inline distT="0" distB="0" distL="0" distR="0" wp14:anchorId="73FEDAA0" wp14:editId="13163313">
            <wp:extent cx="5759450" cy="3554095"/>
            <wp:effectExtent l="0" t="0" r="0" b="8255"/>
            <wp:docPr id="1795647233"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647233" name=""/>
                    <pic:cNvPicPr/>
                  </pic:nvPicPr>
                  <pic:blipFill>
                    <a:blip r:embed="rId98">
                      <a:extLst>
                        <a:ext uri="{96DAC541-7B7A-43D3-8B79-37D633B846F1}">
                          <asvg:svgBlip xmlns:asvg="http://schemas.microsoft.com/office/drawing/2016/SVG/main" r:embed="rId99"/>
                        </a:ext>
                      </a:extLst>
                    </a:blip>
                    <a:stretch>
                      <a:fillRect/>
                    </a:stretch>
                  </pic:blipFill>
                  <pic:spPr>
                    <a:xfrm>
                      <a:off x="0" y="0"/>
                      <a:ext cx="5759450" cy="3554095"/>
                    </a:xfrm>
                    <a:prstGeom prst="rect">
                      <a:avLst/>
                    </a:prstGeom>
                  </pic:spPr>
                </pic:pic>
              </a:graphicData>
            </a:graphic>
          </wp:inline>
        </w:drawing>
      </w:r>
    </w:p>
    <w:p w14:paraId="03FC6A77" w14:textId="38B09187" w:rsidR="000060E1" w:rsidRDefault="000060E1" w:rsidP="000060E1">
      <w:pPr>
        <w:pStyle w:val="Bildetekst"/>
      </w:pPr>
      <w:bookmarkStart w:id="617" w:name="_Ref170828371"/>
      <w:r>
        <w:t xml:space="preserve">Figure </w:t>
      </w:r>
      <w:r w:rsidR="00EC0A30">
        <w:fldChar w:fldCharType="begin"/>
      </w:r>
      <w:r w:rsidR="00EC0A30">
        <w:instrText xml:space="preserve"> STYLEREF 1 \s </w:instrText>
      </w:r>
      <w:r w:rsidR="00EC0A30">
        <w:fldChar w:fldCharType="separate"/>
      </w:r>
      <w:r w:rsidR="00C34CCF">
        <w:rPr>
          <w:noProof/>
        </w:rPr>
        <w:t>4</w:t>
      </w:r>
      <w:r w:rsidR="00EC0A30">
        <w:fldChar w:fldCharType="end"/>
      </w:r>
      <w:r w:rsidR="00EC0A30">
        <w:t>.</w:t>
      </w:r>
      <w:r w:rsidR="00EC0A30">
        <w:fldChar w:fldCharType="begin"/>
      </w:r>
      <w:r w:rsidR="00EC0A30">
        <w:instrText xml:space="preserve"> SEQ Figure \* ARABIC \s 1 </w:instrText>
      </w:r>
      <w:r w:rsidR="00EC0A30">
        <w:fldChar w:fldCharType="separate"/>
      </w:r>
      <w:r w:rsidR="00C34CCF">
        <w:rPr>
          <w:noProof/>
        </w:rPr>
        <w:t>23</w:t>
      </w:r>
      <w:r w:rsidR="00EC0A30">
        <w:fldChar w:fldCharType="end"/>
      </w:r>
      <w:bookmarkEnd w:id="617"/>
      <w:r w:rsidR="00D465BC">
        <w:t>:</w:t>
      </w:r>
      <w:r>
        <w:t xml:space="preserve"> Level of agreement regarding anticipated effects of replacing current tolls and fuel taxes with road pricing, for the main survey.</w:t>
      </w:r>
    </w:p>
    <w:p w14:paraId="215CAB59" w14:textId="77777777" w:rsidR="008B11B8" w:rsidRDefault="008B11B8" w:rsidP="008B11B8"/>
    <w:p w14:paraId="705F77C0" w14:textId="6BD96B08" w:rsidR="008B11B8" w:rsidRDefault="008B11B8" w:rsidP="008B11B8">
      <w:r>
        <w:fldChar w:fldCharType="begin"/>
      </w:r>
      <w:r>
        <w:instrText xml:space="preserve"> REF _Ref171603038 \h </w:instrText>
      </w:r>
      <w:r>
        <w:fldChar w:fldCharType="separate"/>
      </w:r>
      <w:r w:rsidR="41CCBCE2">
        <w:t xml:space="preserve">Figure </w:t>
      </w:r>
      <w:r w:rsidR="41CCBCE2" w:rsidRPr="4044C3C2">
        <w:rPr>
          <w:noProof/>
        </w:rPr>
        <w:t>4</w:t>
      </w:r>
      <w:r w:rsidR="41CCBCE2">
        <w:t>.</w:t>
      </w:r>
      <w:r w:rsidR="41CCBCE2" w:rsidRPr="4044C3C2">
        <w:rPr>
          <w:noProof/>
        </w:rPr>
        <w:t>24</w:t>
      </w:r>
      <w:r>
        <w:fldChar w:fldCharType="end"/>
      </w:r>
      <w:r w:rsidR="699CCDC1">
        <w:t xml:space="preserve"> shows the level of agreement regarding various statements based on the main survey. </w:t>
      </w:r>
      <w:ins w:id="618" w:author="Askill Harkjerr Halse" w:date="2024-11-23T21:15:00Z" w16du:dateUtc="2024-11-23T20:15:00Z">
        <w:r w:rsidR="00A67E33">
          <w:t>Most respondents agree that the government needs revenue to finance public services</w:t>
        </w:r>
      </w:ins>
      <w:ins w:id="619" w:author="Askill Harkjerr Halse" w:date="2024-11-23T21:17:00Z" w16du:dateUtc="2024-11-23T20:17:00Z">
        <w:r w:rsidR="008129C0">
          <w:t>. At the same time, a narrow majority thinks the tax level is too high. Most respondents also a</w:t>
        </w:r>
      </w:ins>
      <w:ins w:id="620" w:author="Askill Harkjerr Halse" w:date="2024-11-23T21:18:00Z" w16du:dateUtc="2024-11-23T20:18:00Z">
        <w:r w:rsidR="008129C0">
          <w:t xml:space="preserve">gree </w:t>
        </w:r>
      </w:ins>
      <w:ins w:id="621" w:author="Askill Harkjerr Halse" w:date="2024-11-23T21:15:00Z" w16du:dateUtc="2024-11-23T20:15:00Z">
        <w:r w:rsidR="00A67E33">
          <w:t xml:space="preserve">that air pollution from car traffic is a </w:t>
        </w:r>
      </w:ins>
      <w:ins w:id="622" w:author="Askill Harkjerr Halse" w:date="2024-11-23T21:16:00Z" w16du:dateUtc="2024-11-23T20:16:00Z">
        <w:r w:rsidR="00A67E33">
          <w:t xml:space="preserve">serious environmental problem that impacts public health. </w:t>
        </w:r>
      </w:ins>
      <w:ins w:id="623" w:author="Askill Harkjerr Halse" w:date="2024-11-23T21:18:00Z" w16du:dateUtc="2024-11-23T20:18:00Z">
        <w:r w:rsidR="008129C0">
          <w:t>Opinions on whether road pricing will lead to worse p</w:t>
        </w:r>
      </w:ins>
      <w:ins w:id="624" w:author="Askill Harkjerr Halse" w:date="2024-11-23T21:19:00Z" w16du:dateUtc="2024-11-23T20:19:00Z">
        <w:r w:rsidR="008129C0">
          <w:t xml:space="preserve">rivacy are more mixed, and a large share is uncertain about this. </w:t>
        </w:r>
      </w:ins>
      <w:del w:id="625" w:author="Askill Harkjerr Halse" w:date="2024-11-23T21:19:00Z" w16du:dateUtc="2024-11-23T20:19:00Z">
        <w:r w:rsidR="699CCDC1" w:rsidDel="008129C0">
          <w:delText xml:space="preserve">Respondents </w:delText>
        </w:r>
        <w:commentRangeStart w:id="626"/>
        <w:r w:rsidR="699CCDC1" w:rsidDel="008129C0">
          <w:delText xml:space="preserve">largely agree about public revenues and air pollution. Furthermore, a substantial percentage are uncertain about the effects of road pricing on privacy. </w:delText>
        </w:r>
        <w:commentRangeEnd w:id="626"/>
        <w:r w:rsidDel="008129C0">
          <w:rPr>
            <w:rStyle w:val="Merknadsreferanse"/>
          </w:rPr>
          <w:commentReference w:id="626"/>
        </w:r>
      </w:del>
    </w:p>
    <w:p w14:paraId="35CBF85F" w14:textId="77777777" w:rsidR="008B11B8" w:rsidRPr="008B11B8" w:rsidRDefault="008B11B8" w:rsidP="00490A0D"/>
    <w:p w14:paraId="058D0E62" w14:textId="2AA4C7A9" w:rsidR="000060E1" w:rsidRDefault="00EB6E89" w:rsidP="000060E1">
      <w:pPr>
        <w:keepNext/>
      </w:pPr>
      <w:r w:rsidRPr="00EB6E89">
        <w:rPr>
          <w:noProof/>
        </w:rPr>
        <w:lastRenderedPageBreak/>
        <w:t xml:space="preserve"> </w:t>
      </w:r>
      <w:r>
        <w:rPr>
          <w:noProof/>
        </w:rPr>
        <w:drawing>
          <wp:inline distT="0" distB="0" distL="0" distR="0" wp14:anchorId="510CB6DD" wp14:editId="171C948A">
            <wp:extent cx="5759450" cy="3554095"/>
            <wp:effectExtent l="0" t="0" r="0" b="8255"/>
            <wp:docPr id="1843651735"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651735" name=""/>
                    <pic:cNvPicPr/>
                  </pic:nvPicPr>
                  <pic:blipFill>
                    <a:blip r:embed="rId100">
                      <a:extLst>
                        <a:ext uri="{96DAC541-7B7A-43D3-8B79-37D633B846F1}">
                          <asvg:svgBlip xmlns:asvg="http://schemas.microsoft.com/office/drawing/2016/SVG/main" r:embed="rId101"/>
                        </a:ext>
                      </a:extLst>
                    </a:blip>
                    <a:stretch>
                      <a:fillRect/>
                    </a:stretch>
                  </pic:blipFill>
                  <pic:spPr>
                    <a:xfrm>
                      <a:off x="0" y="0"/>
                      <a:ext cx="5759450" cy="3554095"/>
                    </a:xfrm>
                    <a:prstGeom prst="rect">
                      <a:avLst/>
                    </a:prstGeom>
                  </pic:spPr>
                </pic:pic>
              </a:graphicData>
            </a:graphic>
          </wp:inline>
        </w:drawing>
      </w:r>
    </w:p>
    <w:p w14:paraId="0F6D6D18" w14:textId="2773E91B" w:rsidR="000060E1" w:rsidRDefault="000060E1" w:rsidP="000060E1">
      <w:pPr>
        <w:pStyle w:val="Bildetekst"/>
      </w:pPr>
      <w:bookmarkStart w:id="627" w:name="_Ref171603038"/>
      <w:r>
        <w:t xml:space="preserve">Figure </w:t>
      </w:r>
      <w:r w:rsidR="00EC0A30">
        <w:fldChar w:fldCharType="begin"/>
      </w:r>
      <w:r w:rsidR="00EC0A30">
        <w:instrText xml:space="preserve"> STYLEREF 1 \s </w:instrText>
      </w:r>
      <w:r w:rsidR="00EC0A30">
        <w:fldChar w:fldCharType="separate"/>
      </w:r>
      <w:r w:rsidR="00C34CCF">
        <w:rPr>
          <w:noProof/>
        </w:rPr>
        <w:t>4</w:t>
      </w:r>
      <w:r w:rsidR="00EC0A30">
        <w:fldChar w:fldCharType="end"/>
      </w:r>
      <w:r w:rsidR="00EC0A30">
        <w:t>.</w:t>
      </w:r>
      <w:r w:rsidR="00EC0A30">
        <w:fldChar w:fldCharType="begin"/>
      </w:r>
      <w:r w:rsidR="00EC0A30">
        <w:instrText xml:space="preserve"> SEQ Figure \* ARABIC \s 1 </w:instrText>
      </w:r>
      <w:r w:rsidR="00EC0A30">
        <w:fldChar w:fldCharType="separate"/>
      </w:r>
      <w:r w:rsidR="00C34CCF">
        <w:rPr>
          <w:noProof/>
        </w:rPr>
        <w:t>24</w:t>
      </w:r>
      <w:r w:rsidR="00EC0A30">
        <w:fldChar w:fldCharType="end"/>
      </w:r>
      <w:bookmarkEnd w:id="627"/>
      <w:r w:rsidR="00D465BC">
        <w:t xml:space="preserve">: </w:t>
      </w:r>
      <w:r w:rsidRPr="003427F4">
        <w:t xml:space="preserve">Level of agreement regarding </w:t>
      </w:r>
      <w:r>
        <w:t>various environmental and transport policy statements, for the main survey</w:t>
      </w:r>
      <w:r w:rsidRPr="003427F4">
        <w:t>.</w:t>
      </w:r>
    </w:p>
    <w:p w14:paraId="4AEFD93C" w14:textId="4780635D" w:rsidR="000060E1" w:rsidRDefault="000060E1" w:rsidP="000060E1">
      <w:r>
        <w:fldChar w:fldCharType="begin"/>
      </w:r>
      <w:r>
        <w:instrText xml:space="preserve"> REF _Ref171603183 \h </w:instrText>
      </w:r>
      <w:r>
        <w:fldChar w:fldCharType="separate"/>
      </w:r>
      <w:r w:rsidR="00C34CCF">
        <w:t xml:space="preserve">Figure </w:t>
      </w:r>
      <w:r w:rsidR="00C34CCF">
        <w:rPr>
          <w:noProof/>
        </w:rPr>
        <w:t>4</w:t>
      </w:r>
      <w:r w:rsidR="00C34CCF">
        <w:t>.</w:t>
      </w:r>
      <w:r w:rsidR="00C34CCF">
        <w:rPr>
          <w:noProof/>
        </w:rPr>
        <w:t>25</w:t>
      </w:r>
      <w:r>
        <w:fldChar w:fldCharType="end"/>
      </w:r>
      <w:r>
        <w:t xml:space="preserve"> presents a</w:t>
      </w:r>
      <w:r w:rsidRPr="003361AD">
        <w:t xml:space="preserve">ttitudes towards which groups will </w:t>
      </w:r>
      <w:r>
        <w:t>win</w:t>
      </w:r>
      <w:r w:rsidRPr="003361AD">
        <w:t xml:space="preserve"> or lose from</w:t>
      </w:r>
      <w:r>
        <w:t xml:space="preserve"> road pricing for the main survey. </w:t>
      </w:r>
      <w:r w:rsidR="00053691">
        <w:t>M</w:t>
      </w:r>
      <w:r>
        <w:t>ost respondents believe those with low incomes would lose as a result of road pricing. The responses regarding those with middle incomes and regarding themselves were quite similar, with the majority being “lose some” or “neither win nor lose”. Lastly, respondents indicated that those with high incomes would “win a lot” more often than the other groups.</w:t>
      </w:r>
      <w:r w:rsidR="00053691">
        <w:t xml:space="preserve"> See </w:t>
      </w:r>
      <w:r w:rsidR="00274B4D">
        <w:fldChar w:fldCharType="begin"/>
      </w:r>
      <w:r w:rsidR="00274B4D">
        <w:instrText xml:space="preserve"> REF _Ref176432840 \h </w:instrText>
      </w:r>
      <w:r w:rsidR="00274B4D">
        <w:fldChar w:fldCharType="separate"/>
      </w:r>
      <w:r w:rsidR="00C34CCF">
        <w:t xml:space="preserve">Figure </w:t>
      </w:r>
      <w:r w:rsidR="00C34CCF">
        <w:rPr>
          <w:noProof/>
        </w:rPr>
        <w:t>0</w:t>
      </w:r>
      <w:r w:rsidR="00C34CCF">
        <w:t>.</w:t>
      </w:r>
      <w:r w:rsidR="00C34CCF">
        <w:rPr>
          <w:noProof/>
        </w:rPr>
        <w:t>22</w:t>
      </w:r>
      <w:r w:rsidR="00274B4D">
        <w:fldChar w:fldCharType="end"/>
      </w:r>
      <w:r w:rsidR="00274B4D">
        <w:t xml:space="preserve"> </w:t>
      </w:r>
      <w:r w:rsidR="00053691">
        <w:t>in the Appendix for a similar figure based on the pilot survey.</w:t>
      </w:r>
    </w:p>
    <w:p w14:paraId="515220D3" w14:textId="6C1AE6B6" w:rsidR="000060E1" w:rsidRDefault="000060E1" w:rsidP="000060E1">
      <w:pPr>
        <w:keepNext/>
      </w:pPr>
      <w:r>
        <w:rPr>
          <w:noProof/>
        </w:rPr>
        <w:lastRenderedPageBreak/>
        <w:drawing>
          <wp:inline distT="0" distB="0" distL="0" distR="0" wp14:anchorId="5C046B68" wp14:editId="30995C8F">
            <wp:extent cx="5759450" cy="3554095"/>
            <wp:effectExtent l="0" t="0" r="0" b="8255"/>
            <wp:docPr id="836051923"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051923" name=""/>
                    <pic:cNvPicPr/>
                  </pic:nvPicPr>
                  <pic:blipFill>
                    <a:blip r:embed="rId102">
                      <a:extLst>
                        <a:ext uri="{96DAC541-7B7A-43D3-8B79-37D633B846F1}">
                          <asvg:svgBlip xmlns:asvg="http://schemas.microsoft.com/office/drawing/2016/SVG/main" r:embed="rId103"/>
                        </a:ext>
                      </a:extLst>
                    </a:blip>
                    <a:stretch>
                      <a:fillRect/>
                    </a:stretch>
                  </pic:blipFill>
                  <pic:spPr>
                    <a:xfrm>
                      <a:off x="0" y="0"/>
                      <a:ext cx="5759450" cy="3554095"/>
                    </a:xfrm>
                    <a:prstGeom prst="rect">
                      <a:avLst/>
                    </a:prstGeom>
                  </pic:spPr>
                </pic:pic>
              </a:graphicData>
            </a:graphic>
          </wp:inline>
        </w:drawing>
      </w:r>
    </w:p>
    <w:p w14:paraId="01ACBBE2" w14:textId="40B64073" w:rsidR="000060E1" w:rsidRDefault="000060E1" w:rsidP="000060E1">
      <w:pPr>
        <w:pStyle w:val="Bildetekst"/>
      </w:pPr>
      <w:bookmarkStart w:id="628" w:name="_Ref171603183"/>
      <w:r>
        <w:t xml:space="preserve">Figure </w:t>
      </w:r>
      <w:r w:rsidR="00EC0A30">
        <w:fldChar w:fldCharType="begin"/>
      </w:r>
      <w:r w:rsidR="00EC0A30">
        <w:instrText xml:space="preserve"> STYLEREF 1 \s </w:instrText>
      </w:r>
      <w:r w:rsidR="00EC0A30">
        <w:fldChar w:fldCharType="separate"/>
      </w:r>
      <w:r w:rsidR="00C34CCF">
        <w:rPr>
          <w:noProof/>
        </w:rPr>
        <w:t>4</w:t>
      </w:r>
      <w:r w:rsidR="00EC0A30">
        <w:fldChar w:fldCharType="end"/>
      </w:r>
      <w:r w:rsidR="00EC0A30">
        <w:t>.</w:t>
      </w:r>
      <w:r w:rsidR="00EC0A30">
        <w:fldChar w:fldCharType="begin"/>
      </w:r>
      <w:r w:rsidR="00EC0A30">
        <w:instrText xml:space="preserve"> SEQ Figure \* ARABIC \s 1 </w:instrText>
      </w:r>
      <w:r w:rsidR="00EC0A30">
        <w:fldChar w:fldCharType="separate"/>
      </w:r>
      <w:r w:rsidR="00C34CCF">
        <w:rPr>
          <w:noProof/>
        </w:rPr>
        <w:t>25</w:t>
      </w:r>
      <w:r w:rsidR="00EC0A30">
        <w:fldChar w:fldCharType="end"/>
      </w:r>
      <w:bookmarkEnd w:id="628"/>
      <w:r w:rsidR="00620C41">
        <w:t>:</w:t>
      </w:r>
      <w:r>
        <w:t xml:space="preserve"> Attitudes towards w</w:t>
      </w:r>
      <w:r w:rsidRPr="00323701">
        <w:t xml:space="preserve">hich groups will </w:t>
      </w:r>
      <w:r>
        <w:t>win</w:t>
      </w:r>
      <w:r w:rsidRPr="00323701">
        <w:t xml:space="preserve"> </w:t>
      </w:r>
      <w:r>
        <w:t>or</w:t>
      </w:r>
      <w:r w:rsidRPr="00323701">
        <w:t xml:space="preserve"> lose from </w:t>
      </w:r>
      <w:r w:rsidRPr="00530972">
        <w:t>replacing current tolls and fuel taxes with road pricing</w:t>
      </w:r>
      <w:r>
        <w:t>, for the main survey</w:t>
      </w:r>
      <w:r w:rsidRPr="00530972">
        <w:t>.</w:t>
      </w:r>
    </w:p>
    <w:p w14:paraId="77AFDD11" w14:textId="446A8F7B" w:rsidR="00FA3E1B" w:rsidRDefault="00FA3E1B" w:rsidP="00FA3E1B">
      <w:r>
        <w:fldChar w:fldCharType="begin"/>
      </w:r>
      <w:r>
        <w:instrText xml:space="preserve"> REF _Ref166583142 \h </w:instrText>
      </w:r>
      <w:r>
        <w:fldChar w:fldCharType="separate"/>
      </w:r>
      <w:r w:rsidR="00C34CCF">
        <w:t xml:space="preserve">Figure </w:t>
      </w:r>
      <w:r w:rsidR="00C34CCF">
        <w:rPr>
          <w:noProof/>
        </w:rPr>
        <w:t>4</w:t>
      </w:r>
      <w:r w:rsidR="00C34CCF">
        <w:t>.</w:t>
      </w:r>
      <w:r w:rsidR="00C34CCF">
        <w:rPr>
          <w:noProof/>
        </w:rPr>
        <w:t>26</w:t>
      </w:r>
      <w:r>
        <w:fldChar w:fldCharType="end"/>
      </w:r>
      <w:r>
        <w:t xml:space="preserve"> show</w:t>
      </w:r>
      <w:r w:rsidR="00C20E1A">
        <w:t>s</w:t>
      </w:r>
      <w:r>
        <w:t xml:space="preserve"> that</w:t>
      </w:r>
      <w:r w:rsidRPr="003E045B">
        <w:t xml:space="preserve"> </w:t>
      </w:r>
      <w:r>
        <w:t xml:space="preserve">the main survey respondents who vote for moderate and populist parties think that revenues from road pricing should be spent on road investments. Those who vote for environmental parties think that revenue should be spent on investments in public transport, walking and cycling. </w:t>
      </w:r>
      <w:r w:rsidR="0047518E">
        <w:t xml:space="preserve">See </w:t>
      </w:r>
      <w:r w:rsidR="00274B4D">
        <w:fldChar w:fldCharType="begin"/>
      </w:r>
      <w:r w:rsidR="00274B4D">
        <w:instrText xml:space="preserve"> REF _Ref176874653 \h </w:instrText>
      </w:r>
      <w:r w:rsidR="00274B4D">
        <w:fldChar w:fldCharType="separate"/>
      </w:r>
      <w:r w:rsidR="00C34CCF">
        <w:t xml:space="preserve">Figure </w:t>
      </w:r>
      <w:r w:rsidR="00C34CCF">
        <w:rPr>
          <w:noProof/>
        </w:rPr>
        <w:t>0</w:t>
      </w:r>
      <w:r w:rsidR="00C34CCF">
        <w:t>.</w:t>
      </w:r>
      <w:r w:rsidR="00C34CCF">
        <w:rPr>
          <w:noProof/>
        </w:rPr>
        <w:t>23</w:t>
      </w:r>
      <w:r w:rsidR="00274B4D">
        <w:fldChar w:fldCharType="end"/>
      </w:r>
      <w:r w:rsidR="00274B4D">
        <w:t xml:space="preserve"> </w:t>
      </w:r>
      <w:r w:rsidR="0047518E">
        <w:t>in the Appendix for an equivalent figure for the pilot survey.</w:t>
      </w:r>
    </w:p>
    <w:p w14:paraId="58040A4D" w14:textId="77777777" w:rsidR="00FA3E1B" w:rsidRPr="0014543C" w:rsidRDefault="00FA3E1B" w:rsidP="00FA3E1B"/>
    <w:p w14:paraId="2E0C03B7" w14:textId="77777777" w:rsidR="00FA3E1B" w:rsidRDefault="00FA3E1B" w:rsidP="00FA3E1B">
      <w:pPr>
        <w:keepNext/>
      </w:pPr>
      <w:r>
        <w:rPr>
          <w:noProof/>
        </w:rPr>
        <w:lastRenderedPageBreak/>
        <w:drawing>
          <wp:inline distT="0" distB="0" distL="0" distR="0" wp14:anchorId="76E42F2D" wp14:editId="2AF2C530">
            <wp:extent cx="5759450" cy="3558540"/>
            <wp:effectExtent l="0" t="0" r="0" b="3810"/>
            <wp:docPr id="1552974687"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974687" name=""/>
                    <pic:cNvPicPr/>
                  </pic:nvPicPr>
                  <pic:blipFill>
                    <a:blip r:embed="rId104">
                      <a:extLst>
                        <a:ext uri="{96DAC541-7B7A-43D3-8B79-37D633B846F1}">
                          <asvg:svgBlip xmlns:asvg="http://schemas.microsoft.com/office/drawing/2016/SVG/main" r:embed="rId105"/>
                        </a:ext>
                      </a:extLst>
                    </a:blip>
                    <a:stretch>
                      <a:fillRect/>
                    </a:stretch>
                  </pic:blipFill>
                  <pic:spPr>
                    <a:xfrm>
                      <a:off x="0" y="0"/>
                      <a:ext cx="5759450" cy="3558540"/>
                    </a:xfrm>
                    <a:prstGeom prst="rect">
                      <a:avLst/>
                    </a:prstGeom>
                  </pic:spPr>
                </pic:pic>
              </a:graphicData>
            </a:graphic>
          </wp:inline>
        </w:drawing>
      </w:r>
    </w:p>
    <w:p w14:paraId="7F35769F" w14:textId="612FE1ED" w:rsidR="00FA3E1B" w:rsidRPr="00FA3E1B" w:rsidRDefault="00FA3E1B" w:rsidP="00FA3E1B">
      <w:pPr>
        <w:pStyle w:val="Bildetekst"/>
      </w:pPr>
      <w:bookmarkStart w:id="629" w:name="_Ref166583142"/>
      <w:r>
        <w:t xml:space="preserve">Figure </w:t>
      </w:r>
      <w:r w:rsidR="00EC0A30">
        <w:fldChar w:fldCharType="begin"/>
      </w:r>
      <w:r w:rsidR="00EC0A30">
        <w:instrText xml:space="preserve"> STYLEREF 1 \s </w:instrText>
      </w:r>
      <w:r w:rsidR="00EC0A30">
        <w:fldChar w:fldCharType="separate"/>
      </w:r>
      <w:r w:rsidR="00C34CCF">
        <w:rPr>
          <w:noProof/>
        </w:rPr>
        <w:t>4</w:t>
      </w:r>
      <w:r w:rsidR="00EC0A30">
        <w:fldChar w:fldCharType="end"/>
      </w:r>
      <w:r w:rsidR="00EC0A30">
        <w:t>.</w:t>
      </w:r>
      <w:r w:rsidR="00EC0A30">
        <w:fldChar w:fldCharType="begin"/>
      </w:r>
      <w:r w:rsidR="00EC0A30">
        <w:instrText xml:space="preserve"> SEQ Figure \* ARABIC \s 1 </w:instrText>
      </w:r>
      <w:r w:rsidR="00EC0A30">
        <w:fldChar w:fldCharType="separate"/>
      </w:r>
      <w:r w:rsidR="00C34CCF">
        <w:rPr>
          <w:noProof/>
        </w:rPr>
        <w:t>26</w:t>
      </w:r>
      <w:r w:rsidR="00EC0A30">
        <w:fldChar w:fldCharType="end"/>
      </w:r>
      <w:bookmarkEnd w:id="629"/>
      <w:r w:rsidR="00620C41">
        <w:t>:</w:t>
      </w:r>
      <w:r w:rsidRPr="00E906AA">
        <w:t xml:space="preserve"> Preferences for how revenues from road pricing should be spent</w:t>
      </w:r>
      <w:r>
        <w:t>, for the main survey</w:t>
      </w:r>
      <w:r w:rsidRPr="00E906AA">
        <w:t>.</w:t>
      </w:r>
    </w:p>
    <w:p w14:paraId="7020934C" w14:textId="6BE36AD2" w:rsidR="00FA5C63" w:rsidRDefault="00B73AF8" w:rsidP="00FB0253">
      <w:r>
        <w:fldChar w:fldCharType="begin"/>
      </w:r>
      <w:r>
        <w:instrText xml:space="preserve"> REF _Ref166748321 \h </w:instrText>
      </w:r>
      <w:r>
        <w:fldChar w:fldCharType="separate"/>
      </w:r>
      <w:r w:rsidR="41CCBCE2">
        <w:t xml:space="preserve">Figure </w:t>
      </w:r>
      <w:r w:rsidR="41CCBCE2" w:rsidRPr="4044C3C2">
        <w:rPr>
          <w:noProof/>
        </w:rPr>
        <w:t>4</w:t>
      </w:r>
      <w:r w:rsidR="41CCBCE2">
        <w:t>.</w:t>
      </w:r>
      <w:r w:rsidR="41CCBCE2" w:rsidRPr="4044C3C2">
        <w:rPr>
          <w:noProof/>
        </w:rPr>
        <w:t>27</w:t>
      </w:r>
      <w:r>
        <w:fldChar w:fldCharType="end"/>
      </w:r>
      <w:r w:rsidR="52AB316F">
        <w:t xml:space="preserve"> </w:t>
      </w:r>
      <w:r w:rsidR="02E5A3EF">
        <w:t>illustrates</w:t>
      </w:r>
      <w:r w:rsidR="09D64924">
        <w:t xml:space="preserve"> the</w:t>
      </w:r>
      <w:r w:rsidR="7EC3FAA2">
        <w:t xml:space="preserve"> main survey</w:t>
      </w:r>
      <w:r w:rsidR="09D64924">
        <w:t xml:space="preserve"> respondents’ views on the road pricing proposal and the current toll system. </w:t>
      </w:r>
      <w:r w:rsidR="02E5A3EF">
        <w:t xml:space="preserve">Respondents </w:t>
      </w:r>
      <w:r w:rsidR="518E0B6A">
        <w:t>report</w:t>
      </w:r>
      <w:r w:rsidR="4F3A5A8A">
        <w:t xml:space="preserve"> stronger feelings</w:t>
      </w:r>
      <w:r w:rsidR="5CFFCCF0">
        <w:t xml:space="preserve"> (i.e. very positive or very negative)</w:t>
      </w:r>
      <w:r w:rsidR="4F3A5A8A">
        <w:t xml:space="preserve"> towards the road pricing proposal</w:t>
      </w:r>
      <w:r w:rsidR="02E5A3EF">
        <w:t xml:space="preserve">, </w:t>
      </w:r>
      <w:r w:rsidR="518E0B6A">
        <w:t xml:space="preserve">and report more neutral </w:t>
      </w:r>
      <w:r w:rsidR="18E6BA54">
        <w:t>feelings toward the current toll system.</w:t>
      </w:r>
      <w:ins w:id="630" w:author="Askill Harkjerr Halse" w:date="2024-11-23T21:19:00Z" w16du:dateUtc="2024-11-23T20:19:00Z">
        <w:r w:rsidR="00722A28">
          <w:rPr>
            <w:rStyle w:val="Fotnotereferanse"/>
          </w:rPr>
          <w:footnoteReference w:id="19"/>
        </w:r>
      </w:ins>
      <w:r w:rsidR="34685F84">
        <w:t xml:space="preserve"> </w:t>
      </w:r>
      <w:del w:id="634" w:author="Askill Harkjerr Halse" w:date="2024-11-23T21:20:00Z" w16du:dateUtc="2024-11-23T20:20:00Z">
        <w:r w:rsidR="60AF53CE" w:rsidDel="00722A28">
          <w:delText>C</w:delText>
        </w:r>
        <w:commentRangeStart w:id="635"/>
        <w:commentRangeStart w:id="636"/>
        <w:r w:rsidR="34685F84" w:rsidDel="00722A28">
          <w:delText xml:space="preserve">omparing </w:delText>
        </w:r>
        <w:r w:rsidDel="00722A28">
          <w:fldChar w:fldCharType="begin"/>
        </w:r>
        <w:r w:rsidDel="00722A28">
          <w:delInstrText xml:space="preserve"> REF _Ref176363814 \h </w:delInstrText>
        </w:r>
        <w:r w:rsidDel="00722A28">
          <w:fldChar w:fldCharType="separate"/>
        </w:r>
        <w:r w:rsidR="41CCBCE2" w:rsidDel="00722A28">
          <w:delText xml:space="preserve">Figure </w:delText>
        </w:r>
        <w:r w:rsidR="41CCBCE2" w:rsidRPr="4044C3C2" w:rsidDel="00722A28">
          <w:rPr>
            <w:noProof/>
          </w:rPr>
          <w:delText>0</w:delText>
        </w:r>
        <w:r w:rsidR="41CCBCE2" w:rsidDel="00722A28">
          <w:delText>.</w:delText>
        </w:r>
        <w:r w:rsidR="41CCBCE2" w:rsidRPr="4044C3C2" w:rsidDel="00722A28">
          <w:rPr>
            <w:noProof/>
          </w:rPr>
          <w:delText>20</w:delText>
        </w:r>
        <w:r w:rsidDel="00722A28">
          <w:fldChar w:fldCharType="end"/>
        </w:r>
        <w:r w:rsidR="34685F84" w:rsidDel="00722A28">
          <w:delText xml:space="preserve"> and</w:delText>
        </w:r>
        <w:commentRangeEnd w:id="635"/>
        <w:r w:rsidDel="00722A28">
          <w:rPr>
            <w:rStyle w:val="Merknadsreferanse"/>
          </w:rPr>
          <w:commentReference w:id="635"/>
        </w:r>
        <w:commentRangeEnd w:id="636"/>
        <w:r w:rsidR="00722A28" w:rsidDel="00722A28">
          <w:rPr>
            <w:rStyle w:val="Merknadsreferanse"/>
          </w:rPr>
          <w:commentReference w:id="636"/>
        </w:r>
        <w:r w:rsidR="34685F84" w:rsidDel="00722A28">
          <w:delText xml:space="preserve"> </w:delText>
        </w:r>
        <w:r w:rsidDel="00722A28">
          <w:fldChar w:fldCharType="begin"/>
        </w:r>
        <w:r w:rsidDel="00722A28">
          <w:delInstrText xml:space="preserve"> REF _Ref166748321 \h </w:delInstrText>
        </w:r>
        <w:r w:rsidDel="00722A28">
          <w:fldChar w:fldCharType="separate"/>
        </w:r>
        <w:r w:rsidR="41CCBCE2" w:rsidDel="00722A28">
          <w:delText xml:space="preserve">Figure </w:delText>
        </w:r>
        <w:r w:rsidR="41CCBCE2" w:rsidRPr="4044C3C2" w:rsidDel="00722A28">
          <w:rPr>
            <w:noProof/>
          </w:rPr>
          <w:delText>4</w:delText>
        </w:r>
        <w:r w:rsidR="41CCBCE2" w:rsidDel="00722A28">
          <w:delText>.</w:delText>
        </w:r>
        <w:r w:rsidR="41CCBCE2" w:rsidRPr="4044C3C2" w:rsidDel="00722A28">
          <w:rPr>
            <w:noProof/>
          </w:rPr>
          <w:delText>27</w:delText>
        </w:r>
        <w:r w:rsidDel="00722A28">
          <w:fldChar w:fldCharType="end"/>
        </w:r>
        <w:r w:rsidR="34685F84" w:rsidDel="00722A28">
          <w:delText xml:space="preserve">, </w:delText>
        </w:r>
        <w:r w:rsidR="700D610B" w:rsidDel="00722A28">
          <w:delText xml:space="preserve">we observe more </w:delText>
        </w:r>
        <w:r w:rsidR="1E0C184F" w:rsidDel="00722A28">
          <w:delText xml:space="preserve">very </w:delText>
        </w:r>
        <w:r w:rsidR="700D610B" w:rsidDel="00722A28">
          <w:delText xml:space="preserve">negative attitudes towards tolls in the pilot survey </w:delText>
        </w:r>
        <w:r w:rsidR="39E65A33" w:rsidDel="00722A28">
          <w:delText>(~</w:delText>
        </w:r>
        <w:r w:rsidR="71A3B66F" w:rsidDel="00722A28">
          <w:delText>38</w:delText>
        </w:r>
        <w:r w:rsidR="39E65A33" w:rsidDel="00722A28">
          <w:delText xml:space="preserve">% </w:delText>
        </w:r>
        <w:r w:rsidR="71A3B66F" w:rsidDel="00722A28">
          <w:delText xml:space="preserve">strongly </w:delText>
        </w:r>
        <w:r w:rsidR="39E65A33" w:rsidDel="00722A28">
          <w:delText xml:space="preserve">disagree with “It is acceptable to pay tolls”) </w:delText>
        </w:r>
        <w:r w:rsidR="700D610B" w:rsidDel="00722A28">
          <w:delText xml:space="preserve">compared </w:delText>
        </w:r>
        <w:r w:rsidR="39E65A33" w:rsidDel="00722A28">
          <w:delText>to the main survey (</w:delText>
        </w:r>
        <w:r w:rsidR="1BBDDD9C" w:rsidDel="00722A28">
          <w:delText>~</w:delText>
        </w:r>
        <w:r w:rsidR="71A3B66F" w:rsidDel="00722A28">
          <w:delText>15</w:delText>
        </w:r>
        <w:r w:rsidR="1BBDDD9C" w:rsidDel="00722A28">
          <w:delText>%</w:delText>
        </w:r>
        <w:r w:rsidR="1EFD8CE4" w:rsidDel="00722A28">
          <w:delText xml:space="preserve"> have </w:delText>
        </w:r>
        <w:r w:rsidR="71A3B66F" w:rsidDel="00722A28">
          <w:delText xml:space="preserve">very </w:delText>
        </w:r>
        <w:r w:rsidR="1EFD8CE4" w:rsidDel="00722A28">
          <w:delText xml:space="preserve">negative views towards current toll system). </w:delText>
        </w:r>
        <w:r w:rsidR="7F5DBC06" w:rsidDel="00722A28">
          <w:delText xml:space="preserve"> </w:delText>
        </w:r>
      </w:del>
    </w:p>
    <w:p w14:paraId="601F098B" w14:textId="6CAA6736" w:rsidR="005A76CD" w:rsidRDefault="008B04B1" w:rsidP="005A76CD">
      <w:r>
        <w:fldChar w:fldCharType="begin"/>
      </w:r>
      <w:r>
        <w:instrText xml:space="preserve"> REF _Ref178341545 \h </w:instrText>
      </w:r>
      <w:r>
        <w:fldChar w:fldCharType="separate"/>
      </w:r>
      <w:r w:rsidR="41CCBCE2">
        <w:t xml:space="preserve">Figure </w:t>
      </w:r>
      <w:r w:rsidR="41CCBCE2" w:rsidRPr="4044C3C2">
        <w:rPr>
          <w:noProof/>
        </w:rPr>
        <w:t>4</w:t>
      </w:r>
      <w:r w:rsidR="41CCBCE2">
        <w:t>.</w:t>
      </w:r>
      <w:r w:rsidR="41CCBCE2" w:rsidRPr="4044C3C2">
        <w:rPr>
          <w:noProof/>
        </w:rPr>
        <w:t>28</w:t>
      </w:r>
      <w:r>
        <w:fldChar w:fldCharType="end"/>
      </w:r>
      <w:r w:rsidR="7F5DBC06">
        <w:t xml:space="preserve"> shows attitudes towards proposed road pricing and </w:t>
      </w:r>
      <w:r w:rsidR="27AB84F1">
        <w:t xml:space="preserve">the </w:t>
      </w:r>
      <w:r w:rsidR="7F5DBC06">
        <w:t xml:space="preserve">current toll system by </w:t>
      </w:r>
      <w:ins w:id="637" w:author="Trine Dale" w:date="2024-11-10T17:22:00Z">
        <w:r w:rsidR="35A8DFD0">
          <w:t xml:space="preserve">travel </w:t>
        </w:r>
      </w:ins>
      <w:r w:rsidR="7F5DBC06">
        <w:t xml:space="preserve">mode choice, for the main survey. </w:t>
      </w:r>
      <w:r w:rsidR="15D58BC0">
        <w:t xml:space="preserve">Respondents </w:t>
      </w:r>
      <w:r w:rsidR="7F5DBC06">
        <w:t>who use a car are more negative towards road pricing and road tolls.</w:t>
      </w:r>
      <w:r w:rsidR="55DD1BDF">
        <w:t xml:space="preserve"> </w:t>
      </w:r>
      <w:r>
        <w:fldChar w:fldCharType="begin"/>
      </w:r>
      <w:r>
        <w:instrText xml:space="preserve"> REF _Ref178342033 \h </w:instrText>
      </w:r>
      <w:r>
        <w:fldChar w:fldCharType="separate"/>
      </w:r>
      <w:r w:rsidR="41CCBCE2">
        <w:t xml:space="preserve">Figure </w:t>
      </w:r>
      <w:r w:rsidR="41CCBCE2" w:rsidRPr="4044C3C2">
        <w:rPr>
          <w:noProof/>
        </w:rPr>
        <w:t>4</w:t>
      </w:r>
      <w:r w:rsidR="41CCBCE2">
        <w:t>.</w:t>
      </w:r>
      <w:r w:rsidR="41CCBCE2" w:rsidRPr="4044C3C2">
        <w:rPr>
          <w:noProof/>
        </w:rPr>
        <w:t>29</w:t>
      </w:r>
      <w:r>
        <w:fldChar w:fldCharType="end"/>
      </w:r>
      <w:r w:rsidR="7F5DBC06">
        <w:t xml:space="preserve"> </w:t>
      </w:r>
      <w:r w:rsidR="602BAB68">
        <w:t xml:space="preserve">describes attitudes towards </w:t>
      </w:r>
      <w:r w:rsidR="2D697F40">
        <w:t xml:space="preserve">the </w:t>
      </w:r>
      <w:r w:rsidR="602BAB68">
        <w:t xml:space="preserve">proposed road pricing and </w:t>
      </w:r>
      <w:r w:rsidR="2D697F40">
        <w:t xml:space="preserve">the </w:t>
      </w:r>
      <w:r w:rsidR="602BAB68">
        <w:t xml:space="preserve">current toll system by gender. The share of “very negative” attitudes towards road pricing and road tolls is higher for men. On the other hand, women are less certain about their attitudes as evidenced by the larger share of “don’t know” responses. </w:t>
      </w:r>
      <w:r>
        <w:fldChar w:fldCharType="begin"/>
      </w:r>
      <w:r>
        <w:instrText xml:space="preserve"> REF _Ref178341657 \h </w:instrText>
      </w:r>
      <w:r>
        <w:fldChar w:fldCharType="separate"/>
      </w:r>
      <w:r w:rsidR="41CCBCE2">
        <w:t xml:space="preserve">Figure </w:t>
      </w:r>
      <w:r w:rsidR="41CCBCE2" w:rsidRPr="4044C3C2">
        <w:rPr>
          <w:noProof/>
        </w:rPr>
        <w:t>4</w:t>
      </w:r>
      <w:r w:rsidR="41CCBCE2">
        <w:t>.</w:t>
      </w:r>
      <w:r w:rsidR="41CCBCE2" w:rsidRPr="4044C3C2">
        <w:rPr>
          <w:noProof/>
        </w:rPr>
        <w:t>30</w:t>
      </w:r>
      <w:r>
        <w:fldChar w:fldCharType="end"/>
      </w:r>
      <w:r w:rsidR="529C660B">
        <w:t xml:space="preserve"> shows attitudes towards </w:t>
      </w:r>
      <w:r w:rsidR="090395CE">
        <w:t xml:space="preserve">the </w:t>
      </w:r>
      <w:r w:rsidR="529C660B">
        <w:t xml:space="preserve">proposed road pricing and road tolls based on education. There are sizable differences in attitudes between education levels. Specifically, respondents with a basic school level are far more negative towards </w:t>
      </w:r>
      <w:r w:rsidR="1CFBC4F2">
        <w:t>both concepts</w:t>
      </w:r>
      <w:r w:rsidR="529C660B">
        <w:t>. This is important considering the basic school level is underrepresented in our sample (3% versus the national average of 23.7%, as shown in</w:t>
      </w:r>
      <w:r w:rsidR="08981C0D">
        <w:t xml:space="preserve"> </w:t>
      </w:r>
      <w:r>
        <w:fldChar w:fldCharType="begin"/>
      </w:r>
      <w:r>
        <w:instrText xml:space="preserve"> REF _Ref181191627 \h </w:instrText>
      </w:r>
      <w:r>
        <w:fldChar w:fldCharType="separate"/>
      </w:r>
      <w:r w:rsidR="41CCBCE2">
        <w:t xml:space="preserve">Table </w:t>
      </w:r>
      <w:r w:rsidR="41CCBCE2" w:rsidRPr="4044C3C2">
        <w:rPr>
          <w:noProof/>
        </w:rPr>
        <w:t>4</w:t>
      </w:r>
      <w:r w:rsidR="41CCBCE2">
        <w:t>.</w:t>
      </w:r>
      <w:r w:rsidR="41CCBCE2" w:rsidRPr="4044C3C2">
        <w:rPr>
          <w:noProof/>
        </w:rPr>
        <w:t>1</w:t>
      </w:r>
      <w:r>
        <w:fldChar w:fldCharType="end"/>
      </w:r>
      <w:r w:rsidR="529C660B">
        <w:t>.</w:t>
      </w:r>
      <w:r w:rsidR="349B4380">
        <w:t xml:space="preserve"> </w:t>
      </w:r>
      <w:r>
        <w:fldChar w:fldCharType="begin"/>
      </w:r>
      <w:r>
        <w:instrText xml:space="preserve"> REF _Ref176512748 \h </w:instrText>
      </w:r>
      <w:r>
        <w:fldChar w:fldCharType="separate"/>
      </w:r>
      <w:r w:rsidR="41CCBCE2">
        <w:t xml:space="preserve">Figure </w:t>
      </w:r>
      <w:r w:rsidR="41CCBCE2" w:rsidRPr="4044C3C2">
        <w:rPr>
          <w:noProof/>
        </w:rPr>
        <w:t>4</w:t>
      </w:r>
      <w:r w:rsidR="41CCBCE2">
        <w:t>.</w:t>
      </w:r>
      <w:r w:rsidR="41CCBCE2" w:rsidRPr="4044C3C2">
        <w:rPr>
          <w:noProof/>
        </w:rPr>
        <w:t>31</w:t>
      </w:r>
      <w:r>
        <w:fldChar w:fldCharType="end"/>
      </w:r>
      <w:r w:rsidR="349B4380">
        <w:t xml:space="preserve"> presents attitudes towards </w:t>
      </w:r>
      <w:r w:rsidR="74B03CB8">
        <w:t xml:space="preserve">the </w:t>
      </w:r>
      <w:r w:rsidR="349B4380">
        <w:t xml:space="preserve">proposed road pricing and </w:t>
      </w:r>
      <w:r w:rsidR="2F22DCFA">
        <w:t xml:space="preserve">the </w:t>
      </w:r>
      <w:r w:rsidR="349B4380">
        <w:t xml:space="preserve">current toll system by party bloc. Those in the environmental party bloc are more positive towards road pricing </w:t>
      </w:r>
      <w:r w:rsidR="2F22DCFA">
        <w:t>than</w:t>
      </w:r>
      <w:r w:rsidR="349B4380">
        <w:t xml:space="preserve"> the current toll system. Nearly 75% of respondents in the populist party bloc are negative towards both concepts.</w:t>
      </w:r>
    </w:p>
    <w:p w14:paraId="4AFD0446" w14:textId="6488AD06" w:rsidR="00E53462" w:rsidRDefault="00FC1C75" w:rsidP="00FB0253">
      <w:r>
        <w:fldChar w:fldCharType="begin"/>
      </w:r>
      <w:r>
        <w:instrText xml:space="preserve"> REF _Ref176513856 \h </w:instrText>
      </w:r>
      <w:r>
        <w:fldChar w:fldCharType="separate"/>
      </w:r>
      <w:r w:rsidR="00C34CCF">
        <w:t xml:space="preserve">Figure </w:t>
      </w:r>
      <w:r w:rsidR="00C34CCF">
        <w:rPr>
          <w:noProof/>
        </w:rPr>
        <w:t>4</w:t>
      </w:r>
      <w:r w:rsidR="00C34CCF">
        <w:t>.</w:t>
      </w:r>
      <w:r w:rsidR="00C34CCF">
        <w:rPr>
          <w:noProof/>
        </w:rPr>
        <w:t>32</w:t>
      </w:r>
      <w:r>
        <w:fldChar w:fldCharType="end"/>
      </w:r>
      <w:r>
        <w:t xml:space="preserve"> </w:t>
      </w:r>
      <w:r w:rsidR="001809B3">
        <w:t>shows the respondents’ a</w:t>
      </w:r>
      <w:r w:rsidR="001809B3" w:rsidRPr="001809B3">
        <w:t xml:space="preserve">ttitudes towards </w:t>
      </w:r>
      <w:r w:rsidR="00033CD6">
        <w:t xml:space="preserve">the </w:t>
      </w:r>
      <w:r w:rsidR="001809B3" w:rsidRPr="001809B3">
        <w:t>proposed road pricing by reported road toll</w:t>
      </w:r>
      <w:r w:rsidR="00033CD6">
        <w:t xml:space="preserve"> </w:t>
      </w:r>
      <w:r w:rsidR="002F6959">
        <w:t>expense</w:t>
      </w:r>
      <w:r w:rsidR="001809B3" w:rsidRPr="001809B3">
        <w:t>.</w:t>
      </w:r>
      <w:r w:rsidR="003B7014">
        <w:t xml:space="preserve"> Respondents who report paying NOK 1-10</w:t>
      </w:r>
      <w:r w:rsidR="008B6003">
        <w:t xml:space="preserve"> or NOK 41-60</w:t>
      </w:r>
      <w:r w:rsidR="003B7014">
        <w:t xml:space="preserve"> in tolls</w:t>
      </w:r>
      <w:r w:rsidR="00C40D26">
        <w:t xml:space="preserve"> </w:t>
      </w:r>
      <w:r w:rsidR="00110558">
        <w:t>are the most negative towards road pricing</w:t>
      </w:r>
      <w:r w:rsidR="00BF1D08">
        <w:t>,</w:t>
      </w:r>
      <w:r w:rsidR="00D2372B">
        <w:t xml:space="preserve"> with </w:t>
      </w:r>
      <w:r w:rsidR="008B6003">
        <w:t>over 50%</w:t>
      </w:r>
      <w:r w:rsidR="00BF1D08">
        <w:t xml:space="preserve"> of the group</w:t>
      </w:r>
      <w:r w:rsidR="005E42F3">
        <w:t>s</w:t>
      </w:r>
      <w:r w:rsidR="00BF1D08">
        <w:t xml:space="preserve"> </w:t>
      </w:r>
      <w:r w:rsidR="00AA7BE0">
        <w:t>selecting “somewhat” or “very” negative</w:t>
      </w:r>
      <w:r w:rsidR="00110558">
        <w:t>.</w:t>
      </w:r>
      <w:r w:rsidR="00107017">
        <w:t xml:space="preserve"> </w:t>
      </w:r>
      <w:r w:rsidR="00107017">
        <w:fldChar w:fldCharType="begin"/>
      </w:r>
      <w:r w:rsidR="00107017">
        <w:instrText xml:space="preserve"> REF _Ref176514614 \h </w:instrText>
      </w:r>
      <w:r w:rsidR="00107017">
        <w:fldChar w:fldCharType="separate"/>
      </w:r>
      <w:r w:rsidR="00C34CCF">
        <w:t xml:space="preserve">Figure </w:t>
      </w:r>
      <w:r w:rsidR="00C34CCF">
        <w:rPr>
          <w:noProof/>
        </w:rPr>
        <w:t>4</w:t>
      </w:r>
      <w:r w:rsidR="00C34CCF">
        <w:t>.</w:t>
      </w:r>
      <w:r w:rsidR="00C34CCF">
        <w:rPr>
          <w:noProof/>
        </w:rPr>
        <w:t>33</w:t>
      </w:r>
      <w:r w:rsidR="00107017">
        <w:fldChar w:fldCharType="end"/>
      </w:r>
      <w:r w:rsidR="00E61950">
        <w:t xml:space="preserve"> shows the respondents’ a</w:t>
      </w:r>
      <w:r w:rsidR="00E61950" w:rsidRPr="001809B3">
        <w:t xml:space="preserve">ttitudes towards </w:t>
      </w:r>
      <w:r w:rsidR="00E61950">
        <w:t>the current toll system</w:t>
      </w:r>
      <w:r w:rsidR="00E61950" w:rsidRPr="001809B3">
        <w:t xml:space="preserve"> by reported road toll.</w:t>
      </w:r>
      <w:r w:rsidR="00E61950">
        <w:t xml:space="preserve"> Interestingly, </w:t>
      </w:r>
      <w:r w:rsidR="00FE3AD8">
        <w:t xml:space="preserve">several groups have no respondents with very positive attitudes towards the current toll system, in contrast to </w:t>
      </w:r>
      <w:r w:rsidR="004C2654">
        <w:t xml:space="preserve">the </w:t>
      </w:r>
      <w:r w:rsidR="00502693">
        <w:t>proposed road pricing</w:t>
      </w:r>
      <w:r w:rsidR="00D444B5">
        <w:t xml:space="preserve"> which have some</w:t>
      </w:r>
      <w:r w:rsidR="00502693">
        <w:t xml:space="preserve">. </w:t>
      </w:r>
      <w:r w:rsidR="00312D05">
        <w:t xml:space="preserve">Respondents who pay NOK </w:t>
      </w:r>
      <w:r w:rsidR="00312D05">
        <w:lastRenderedPageBreak/>
        <w:t xml:space="preserve">41-60 </w:t>
      </w:r>
      <w:r w:rsidR="005E42F3">
        <w:t xml:space="preserve">or more than NOK 100 </w:t>
      </w:r>
      <w:r w:rsidR="008B6003">
        <w:t xml:space="preserve">in tolls </w:t>
      </w:r>
      <w:r w:rsidR="005E42F3">
        <w:t>are the most negative to</w:t>
      </w:r>
      <w:r w:rsidR="00D2372B">
        <w:t xml:space="preserve">wards the current toll system. </w:t>
      </w:r>
      <w:r w:rsidR="00775812">
        <w:t xml:space="preserve">See </w:t>
      </w:r>
      <w:r w:rsidR="00274B4D">
        <w:fldChar w:fldCharType="begin"/>
      </w:r>
      <w:r w:rsidR="00274B4D">
        <w:instrText xml:space="preserve"> REF _Ref176523660 \h </w:instrText>
      </w:r>
      <w:r w:rsidR="00274B4D">
        <w:fldChar w:fldCharType="separate"/>
      </w:r>
      <w:r w:rsidR="00C34CCF">
        <w:t xml:space="preserve">Figure </w:t>
      </w:r>
      <w:r w:rsidR="00C34CCF">
        <w:rPr>
          <w:noProof/>
        </w:rPr>
        <w:t>0</w:t>
      </w:r>
      <w:r w:rsidR="00C34CCF">
        <w:t>.</w:t>
      </w:r>
      <w:r w:rsidR="00C34CCF">
        <w:rPr>
          <w:noProof/>
        </w:rPr>
        <w:t>24</w:t>
      </w:r>
      <w:r w:rsidR="00274B4D">
        <w:fldChar w:fldCharType="end"/>
      </w:r>
      <w:r w:rsidR="00274B4D">
        <w:t xml:space="preserve"> </w:t>
      </w:r>
      <w:r w:rsidR="00D461DF">
        <w:t>and</w:t>
      </w:r>
      <w:r w:rsidR="00AC5153">
        <w:t xml:space="preserve"> </w:t>
      </w:r>
      <w:r w:rsidR="00AC5153">
        <w:fldChar w:fldCharType="begin"/>
      </w:r>
      <w:r w:rsidR="00AC5153">
        <w:instrText xml:space="preserve"> REF _Ref178342667 \h </w:instrText>
      </w:r>
      <w:r w:rsidR="00AC5153">
        <w:fldChar w:fldCharType="separate"/>
      </w:r>
      <w:r w:rsidR="00C34CCF">
        <w:t xml:space="preserve">Figure </w:t>
      </w:r>
      <w:r w:rsidR="00C34CCF">
        <w:rPr>
          <w:noProof/>
        </w:rPr>
        <w:t>0</w:t>
      </w:r>
      <w:r w:rsidR="00C34CCF">
        <w:t>.</w:t>
      </w:r>
      <w:r w:rsidR="00C34CCF">
        <w:rPr>
          <w:noProof/>
        </w:rPr>
        <w:t>25</w:t>
      </w:r>
      <w:r w:rsidR="00AC5153">
        <w:fldChar w:fldCharType="end"/>
      </w:r>
      <w:r w:rsidR="00AC5153">
        <w:t xml:space="preserve"> </w:t>
      </w:r>
      <w:r w:rsidR="00775812">
        <w:t xml:space="preserve">in the Appendix for attitudes by </w:t>
      </w:r>
      <w:r w:rsidR="005F2DB2">
        <w:t>income categories</w:t>
      </w:r>
      <w:r w:rsidR="00775812">
        <w:t>, the attitudes are similar between categories</w:t>
      </w:r>
      <w:r w:rsidR="005F2DB2">
        <w:t>.</w:t>
      </w:r>
      <w:r w:rsidR="00775812">
        <w:t xml:space="preserve"> </w:t>
      </w:r>
    </w:p>
    <w:p w14:paraId="10435CD2" w14:textId="77777777" w:rsidR="00E53462" w:rsidRDefault="00E53462" w:rsidP="00FB0253"/>
    <w:p w14:paraId="22AE42B8" w14:textId="6BCC5CF3" w:rsidR="00640E02" w:rsidRDefault="007D2824" w:rsidP="00640E02">
      <w:r>
        <w:rPr>
          <w:noProof/>
        </w:rPr>
        <w:drawing>
          <wp:inline distT="0" distB="0" distL="0" distR="0" wp14:anchorId="1A16D7E8" wp14:editId="53155645">
            <wp:extent cx="5759450" cy="3554095"/>
            <wp:effectExtent l="0" t="0" r="0" b="8255"/>
            <wp:docPr id="682802723"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802723" name=""/>
                    <pic:cNvPicPr/>
                  </pic:nvPicPr>
                  <pic:blipFill>
                    <a:blip r:embed="rId43">
                      <a:extLst>
                        <a:ext uri="{96DAC541-7B7A-43D3-8B79-37D633B846F1}">
                          <asvg:svgBlip xmlns:asvg="http://schemas.microsoft.com/office/drawing/2016/SVG/main" r:embed="rId44"/>
                        </a:ext>
                      </a:extLst>
                    </a:blip>
                    <a:stretch>
                      <a:fillRect/>
                    </a:stretch>
                  </pic:blipFill>
                  <pic:spPr>
                    <a:xfrm>
                      <a:off x="0" y="0"/>
                      <a:ext cx="5759450" cy="3554095"/>
                    </a:xfrm>
                    <a:prstGeom prst="rect">
                      <a:avLst/>
                    </a:prstGeom>
                  </pic:spPr>
                </pic:pic>
              </a:graphicData>
            </a:graphic>
          </wp:inline>
        </w:drawing>
      </w:r>
    </w:p>
    <w:p w14:paraId="1DA3139A" w14:textId="216A7651" w:rsidR="00863EC5" w:rsidRDefault="00863EC5" w:rsidP="00863EC5">
      <w:pPr>
        <w:pStyle w:val="Bildetekst"/>
      </w:pPr>
      <w:bookmarkStart w:id="638" w:name="_Ref166748321"/>
      <w:r>
        <w:t xml:space="preserve">Figure </w:t>
      </w:r>
      <w:r w:rsidR="00EC0A30">
        <w:fldChar w:fldCharType="begin"/>
      </w:r>
      <w:r w:rsidR="00EC0A30">
        <w:instrText xml:space="preserve"> STYLEREF 1 \s </w:instrText>
      </w:r>
      <w:r w:rsidR="00EC0A30">
        <w:fldChar w:fldCharType="separate"/>
      </w:r>
      <w:r w:rsidR="00C34CCF">
        <w:rPr>
          <w:noProof/>
        </w:rPr>
        <w:t>4</w:t>
      </w:r>
      <w:r w:rsidR="00EC0A30">
        <w:fldChar w:fldCharType="end"/>
      </w:r>
      <w:r w:rsidR="00EC0A30">
        <w:t>.</w:t>
      </w:r>
      <w:r w:rsidR="00EC0A30">
        <w:fldChar w:fldCharType="begin"/>
      </w:r>
      <w:r w:rsidR="00EC0A30">
        <w:instrText xml:space="preserve"> SEQ Figure \* ARABIC \s 1 </w:instrText>
      </w:r>
      <w:r w:rsidR="00EC0A30">
        <w:fldChar w:fldCharType="separate"/>
      </w:r>
      <w:r w:rsidR="00C34CCF">
        <w:rPr>
          <w:noProof/>
        </w:rPr>
        <w:t>27</w:t>
      </w:r>
      <w:r w:rsidR="00EC0A30">
        <w:fldChar w:fldCharType="end"/>
      </w:r>
      <w:bookmarkEnd w:id="638"/>
      <w:r w:rsidR="00E24B2F">
        <w:t>:</w:t>
      </w:r>
      <w:r>
        <w:t xml:space="preserve"> Views </w:t>
      </w:r>
      <w:r w:rsidR="00FE18F3">
        <w:t>on the</w:t>
      </w:r>
      <w:r>
        <w:t xml:space="preserve"> </w:t>
      </w:r>
      <w:r w:rsidR="00C45820">
        <w:t>road pricing proposal and</w:t>
      </w:r>
      <w:r w:rsidR="00FE18F3">
        <w:t xml:space="preserve"> the</w:t>
      </w:r>
      <w:r w:rsidR="00C45820">
        <w:t xml:space="preserve"> current toll system</w:t>
      </w:r>
      <w:r w:rsidR="008803EE">
        <w:t>, for the main survey</w:t>
      </w:r>
      <w:r w:rsidR="00C45820">
        <w:t>.</w:t>
      </w:r>
    </w:p>
    <w:p w14:paraId="4AD9B27F" w14:textId="77777777" w:rsidR="00131C84" w:rsidRDefault="00131C84" w:rsidP="00CA65B1"/>
    <w:p w14:paraId="36E52212" w14:textId="77777777" w:rsidR="0056015E" w:rsidRDefault="0056015E" w:rsidP="00E667EE">
      <w:pPr>
        <w:keepNext/>
      </w:pPr>
      <w:r>
        <w:rPr>
          <w:noProof/>
        </w:rPr>
        <w:lastRenderedPageBreak/>
        <w:drawing>
          <wp:inline distT="0" distB="0" distL="0" distR="0" wp14:anchorId="16376BF0" wp14:editId="249AD7D2">
            <wp:extent cx="5588000" cy="3554095"/>
            <wp:effectExtent l="0" t="0" r="0" b="8255"/>
            <wp:docPr id="1307739075"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739075" name=""/>
                    <pic:cNvPicPr/>
                  </pic:nvPicPr>
                  <pic:blipFill rotWithShape="1">
                    <a:blip r:embed="rId106">
                      <a:extLst>
                        <a:ext uri="{96DAC541-7B7A-43D3-8B79-37D633B846F1}">
                          <asvg:svgBlip xmlns:asvg="http://schemas.microsoft.com/office/drawing/2016/SVG/main" r:embed="rId107"/>
                        </a:ext>
                      </a:extLst>
                    </a:blip>
                    <a:srcRect l="2977"/>
                    <a:stretch/>
                  </pic:blipFill>
                  <pic:spPr bwMode="auto">
                    <a:xfrm>
                      <a:off x="0" y="0"/>
                      <a:ext cx="5588000" cy="3554095"/>
                    </a:xfrm>
                    <a:prstGeom prst="rect">
                      <a:avLst/>
                    </a:prstGeom>
                    <a:ln>
                      <a:noFill/>
                    </a:ln>
                    <a:extLst>
                      <a:ext uri="{53640926-AAD7-44D8-BBD7-CCE9431645EC}">
                        <a14:shadowObscured xmlns:a14="http://schemas.microsoft.com/office/drawing/2010/main"/>
                      </a:ext>
                    </a:extLst>
                  </pic:spPr>
                </pic:pic>
              </a:graphicData>
            </a:graphic>
          </wp:inline>
        </w:drawing>
      </w:r>
    </w:p>
    <w:p w14:paraId="01D2EDB0" w14:textId="645247F6" w:rsidR="00CA65B1" w:rsidRPr="00CA65B1" w:rsidRDefault="0056015E" w:rsidP="0056015E">
      <w:pPr>
        <w:pStyle w:val="Bildetekst"/>
      </w:pPr>
      <w:bookmarkStart w:id="639" w:name="_Ref178341545"/>
      <w:r>
        <w:t xml:space="preserve">Figure </w:t>
      </w:r>
      <w:r w:rsidR="00EC0A30">
        <w:fldChar w:fldCharType="begin"/>
      </w:r>
      <w:r w:rsidR="00EC0A30">
        <w:instrText xml:space="preserve"> STYLEREF 1 \s </w:instrText>
      </w:r>
      <w:r w:rsidR="00EC0A30">
        <w:fldChar w:fldCharType="separate"/>
      </w:r>
      <w:r w:rsidR="00C34CCF">
        <w:rPr>
          <w:noProof/>
        </w:rPr>
        <w:t>4</w:t>
      </w:r>
      <w:r w:rsidR="00EC0A30">
        <w:fldChar w:fldCharType="end"/>
      </w:r>
      <w:r w:rsidR="00EC0A30">
        <w:t>.</w:t>
      </w:r>
      <w:r w:rsidR="00EC0A30">
        <w:fldChar w:fldCharType="begin"/>
      </w:r>
      <w:r w:rsidR="00EC0A30">
        <w:instrText xml:space="preserve"> SEQ Figure \* ARABIC \s 1 </w:instrText>
      </w:r>
      <w:r w:rsidR="00EC0A30">
        <w:fldChar w:fldCharType="separate"/>
      </w:r>
      <w:r w:rsidR="00C34CCF">
        <w:rPr>
          <w:noProof/>
        </w:rPr>
        <w:t>28</w:t>
      </w:r>
      <w:r w:rsidR="00EC0A30">
        <w:fldChar w:fldCharType="end"/>
      </w:r>
      <w:bookmarkEnd w:id="639"/>
      <w:r w:rsidR="00E24B2F">
        <w:t>:</w:t>
      </w:r>
      <w:r w:rsidRPr="0056015E">
        <w:t xml:space="preserve"> Attitudes towards proposed road pricing and current toll system by </w:t>
      </w:r>
      <w:r>
        <w:t>mode choice</w:t>
      </w:r>
      <w:r w:rsidR="00F216D8">
        <w:t>-</w:t>
      </w:r>
      <w:r w:rsidRPr="0056015E">
        <w:t>, for the main survey</w:t>
      </w:r>
      <w:r>
        <w:t>.</w:t>
      </w:r>
    </w:p>
    <w:p w14:paraId="1B82A6CE" w14:textId="77777777" w:rsidR="00911EE5" w:rsidRPr="00911EE5" w:rsidRDefault="00911EE5" w:rsidP="00911EE5"/>
    <w:p w14:paraId="12087BBA" w14:textId="77777777" w:rsidR="000049F1" w:rsidRDefault="00911EE5" w:rsidP="000049F1">
      <w:pPr>
        <w:keepNext/>
      </w:pPr>
      <w:r>
        <w:rPr>
          <w:noProof/>
        </w:rPr>
        <w:drawing>
          <wp:inline distT="0" distB="0" distL="0" distR="0" wp14:anchorId="2CD855A8" wp14:editId="4CFD9E23">
            <wp:extent cx="5588000" cy="3554095"/>
            <wp:effectExtent l="0" t="0" r="0" b="8255"/>
            <wp:docPr id="189558233"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58233" name=""/>
                    <pic:cNvPicPr/>
                  </pic:nvPicPr>
                  <pic:blipFill rotWithShape="1">
                    <a:blip r:embed="rId108">
                      <a:extLst>
                        <a:ext uri="{96DAC541-7B7A-43D3-8B79-37D633B846F1}">
                          <asvg:svgBlip xmlns:asvg="http://schemas.microsoft.com/office/drawing/2016/SVG/main" r:embed="rId109"/>
                        </a:ext>
                      </a:extLst>
                    </a:blip>
                    <a:srcRect l="2977"/>
                    <a:stretch/>
                  </pic:blipFill>
                  <pic:spPr bwMode="auto">
                    <a:xfrm>
                      <a:off x="0" y="0"/>
                      <a:ext cx="5588000" cy="3554095"/>
                    </a:xfrm>
                    <a:prstGeom prst="rect">
                      <a:avLst/>
                    </a:prstGeom>
                    <a:ln>
                      <a:noFill/>
                    </a:ln>
                    <a:extLst>
                      <a:ext uri="{53640926-AAD7-44D8-BBD7-CCE9431645EC}">
                        <a14:shadowObscured xmlns:a14="http://schemas.microsoft.com/office/drawing/2010/main"/>
                      </a:ext>
                    </a:extLst>
                  </pic:spPr>
                </pic:pic>
              </a:graphicData>
            </a:graphic>
          </wp:inline>
        </w:drawing>
      </w:r>
    </w:p>
    <w:p w14:paraId="4A6A25E8" w14:textId="0CECBC90" w:rsidR="00AE44CE" w:rsidRPr="00AE44CE" w:rsidRDefault="000049F1" w:rsidP="00490A0D">
      <w:pPr>
        <w:pStyle w:val="Bildetekst"/>
      </w:pPr>
      <w:bookmarkStart w:id="640" w:name="_Ref178342033"/>
      <w:r>
        <w:t xml:space="preserve">Figure </w:t>
      </w:r>
      <w:r w:rsidR="00EC0A30">
        <w:fldChar w:fldCharType="begin"/>
      </w:r>
      <w:r w:rsidR="00EC0A30">
        <w:instrText xml:space="preserve"> STYLEREF 1 \s </w:instrText>
      </w:r>
      <w:r w:rsidR="00EC0A30">
        <w:fldChar w:fldCharType="separate"/>
      </w:r>
      <w:r w:rsidR="00C34CCF">
        <w:rPr>
          <w:noProof/>
        </w:rPr>
        <w:t>4</w:t>
      </w:r>
      <w:r w:rsidR="00EC0A30">
        <w:fldChar w:fldCharType="end"/>
      </w:r>
      <w:r w:rsidR="00EC0A30">
        <w:t>.</w:t>
      </w:r>
      <w:r w:rsidR="00EC0A30">
        <w:fldChar w:fldCharType="begin"/>
      </w:r>
      <w:r w:rsidR="00EC0A30">
        <w:instrText xml:space="preserve"> SEQ Figure \* ARABIC \s 1 </w:instrText>
      </w:r>
      <w:r w:rsidR="00EC0A30">
        <w:fldChar w:fldCharType="separate"/>
      </w:r>
      <w:r w:rsidR="00C34CCF">
        <w:rPr>
          <w:noProof/>
        </w:rPr>
        <w:t>29</w:t>
      </w:r>
      <w:r w:rsidR="00EC0A30">
        <w:fldChar w:fldCharType="end"/>
      </w:r>
      <w:bookmarkEnd w:id="640"/>
      <w:r w:rsidR="00E24B2F">
        <w:t>:</w:t>
      </w:r>
      <w:r>
        <w:t xml:space="preserve"> </w:t>
      </w:r>
      <w:r w:rsidR="00944B7D">
        <w:t>Attitudes towards proposed road pricing and current toll system by gender, for the main survey</w:t>
      </w:r>
      <w:r w:rsidR="0018748D">
        <w:t xml:space="preserve"> </w:t>
      </w:r>
      <w:r w:rsidR="00B94A60">
        <w:t>(</w:t>
      </w:r>
      <w:r w:rsidR="0018748D" w:rsidRPr="0018748D">
        <w:t>Males N = 2082</w:t>
      </w:r>
      <w:r w:rsidR="0060787A">
        <w:t>,</w:t>
      </w:r>
      <w:r w:rsidR="0018748D" w:rsidRPr="0018748D">
        <w:t xml:space="preserve"> Females N = 1714</w:t>
      </w:r>
      <w:r w:rsidR="0018748D">
        <w:t>)</w:t>
      </w:r>
      <w:r w:rsidR="00944B7D">
        <w:t>.</w:t>
      </w:r>
    </w:p>
    <w:p w14:paraId="475789C1" w14:textId="69E2A5B9" w:rsidR="00076F79" w:rsidRDefault="00076F79" w:rsidP="00076F79">
      <w:r>
        <w:rPr>
          <w:noProof/>
        </w:rPr>
        <w:lastRenderedPageBreak/>
        <w:drawing>
          <wp:inline distT="0" distB="0" distL="0" distR="0" wp14:anchorId="36FC9EA5" wp14:editId="14381491">
            <wp:extent cx="5568950" cy="3554095"/>
            <wp:effectExtent l="0" t="0" r="0" b="8255"/>
            <wp:docPr id="1976657305"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893770" name=""/>
                    <pic:cNvPicPr/>
                  </pic:nvPicPr>
                  <pic:blipFill rotWithShape="1">
                    <a:blip r:embed="rId110">
                      <a:extLst>
                        <a:ext uri="{96DAC541-7B7A-43D3-8B79-37D633B846F1}">
                          <asvg:svgBlip xmlns:asvg="http://schemas.microsoft.com/office/drawing/2016/SVG/main" r:embed="rId111"/>
                        </a:ext>
                      </a:extLst>
                    </a:blip>
                    <a:srcRect l="3307"/>
                    <a:stretch/>
                  </pic:blipFill>
                  <pic:spPr bwMode="auto">
                    <a:xfrm>
                      <a:off x="0" y="0"/>
                      <a:ext cx="5568950" cy="3554095"/>
                    </a:xfrm>
                    <a:prstGeom prst="rect">
                      <a:avLst/>
                    </a:prstGeom>
                    <a:ln>
                      <a:noFill/>
                    </a:ln>
                    <a:extLst>
                      <a:ext uri="{53640926-AAD7-44D8-BBD7-CCE9431645EC}">
                        <a14:shadowObscured xmlns:a14="http://schemas.microsoft.com/office/drawing/2010/main"/>
                      </a:ext>
                    </a:extLst>
                  </pic:spPr>
                </pic:pic>
              </a:graphicData>
            </a:graphic>
          </wp:inline>
        </w:drawing>
      </w:r>
    </w:p>
    <w:p w14:paraId="091DDFCD" w14:textId="67218613" w:rsidR="00076F79" w:rsidRDefault="00076F79" w:rsidP="00E667EE">
      <w:pPr>
        <w:pStyle w:val="Bildetekst"/>
        <w:ind w:left="964" w:hanging="964"/>
      </w:pPr>
      <w:bookmarkStart w:id="641" w:name="_Ref178341657"/>
      <w:r>
        <w:t xml:space="preserve">Figure </w:t>
      </w:r>
      <w:r w:rsidR="00EC0A30">
        <w:fldChar w:fldCharType="begin"/>
      </w:r>
      <w:r w:rsidR="00EC0A30">
        <w:instrText xml:space="preserve"> STYLEREF 1 \s </w:instrText>
      </w:r>
      <w:r w:rsidR="00EC0A30">
        <w:fldChar w:fldCharType="separate"/>
      </w:r>
      <w:r w:rsidR="00C34CCF">
        <w:rPr>
          <w:noProof/>
        </w:rPr>
        <w:t>4</w:t>
      </w:r>
      <w:r w:rsidR="00EC0A30">
        <w:fldChar w:fldCharType="end"/>
      </w:r>
      <w:r w:rsidR="00EC0A30">
        <w:t>.</w:t>
      </w:r>
      <w:r w:rsidR="00EC0A30">
        <w:fldChar w:fldCharType="begin"/>
      </w:r>
      <w:r w:rsidR="00EC0A30">
        <w:instrText xml:space="preserve"> SEQ Figure \* ARABIC \s 1 </w:instrText>
      </w:r>
      <w:r w:rsidR="00EC0A30">
        <w:fldChar w:fldCharType="separate"/>
      </w:r>
      <w:r w:rsidR="00C34CCF">
        <w:rPr>
          <w:noProof/>
        </w:rPr>
        <w:t>30</w:t>
      </w:r>
      <w:r w:rsidR="00EC0A30">
        <w:fldChar w:fldCharType="end"/>
      </w:r>
      <w:bookmarkEnd w:id="641"/>
      <w:r w:rsidR="00E24B2F">
        <w:t>:</w:t>
      </w:r>
      <w:r>
        <w:t xml:space="preserve"> </w:t>
      </w:r>
      <w:r w:rsidRPr="00703BFD">
        <w:t>Attitudes towards proposed road pricing</w:t>
      </w:r>
      <w:r>
        <w:t xml:space="preserve"> and current toll system</w:t>
      </w:r>
      <w:r w:rsidRPr="00703BFD">
        <w:t xml:space="preserve"> by </w:t>
      </w:r>
      <w:r>
        <w:t>education</w:t>
      </w:r>
      <w:r w:rsidRPr="00703BFD">
        <w:t>, for the main survey.</w:t>
      </w:r>
    </w:p>
    <w:p w14:paraId="75FBEF87" w14:textId="77777777" w:rsidR="00266913" w:rsidRDefault="00266913" w:rsidP="00266913">
      <w:pPr>
        <w:keepNext/>
      </w:pPr>
      <w:r>
        <w:rPr>
          <w:noProof/>
        </w:rPr>
        <w:drawing>
          <wp:inline distT="0" distB="0" distL="0" distR="0" wp14:anchorId="58E17ECC" wp14:editId="40C726D2">
            <wp:extent cx="5607050" cy="3554095"/>
            <wp:effectExtent l="0" t="0" r="0" b="8255"/>
            <wp:docPr id="18"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557577" name=""/>
                    <pic:cNvPicPr/>
                  </pic:nvPicPr>
                  <pic:blipFill rotWithShape="1">
                    <a:blip r:embed="rId112">
                      <a:extLst>
                        <a:ext uri="{96DAC541-7B7A-43D3-8B79-37D633B846F1}">
                          <asvg:svgBlip xmlns:asvg="http://schemas.microsoft.com/office/drawing/2016/SVG/main" r:embed="rId113"/>
                        </a:ext>
                      </a:extLst>
                    </a:blip>
                    <a:srcRect l="2646"/>
                    <a:stretch/>
                  </pic:blipFill>
                  <pic:spPr bwMode="auto">
                    <a:xfrm>
                      <a:off x="0" y="0"/>
                      <a:ext cx="5607050" cy="3554095"/>
                    </a:xfrm>
                    <a:prstGeom prst="rect">
                      <a:avLst/>
                    </a:prstGeom>
                    <a:ln>
                      <a:noFill/>
                    </a:ln>
                    <a:extLst>
                      <a:ext uri="{53640926-AAD7-44D8-BBD7-CCE9431645EC}">
                        <a14:shadowObscured xmlns:a14="http://schemas.microsoft.com/office/drawing/2010/main"/>
                      </a:ext>
                    </a:extLst>
                  </pic:spPr>
                </pic:pic>
              </a:graphicData>
            </a:graphic>
          </wp:inline>
        </w:drawing>
      </w:r>
    </w:p>
    <w:p w14:paraId="5D2112F7" w14:textId="341AAC43" w:rsidR="00266913" w:rsidRDefault="00266913" w:rsidP="00266913">
      <w:pPr>
        <w:pStyle w:val="Bildetekst"/>
      </w:pPr>
      <w:bookmarkStart w:id="642" w:name="_Ref176512748"/>
      <w:r>
        <w:t xml:space="preserve">Figure </w:t>
      </w:r>
      <w:r w:rsidR="00EC0A30">
        <w:fldChar w:fldCharType="begin"/>
      </w:r>
      <w:r w:rsidR="00EC0A30">
        <w:instrText xml:space="preserve"> STYLEREF 1 \s </w:instrText>
      </w:r>
      <w:r w:rsidR="00EC0A30">
        <w:fldChar w:fldCharType="separate"/>
      </w:r>
      <w:r w:rsidR="00C34CCF">
        <w:rPr>
          <w:noProof/>
        </w:rPr>
        <w:t>4</w:t>
      </w:r>
      <w:r w:rsidR="00EC0A30">
        <w:fldChar w:fldCharType="end"/>
      </w:r>
      <w:r w:rsidR="00EC0A30">
        <w:t>.</w:t>
      </w:r>
      <w:r w:rsidR="00EC0A30">
        <w:fldChar w:fldCharType="begin"/>
      </w:r>
      <w:r w:rsidR="00EC0A30">
        <w:instrText xml:space="preserve"> SEQ Figure \* ARABIC \s 1 </w:instrText>
      </w:r>
      <w:r w:rsidR="00EC0A30">
        <w:fldChar w:fldCharType="separate"/>
      </w:r>
      <w:r w:rsidR="00C34CCF">
        <w:rPr>
          <w:noProof/>
        </w:rPr>
        <w:t>31</w:t>
      </w:r>
      <w:r w:rsidR="00EC0A30">
        <w:fldChar w:fldCharType="end"/>
      </w:r>
      <w:bookmarkEnd w:id="642"/>
      <w:r w:rsidR="00E24B2F">
        <w:t>:</w:t>
      </w:r>
      <w:r>
        <w:t xml:space="preserve"> Attitudes towards proposed road pricing and current toll system by party bloc, for the main survey.</w:t>
      </w:r>
    </w:p>
    <w:p w14:paraId="295E78F9" w14:textId="77777777" w:rsidR="00266913" w:rsidRPr="00F03434" w:rsidRDefault="00266913" w:rsidP="009D6126"/>
    <w:p w14:paraId="6407B71C" w14:textId="4D5A1E7B" w:rsidR="006C3A9F" w:rsidRDefault="003936B1" w:rsidP="006C3A9F">
      <w:pPr>
        <w:keepNext/>
      </w:pPr>
      <w:r>
        <w:rPr>
          <w:noProof/>
        </w:rPr>
        <w:lastRenderedPageBreak/>
        <w:drawing>
          <wp:inline distT="0" distB="0" distL="0" distR="0" wp14:anchorId="15502D54" wp14:editId="1E1DB94E">
            <wp:extent cx="5578475" cy="3554095"/>
            <wp:effectExtent l="0" t="0" r="3175" b="8255"/>
            <wp:docPr id="1938749742"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749742" name=""/>
                    <pic:cNvPicPr/>
                  </pic:nvPicPr>
                  <pic:blipFill rotWithShape="1">
                    <a:blip r:embed="rId114">
                      <a:extLst>
                        <a:ext uri="{96DAC541-7B7A-43D3-8B79-37D633B846F1}">
                          <asvg:svgBlip xmlns:asvg="http://schemas.microsoft.com/office/drawing/2016/SVG/main" r:embed="rId115"/>
                        </a:ext>
                      </a:extLst>
                    </a:blip>
                    <a:srcRect l="3142"/>
                    <a:stretch/>
                  </pic:blipFill>
                  <pic:spPr bwMode="auto">
                    <a:xfrm>
                      <a:off x="0" y="0"/>
                      <a:ext cx="5578475" cy="3554095"/>
                    </a:xfrm>
                    <a:prstGeom prst="rect">
                      <a:avLst/>
                    </a:prstGeom>
                    <a:ln>
                      <a:noFill/>
                    </a:ln>
                    <a:extLst>
                      <a:ext uri="{53640926-AAD7-44D8-BBD7-CCE9431645EC}">
                        <a14:shadowObscured xmlns:a14="http://schemas.microsoft.com/office/drawing/2010/main"/>
                      </a:ext>
                    </a:extLst>
                  </pic:spPr>
                </pic:pic>
              </a:graphicData>
            </a:graphic>
          </wp:inline>
        </w:drawing>
      </w:r>
    </w:p>
    <w:p w14:paraId="48215918" w14:textId="1146FFA5" w:rsidR="00C16712" w:rsidRPr="00C16712" w:rsidRDefault="006C3A9F" w:rsidP="006C3A9F">
      <w:pPr>
        <w:pStyle w:val="Bildetekst"/>
      </w:pPr>
      <w:bookmarkStart w:id="643" w:name="_Ref176513856"/>
      <w:r>
        <w:t xml:space="preserve">Figure </w:t>
      </w:r>
      <w:r w:rsidR="00EC0A30">
        <w:fldChar w:fldCharType="begin"/>
      </w:r>
      <w:r w:rsidR="00EC0A30">
        <w:instrText xml:space="preserve"> STYLEREF 1 \s </w:instrText>
      </w:r>
      <w:r w:rsidR="00EC0A30">
        <w:fldChar w:fldCharType="separate"/>
      </w:r>
      <w:r w:rsidR="00C34CCF">
        <w:rPr>
          <w:noProof/>
        </w:rPr>
        <w:t>4</w:t>
      </w:r>
      <w:r w:rsidR="00EC0A30">
        <w:fldChar w:fldCharType="end"/>
      </w:r>
      <w:r w:rsidR="00EC0A30">
        <w:t>.</w:t>
      </w:r>
      <w:r w:rsidR="00EC0A30">
        <w:fldChar w:fldCharType="begin"/>
      </w:r>
      <w:r w:rsidR="00EC0A30">
        <w:instrText xml:space="preserve"> SEQ Figure \* ARABIC \s 1 </w:instrText>
      </w:r>
      <w:r w:rsidR="00EC0A30">
        <w:fldChar w:fldCharType="separate"/>
      </w:r>
      <w:r w:rsidR="00C34CCF">
        <w:rPr>
          <w:noProof/>
        </w:rPr>
        <w:t>32</w:t>
      </w:r>
      <w:r w:rsidR="00EC0A30">
        <w:fldChar w:fldCharType="end"/>
      </w:r>
      <w:bookmarkEnd w:id="643"/>
      <w:r w:rsidR="00E24B2F">
        <w:t>:</w:t>
      </w:r>
      <w:r>
        <w:t xml:space="preserve"> </w:t>
      </w:r>
      <w:r w:rsidRPr="006C3A9F">
        <w:t>Attitude</w:t>
      </w:r>
      <w:r w:rsidR="00D01891">
        <w:t>s</w:t>
      </w:r>
      <w:r w:rsidRPr="006C3A9F">
        <w:t xml:space="preserve"> towards </w:t>
      </w:r>
      <w:r>
        <w:t>proposed road pricing</w:t>
      </w:r>
      <w:r w:rsidRPr="006C3A9F">
        <w:t xml:space="preserve"> by reported road toll, for the main survey.</w:t>
      </w:r>
    </w:p>
    <w:p w14:paraId="2F125F93" w14:textId="2510801B" w:rsidR="00A47E55" w:rsidRDefault="003936B1" w:rsidP="00A47E55">
      <w:pPr>
        <w:keepNext/>
      </w:pPr>
      <w:r>
        <w:rPr>
          <w:noProof/>
        </w:rPr>
        <w:drawing>
          <wp:inline distT="0" distB="0" distL="0" distR="0" wp14:anchorId="050F4A3A" wp14:editId="051FC9F1">
            <wp:extent cx="5559425" cy="3554095"/>
            <wp:effectExtent l="0" t="0" r="3175" b="8255"/>
            <wp:docPr id="41318709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187091" name=""/>
                    <pic:cNvPicPr/>
                  </pic:nvPicPr>
                  <pic:blipFill rotWithShape="1">
                    <a:blip r:embed="rId116">
                      <a:extLst>
                        <a:ext uri="{96DAC541-7B7A-43D3-8B79-37D633B846F1}">
                          <asvg:svgBlip xmlns:asvg="http://schemas.microsoft.com/office/drawing/2016/SVG/main" r:embed="rId117"/>
                        </a:ext>
                      </a:extLst>
                    </a:blip>
                    <a:srcRect l="3473"/>
                    <a:stretch/>
                  </pic:blipFill>
                  <pic:spPr bwMode="auto">
                    <a:xfrm>
                      <a:off x="0" y="0"/>
                      <a:ext cx="5559425" cy="3554095"/>
                    </a:xfrm>
                    <a:prstGeom prst="rect">
                      <a:avLst/>
                    </a:prstGeom>
                    <a:ln>
                      <a:noFill/>
                    </a:ln>
                    <a:extLst>
                      <a:ext uri="{53640926-AAD7-44D8-BBD7-CCE9431645EC}">
                        <a14:shadowObscured xmlns:a14="http://schemas.microsoft.com/office/drawing/2010/main"/>
                      </a:ext>
                    </a:extLst>
                  </pic:spPr>
                </pic:pic>
              </a:graphicData>
            </a:graphic>
          </wp:inline>
        </w:drawing>
      </w:r>
    </w:p>
    <w:p w14:paraId="716B6B89" w14:textId="693B55BE" w:rsidR="00A47E55" w:rsidRDefault="00A47E55" w:rsidP="00A47E55">
      <w:pPr>
        <w:pStyle w:val="Bildetekst"/>
      </w:pPr>
      <w:bookmarkStart w:id="644" w:name="_Ref176514614"/>
      <w:r>
        <w:t xml:space="preserve">Figure </w:t>
      </w:r>
      <w:r w:rsidR="00EC0A30">
        <w:fldChar w:fldCharType="begin"/>
      </w:r>
      <w:r w:rsidR="00EC0A30">
        <w:instrText xml:space="preserve"> STYLEREF 1 \s </w:instrText>
      </w:r>
      <w:r w:rsidR="00EC0A30">
        <w:fldChar w:fldCharType="separate"/>
      </w:r>
      <w:r w:rsidR="00C34CCF">
        <w:rPr>
          <w:noProof/>
        </w:rPr>
        <w:t>4</w:t>
      </w:r>
      <w:r w:rsidR="00EC0A30">
        <w:fldChar w:fldCharType="end"/>
      </w:r>
      <w:r w:rsidR="00EC0A30">
        <w:t>.</w:t>
      </w:r>
      <w:r w:rsidR="00EC0A30">
        <w:fldChar w:fldCharType="begin"/>
      </w:r>
      <w:r w:rsidR="00EC0A30">
        <w:instrText xml:space="preserve"> SEQ Figure \* ARABIC \s 1 </w:instrText>
      </w:r>
      <w:r w:rsidR="00EC0A30">
        <w:fldChar w:fldCharType="separate"/>
      </w:r>
      <w:r w:rsidR="00C34CCF">
        <w:rPr>
          <w:noProof/>
        </w:rPr>
        <w:t>33</w:t>
      </w:r>
      <w:r w:rsidR="00EC0A30">
        <w:fldChar w:fldCharType="end"/>
      </w:r>
      <w:bookmarkEnd w:id="644"/>
      <w:r w:rsidR="00E24B2F">
        <w:t>:</w:t>
      </w:r>
      <w:r w:rsidR="00B54E71">
        <w:t xml:space="preserve"> Attitude</w:t>
      </w:r>
      <w:r w:rsidR="00D01891">
        <w:t>s</w:t>
      </w:r>
      <w:r w:rsidR="00B54E71">
        <w:t xml:space="preserve"> towards current toll system by reported road toll, for the main survey.</w:t>
      </w:r>
    </w:p>
    <w:p w14:paraId="51DAF7D0" w14:textId="1B792327" w:rsidR="00010B3A" w:rsidRDefault="00076F79" w:rsidP="00010B3A">
      <w:pPr>
        <w:keepNext/>
      </w:pPr>
      <w:r w:rsidRPr="00076F79">
        <w:rPr>
          <w:noProof/>
        </w:rPr>
        <w:t xml:space="preserve"> </w:t>
      </w:r>
    </w:p>
    <w:p w14:paraId="41447CB9" w14:textId="48D3E3B7" w:rsidR="00FA27AD" w:rsidRPr="0092046A" w:rsidRDefault="64E982FC" w:rsidP="00FA27AD">
      <w:pPr>
        <w:pStyle w:val="Overskrift1"/>
      </w:pPr>
      <w:bookmarkStart w:id="645" w:name="_Toc178853581"/>
      <w:bookmarkStart w:id="646" w:name="_Toc178853582"/>
      <w:bookmarkStart w:id="647" w:name="_Toc178853583"/>
      <w:bookmarkStart w:id="648" w:name="_Toc178853584"/>
      <w:bookmarkStart w:id="649" w:name="_Toc178853585"/>
      <w:bookmarkStart w:id="650" w:name="_Toc178853586"/>
      <w:bookmarkStart w:id="651" w:name="_Toc178853587"/>
      <w:bookmarkStart w:id="652" w:name="_Toc178853588"/>
      <w:bookmarkStart w:id="653" w:name="_Toc178853665"/>
      <w:bookmarkStart w:id="654" w:name="_Toc178853666"/>
      <w:bookmarkStart w:id="655" w:name="_Toc178853667"/>
      <w:bookmarkStart w:id="656" w:name="_Toc178853668"/>
      <w:bookmarkStart w:id="657" w:name="_Toc178853696"/>
      <w:bookmarkStart w:id="658" w:name="_Toc178853697"/>
      <w:bookmarkStart w:id="659" w:name="_Toc178853698"/>
      <w:bookmarkStart w:id="660" w:name="_Toc178853699"/>
      <w:bookmarkStart w:id="661" w:name="_Toc178853700"/>
      <w:bookmarkStart w:id="662" w:name="_Toc178853701"/>
      <w:bookmarkStart w:id="663" w:name="_Toc178853702"/>
      <w:bookmarkStart w:id="664" w:name="_Toc178853703"/>
      <w:bookmarkStart w:id="665" w:name="_Toc178853704"/>
      <w:bookmarkStart w:id="666" w:name="_Toc178853705"/>
      <w:bookmarkStart w:id="667" w:name="_Toc178853706"/>
      <w:bookmarkStart w:id="668" w:name="_Toc178853707"/>
      <w:bookmarkStart w:id="669" w:name="_Toc178853708"/>
      <w:bookmarkStart w:id="670" w:name="_Toc178853709"/>
      <w:bookmarkStart w:id="671" w:name="_Toc178853710"/>
      <w:bookmarkStart w:id="672" w:name="_Toc178853711"/>
      <w:bookmarkStart w:id="673" w:name="_Toc178853712"/>
      <w:bookmarkStart w:id="674" w:name="_Toc178853713"/>
      <w:bookmarkStart w:id="675" w:name="_Toc178853714"/>
      <w:bookmarkStart w:id="676" w:name="_Toc178853715"/>
      <w:bookmarkStart w:id="677" w:name="_Toc178853716"/>
      <w:bookmarkStart w:id="678" w:name="_Toc178853717"/>
      <w:bookmarkStart w:id="679" w:name="_Toc178853718"/>
      <w:bookmarkStart w:id="680" w:name="_Toc178853719"/>
      <w:bookmarkStart w:id="681" w:name="_Toc178853720"/>
      <w:bookmarkStart w:id="682" w:name="_Toc178853721"/>
      <w:bookmarkStart w:id="683" w:name="_Toc178853722"/>
      <w:bookmarkStart w:id="684" w:name="_Toc517165541"/>
      <w:bookmarkStart w:id="685" w:name="_Toc99452306"/>
      <w:bookmarkStart w:id="686" w:name="_Ref176945011"/>
      <w:bookmarkStart w:id="687" w:name="_Ref178343836"/>
      <w:bookmarkStart w:id="688" w:name="_Toc180606487"/>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commentRangeStart w:id="689"/>
      <w:del w:id="690" w:author="Askill Harkjerr Halse" w:date="2024-11-23T20:39:00Z" w16du:dateUtc="2024-11-23T19:39:00Z">
        <w:r w:rsidDel="009E31EA">
          <w:lastRenderedPageBreak/>
          <w:delText xml:space="preserve">Conclusion </w:delText>
        </w:r>
      </w:del>
      <w:ins w:id="691" w:author="Askill Harkjerr Halse" w:date="2024-11-23T20:39:00Z" w16du:dateUtc="2024-11-23T19:39:00Z">
        <w:r w:rsidR="009E31EA">
          <w:t xml:space="preserve">Summary </w:t>
        </w:r>
      </w:ins>
      <w:r>
        <w:t xml:space="preserve">and </w:t>
      </w:r>
      <w:r w:rsidR="0554F65F">
        <w:t>d</w:t>
      </w:r>
      <w:r>
        <w:t>iscussion</w:t>
      </w:r>
      <w:bookmarkEnd w:id="684"/>
      <w:bookmarkEnd w:id="685"/>
      <w:bookmarkEnd w:id="686"/>
      <w:bookmarkEnd w:id="687"/>
      <w:bookmarkEnd w:id="688"/>
      <w:commentRangeEnd w:id="689"/>
      <w:r w:rsidR="00FA27AD">
        <w:rPr>
          <w:rStyle w:val="Merknadsreferanse"/>
        </w:rPr>
        <w:commentReference w:id="689"/>
      </w:r>
    </w:p>
    <w:p w14:paraId="0809D51F" w14:textId="04D4CCB7" w:rsidR="00C250F1" w:rsidRDefault="00D669F7" w:rsidP="00EA7C67">
      <w:pPr>
        <w:pStyle w:val="Overskrift2"/>
      </w:pPr>
      <w:bookmarkStart w:id="692" w:name="_Toc180606488"/>
      <w:r w:rsidRPr="0092046A">
        <w:t>Summary of results</w:t>
      </w:r>
      <w:bookmarkEnd w:id="692"/>
    </w:p>
    <w:p w14:paraId="3269C27B" w14:textId="55B9CC6A" w:rsidR="00555094" w:rsidRDefault="000D1D70" w:rsidP="000D1D70">
      <w:r>
        <w:t xml:space="preserve">In this report, we have </w:t>
      </w:r>
      <w:r w:rsidR="009B44CD">
        <w:t xml:space="preserve">documented the survey design and data collection, shown selected results </w:t>
      </w:r>
      <w:r w:rsidR="00036993">
        <w:t xml:space="preserve">and </w:t>
      </w:r>
      <w:r w:rsidR="00EF43E2">
        <w:t xml:space="preserve">evaluated the representativeness of the </w:t>
      </w:r>
      <w:r w:rsidR="00165BA0">
        <w:t>data</w:t>
      </w:r>
      <w:r w:rsidR="005112BA">
        <w:t>.</w:t>
      </w:r>
      <w:r w:rsidR="00A6030E">
        <w:t xml:space="preserve"> </w:t>
      </w:r>
      <w:r w:rsidR="00555094">
        <w:t>In this section we briefly summarize</w:t>
      </w:r>
      <w:r w:rsidR="00A040D6">
        <w:t xml:space="preserve"> and discuss</w:t>
      </w:r>
      <w:r w:rsidR="00555094">
        <w:t xml:space="preserve"> the findings.</w:t>
      </w:r>
    </w:p>
    <w:p w14:paraId="4D61BC94" w14:textId="3001A1B8" w:rsidR="00901096" w:rsidRDefault="00A040D6" w:rsidP="000D1D70">
      <w:r>
        <w:t>As expected, t</w:t>
      </w:r>
      <w:r w:rsidR="00045BBD" w:rsidRPr="00045BBD">
        <w:t>he main sample</w:t>
      </w:r>
      <w:r>
        <w:t>,</w:t>
      </w:r>
      <w:r w:rsidR="00045BBD" w:rsidRPr="00045BBD">
        <w:t xml:space="preserve"> which was recruited using the population register</w:t>
      </w:r>
      <w:r>
        <w:t>,</w:t>
      </w:r>
      <w:r w:rsidR="00045BBD" w:rsidRPr="00045BBD">
        <w:t xml:space="preserve"> is more representative than the pilot sample</w:t>
      </w:r>
      <w:r>
        <w:t>,</w:t>
      </w:r>
      <w:r w:rsidR="00045BBD" w:rsidRPr="00045BBD">
        <w:t xml:space="preserve"> </w:t>
      </w:r>
      <w:r w:rsidR="004D72A0">
        <w:t xml:space="preserve">where respondents were </w:t>
      </w:r>
      <w:r w:rsidR="00045BBD" w:rsidRPr="00045BBD">
        <w:t xml:space="preserve">recruited through social media. Interestingly, the samples are similar </w:t>
      </w:r>
      <w:r w:rsidR="0016575D">
        <w:t>in a few aspects:</w:t>
      </w:r>
      <w:r w:rsidR="00045BBD" w:rsidRPr="00045BBD">
        <w:t xml:space="preserve"> for instance</w:t>
      </w:r>
      <w:r w:rsidR="001A680F">
        <w:t>,</w:t>
      </w:r>
      <w:r w:rsidR="00045BBD" w:rsidRPr="00045BBD">
        <w:t xml:space="preserve"> those who have high income and education and vote in elections are overrepresented in both</w:t>
      </w:r>
      <w:r w:rsidR="001A680F">
        <w:t xml:space="preserve"> samples</w:t>
      </w:r>
      <w:r w:rsidR="00045BBD" w:rsidRPr="00045BBD">
        <w:t xml:space="preserve">, but </w:t>
      </w:r>
      <w:r w:rsidR="000D1697">
        <w:t xml:space="preserve">they are </w:t>
      </w:r>
      <w:r w:rsidR="00045BBD" w:rsidRPr="00045BBD">
        <w:t>quite different with respect to travel behavior and party support.</w:t>
      </w:r>
      <w:r w:rsidR="00A7593F">
        <w:t xml:space="preserve"> </w:t>
      </w:r>
      <w:r w:rsidR="00A36507" w:rsidRPr="00A36507">
        <w:t>Compared to the National Travel Survey</w:t>
      </w:r>
      <w:r w:rsidR="000D1697">
        <w:t>,</w:t>
      </w:r>
      <w:r w:rsidR="00A36507" w:rsidRPr="00A36507">
        <w:t xml:space="preserve"> the main sample is somewhat overrepresented by public transport</w:t>
      </w:r>
      <w:r w:rsidR="00F72871">
        <w:t xml:space="preserve"> travelers</w:t>
      </w:r>
      <w:r w:rsidR="00A36507" w:rsidRPr="00A36507">
        <w:t>, while the pilot survey is overrepresented by private car driving and biking.</w:t>
      </w:r>
      <w:r w:rsidR="009E6FDA" w:rsidRPr="009E6FDA">
        <w:t xml:space="preserve"> </w:t>
      </w:r>
    </w:p>
    <w:p w14:paraId="6F19070F" w14:textId="2A80EE2D" w:rsidR="00045BBD" w:rsidRDefault="00A36507" w:rsidP="000D1D70">
      <w:r>
        <w:t xml:space="preserve">Among those who </w:t>
      </w:r>
      <w:r w:rsidR="009E6FDA">
        <w:t xml:space="preserve">reported </w:t>
      </w:r>
      <w:r>
        <w:t>vot</w:t>
      </w:r>
      <w:r w:rsidR="009E6FDA">
        <w:t>ing in the last election</w:t>
      </w:r>
      <w:r>
        <w:t xml:space="preserve">, the main sample has a slight over-representation of voters for left-wing and/or environmental parties. The pilot sample is </w:t>
      </w:r>
      <w:r w:rsidR="009E6FDA">
        <w:t xml:space="preserve">instead </w:t>
      </w:r>
      <w:r>
        <w:t xml:space="preserve">more “polarized” as it has an over-representation of voters who support an environmental party and voters who support a party labeled as populist (The Progress Party and the Industry and Business Party). The differences </w:t>
      </w:r>
      <w:r w:rsidR="009634D6">
        <w:t xml:space="preserve">may be </w:t>
      </w:r>
      <w:r>
        <w:t xml:space="preserve">partly driven by the fact that there is a large over-representation of men in the pilot survey, but there are also considerable differences </w:t>
      </w:r>
      <w:r w:rsidR="00A11541">
        <w:t xml:space="preserve">in party support </w:t>
      </w:r>
      <w:r>
        <w:t>between the two samples within</w:t>
      </w:r>
      <w:r w:rsidR="0000376F">
        <w:t xml:space="preserve"> each</w:t>
      </w:r>
      <w:r>
        <w:t xml:space="preserve"> gender.</w:t>
      </w:r>
    </w:p>
    <w:p w14:paraId="20A8220F" w14:textId="038E0187" w:rsidR="00DB114A" w:rsidRPr="006B4D20" w:rsidRDefault="66D4CC07" w:rsidP="00DB114A">
      <w:r>
        <w:t>Regarding travel behavior and access to transport mode</w:t>
      </w:r>
      <w:r w:rsidR="147B9FF8">
        <w:t>s</w:t>
      </w:r>
      <w:r>
        <w:t>,</w:t>
      </w:r>
      <w:r w:rsidR="2B27F441">
        <w:t xml:space="preserve"> the results are largely as expected. The majority of respondents own</w:t>
      </w:r>
      <w:ins w:id="693" w:author="Askill Harkjerr Halse" w:date="2024-11-23T20:39:00Z" w16du:dateUtc="2024-11-23T19:39:00Z">
        <w:r w:rsidR="009E31EA">
          <w:t>s</w:t>
        </w:r>
      </w:ins>
      <w:r w:rsidR="2B27F441">
        <w:t xml:space="preserve"> or ha</w:t>
      </w:r>
      <w:r w:rsidR="00E72A42">
        <w:t>s</w:t>
      </w:r>
      <w:r w:rsidR="2B27F441">
        <w:t xml:space="preserve"> access to a car. </w:t>
      </w:r>
      <w:r w:rsidR="25F13982">
        <w:t>W</w:t>
      </w:r>
      <w:r w:rsidR="673FA49C">
        <w:t>ork trips</w:t>
      </w:r>
      <w:r w:rsidR="25F13982">
        <w:t xml:space="preserve"> are mostly done by car</w:t>
      </w:r>
      <w:r w:rsidR="673FA49C">
        <w:t>, consistent with the National Travel Survey. While survey responses are concentrated in urban areas, there are enough trips occurring in rural areas to constitute a significant proportion of the total trips (around 60% of trips begin or end in a rural area). Roughly half of the respondents in both surveys</w:t>
      </w:r>
      <w:r w:rsidR="2B27F441">
        <w:t xml:space="preserve"> that travel by car</w:t>
      </w:r>
      <w:r w:rsidR="673FA49C">
        <w:t xml:space="preserve"> pay tolls on their trip. In addition, according to the road toll calculator, road tolls occur most frequently in more urbanized counties such as Oslo. </w:t>
      </w:r>
      <w:ins w:id="694" w:author="Askill Harkjerr Halse" w:date="2024-11-23T21:06:00Z" w16du:dateUtc="2024-11-23T20:06:00Z">
        <w:r w:rsidR="00986592">
          <w:t xml:space="preserve">When asked what the pay in road tolls, most respodents report toll costs consistent with the road toll calculator, but not all. On average, </w:t>
        </w:r>
      </w:ins>
      <w:del w:id="695" w:author="Askill Harkjerr Halse" w:date="2024-11-23T21:05:00Z" w16du:dateUtc="2024-11-23T20:05:00Z">
        <w:r w:rsidR="285B0062" w:rsidDel="001168FE">
          <w:delText>The m</w:delText>
        </w:r>
        <w:r w:rsidR="673FA49C" w:rsidDel="001168FE">
          <w:delText>ain survey r</w:delText>
        </w:r>
      </w:del>
      <w:ins w:id="696" w:author="Askill Harkjerr Halse" w:date="2024-11-23T21:06:00Z" w16du:dateUtc="2024-11-23T20:06:00Z">
        <w:r w:rsidR="00986592">
          <w:t>r</w:t>
        </w:r>
      </w:ins>
      <w:r w:rsidR="673FA49C">
        <w:t>espondents tend to report that they pay somewhat more in tolls than</w:t>
      </w:r>
      <w:del w:id="697" w:author="Askill Harkjerr Halse" w:date="2024-11-23T21:04:00Z" w16du:dateUtc="2024-11-23T20:04:00Z">
        <w:r w:rsidR="673FA49C" w:rsidDel="001168FE">
          <w:delText xml:space="preserve"> </w:delText>
        </w:r>
      </w:del>
      <w:del w:id="698" w:author="Trine Dale" w:date="2024-11-10T17:37:00Z">
        <w:r w:rsidR="00E72A42" w:rsidDel="673FA49C">
          <w:delText>what</w:delText>
        </w:r>
      </w:del>
      <w:r w:rsidR="673FA49C">
        <w:t xml:space="preserve"> the road toll calculator </w:t>
      </w:r>
      <w:r w:rsidR="0EC84712">
        <w:t>estimates</w:t>
      </w:r>
      <w:ins w:id="699" w:author="Askill Harkjerr Halse" w:date="2024-11-23T20:40:00Z" w16du:dateUtc="2024-11-23T19:40:00Z">
        <w:r w:rsidR="007B7AEA">
          <w:t xml:space="preserve"> that they do</w:t>
        </w:r>
      </w:ins>
      <w:r w:rsidR="673FA49C">
        <w:t>.</w:t>
      </w:r>
    </w:p>
    <w:p w14:paraId="268A9988" w14:textId="257DA140" w:rsidR="00CE1E17" w:rsidRDefault="78F37840" w:rsidP="00C87F49">
      <w:r>
        <w:t xml:space="preserve">Regarding </w:t>
      </w:r>
      <w:r w:rsidR="55488A3C">
        <w:t xml:space="preserve">general </w:t>
      </w:r>
      <w:r>
        <w:t>political views and att</w:t>
      </w:r>
      <w:r w:rsidR="55488A3C">
        <w:t xml:space="preserve">itudes, </w:t>
      </w:r>
      <w:r w:rsidR="558D5773">
        <w:t>our results show</w:t>
      </w:r>
      <w:r w:rsidR="0302DCDE">
        <w:t xml:space="preserve"> that </w:t>
      </w:r>
      <w:r w:rsidR="558D5773">
        <w:t xml:space="preserve">about half of respondents think that Norway is a society where most people are </w:t>
      </w:r>
      <w:del w:id="700" w:author="Trine Dale" w:date="2024-11-10T17:38:00Z">
        <w:r w:rsidR="00370595" w:rsidDel="558D5773">
          <w:delText>on</w:delText>
        </w:r>
      </w:del>
      <w:ins w:id="701" w:author="Trine Dale" w:date="2024-11-10T17:38:00Z">
        <w:r w:rsidR="254DFB6E">
          <w:t>in</w:t>
        </w:r>
      </w:ins>
      <w:r w:rsidR="558D5773">
        <w:t xml:space="preserve"> the middle of the distribution. When asked about how society should be, the vast majority </w:t>
      </w:r>
      <w:r w:rsidR="446973F3">
        <w:t>want</w:t>
      </w:r>
      <w:r w:rsidR="558D5773">
        <w:t xml:space="preserve"> a society where most people are in the middle or near the top. Those who vote for populist parties tend to think that society is more unequal.</w:t>
      </w:r>
      <w:r w:rsidR="0302DCDE">
        <w:t xml:space="preserve"> </w:t>
      </w:r>
      <w:r w:rsidR="558D5773">
        <w:t>Concerning trust in institution</w:t>
      </w:r>
      <w:r w:rsidR="093B68B0">
        <w:t>s</w:t>
      </w:r>
      <w:r w:rsidR="558D5773">
        <w:t>, the main survey respondents are more trusting than the pilot survey respondents as the average trust is higher for each institution. Both survey samples tend to have relatively lower trust in politicians and higher trust in other authorities and institutions</w:t>
      </w:r>
      <w:r w:rsidR="611B41F7">
        <w:t>.</w:t>
      </w:r>
    </w:p>
    <w:p w14:paraId="75B2150A" w14:textId="4162A994" w:rsidR="00C30ACF" w:rsidRDefault="001C74E7" w:rsidP="001C74E7">
      <w:r>
        <w:t xml:space="preserve">Finally, considering </w:t>
      </w:r>
      <w:r w:rsidR="00424E86">
        <w:t xml:space="preserve">attitudes towards transport policies, </w:t>
      </w:r>
      <w:r w:rsidR="004A5FF1">
        <w:t>ou</w:t>
      </w:r>
      <w:r w:rsidR="004A5FF1" w:rsidRPr="004A5FF1">
        <w:t xml:space="preserve">r results suggest that opinions on road tolls and road tax reform are quite divided. Many respondents are negative towards both current road tolls and universal road pricing and do not expect the policy to </w:t>
      </w:r>
      <w:r w:rsidR="008E12C7">
        <w:t>reduce traffic congestion problems, air pollution and greenhouse gas emission</w:t>
      </w:r>
      <w:r w:rsidR="004A5FF1" w:rsidRPr="004A5FF1">
        <w:t>s. However, there is also a large group of respondents who are neither positive nor negative, or do not know what their opinion is. Moreover, respondents are slightly more positive towards road pricing than current road tolls.</w:t>
      </w:r>
      <w:r w:rsidR="00AE742E">
        <w:t xml:space="preserve"> Many respon</w:t>
      </w:r>
      <w:r w:rsidR="00786FC3">
        <w:t>dents would like the revenues from road pricing to be earmarked to either road investments or investments in public transportatio</w:t>
      </w:r>
      <w:r w:rsidR="0084642A">
        <w:t>n, walking and cycling infrastructure</w:t>
      </w:r>
      <w:r w:rsidR="005B2AD0">
        <w:t>, as often found in previous literature</w:t>
      </w:r>
      <w:r w:rsidR="0084642A">
        <w:t>.</w:t>
      </w:r>
    </w:p>
    <w:p w14:paraId="787E0323" w14:textId="240BE6BE" w:rsidR="00424E86" w:rsidRDefault="0058784C" w:rsidP="009147F2">
      <w:r w:rsidRPr="0058784C">
        <w:lastRenderedPageBreak/>
        <w:t>Attitudes</w:t>
      </w:r>
      <w:r>
        <w:t xml:space="preserve"> towards road tolls and road pricing</w:t>
      </w:r>
      <w:r w:rsidRPr="0058784C">
        <w:t xml:space="preserve"> vary considerably by gender, education, travel mode and political party.</w:t>
      </w:r>
      <w:r w:rsidR="00C30ACF">
        <w:t xml:space="preserve"> Those with </w:t>
      </w:r>
      <w:r w:rsidR="003D7129">
        <w:t>higher</w:t>
      </w:r>
      <w:r w:rsidR="00C30ACF">
        <w:t xml:space="preserve"> education, public transport users and light transport users are more positive towards both policies. </w:t>
      </w:r>
      <w:r w:rsidR="00424E86">
        <w:t xml:space="preserve">Those who vote for the populist party bloc indicate relatively more negative attitudes towards both road pricing and the toll system, compared to the other party blocs. </w:t>
      </w:r>
    </w:p>
    <w:p w14:paraId="16AD6D81" w14:textId="49434D5F" w:rsidR="00FA27AD" w:rsidRDefault="00FA27AD" w:rsidP="00FA27AD">
      <w:pPr>
        <w:pStyle w:val="Overskrift2"/>
      </w:pPr>
      <w:bookmarkStart w:id="702" w:name="_Toc517165543"/>
      <w:bookmarkStart w:id="703" w:name="_Toc99452308"/>
      <w:bookmarkStart w:id="704" w:name="_Toc180606489"/>
      <w:r w:rsidRPr="0092046A">
        <w:t>Discussion</w:t>
      </w:r>
      <w:bookmarkEnd w:id="702"/>
      <w:bookmarkEnd w:id="703"/>
      <w:bookmarkEnd w:id="704"/>
    </w:p>
    <w:p w14:paraId="6D4CE6F7" w14:textId="6F8C9648" w:rsidR="00F12617" w:rsidRDefault="268C2A91" w:rsidP="0082006E">
      <w:r>
        <w:t xml:space="preserve">In this section, we discuss the implications of our results concerning </w:t>
      </w:r>
      <w:r w:rsidR="3C1EADFB">
        <w:t xml:space="preserve">the prospects of </w:t>
      </w:r>
      <w:r>
        <w:t>road tax reform in Norway</w:t>
      </w:r>
      <w:ins w:id="705" w:author="Trine Dale" w:date="2024-11-10T17:40:00Z">
        <w:del w:id="706" w:author="Askill Harkjerr Halse" w:date="2024-11-23T20:27:00Z" w16du:dateUtc="2024-11-23T19:27:00Z">
          <w:r w:rsidR="3112D9AF" w:rsidDel="00254BE8">
            <w:delText>,</w:delText>
          </w:r>
        </w:del>
      </w:ins>
      <w:del w:id="707" w:author="Askill Harkjerr Halse" w:date="2024-11-23T20:27:00Z" w16du:dateUtc="2024-11-23T19:27:00Z">
        <w:r w:rsidDel="00254BE8">
          <w:delText xml:space="preserve"> as well as </w:delText>
        </w:r>
        <w:commentRangeStart w:id="708"/>
        <w:r w:rsidDel="00254BE8">
          <w:delText>implications for survey methodology</w:delText>
        </w:r>
        <w:commentRangeEnd w:id="708"/>
        <w:r w:rsidR="0081247B" w:rsidDel="00254BE8">
          <w:rPr>
            <w:rStyle w:val="Merknadsreferanse"/>
          </w:rPr>
          <w:commentReference w:id="708"/>
        </w:r>
      </w:del>
      <w:r>
        <w:t>. We also point out some limitations of our study.</w:t>
      </w:r>
    </w:p>
    <w:p w14:paraId="62540DCC" w14:textId="4794CBB1" w:rsidR="0081247B" w:rsidRDefault="44E5F05E" w:rsidP="003D09D2">
      <w:r>
        <w:t>T</w:t>
      </w:r>
      <w:r w:rsidR="268C2A91">
        <w:t xml:space="preserve">he </w:t>
      </w:r>
      <w:r w:rsidR="4D1E3673">
        <w:t xml:space="preserve">recruitment methods </w:t>
      </w:r>
      <w:r>
        <w:t xml:space="preserve">of the </w:t>
      </w:r>
      <w:r w:rsidR="3FAC18B0">
        <w:t>pilot survey and main survey were quite different.</w:t>
      </w:r>
      <w:r w:rsidR="08C2E733">
        <w:t xml:space="preserve"> Since the pilot survey was recruited via Facebook, it was possible for survey respondents to share the survey </w:t>
      </w:r>
      <w:commentRangeStart w:id="709"/>
      <w:r w:rsidR="08C2E733">
        <w:t>with</w:t>
      </w:r>
      <w:commentRangeEnd w:id="709"/>
      <w:r w:rsidR="000310E9">
        <w:rPr>
          <w:rStyle w:val="Merknadsreferanse"/>
        </w:rPr>
        <w:commentReference w:id="709"/>
      </w:r>
      <w:r w:rsidR="08C2E733">
        <w:t xml:space="preserve"> their </w:t>
      </w:r>
      <w:del w:id="710" w:author="Askill Harkjerr Halse" w:date="2024-11-23T20:28:00Z" w16du:dateUtc="2024-11-23T19:28:00Z">
        <w:r w:rsidR="08C2E733" w:rsidDel="00EF7475">
          <w:delText xml:space="preserve">local </w:delText>
        </w:r>
      </w:del>
      <w:ins w:id="711" w:author="Askill Harkjerr Halse" w:date="2024-11-23T20:28:00Z" w16du:dateUtc="2024-11-23T19:28:00Z">
        <w:r w:rsidR="00EF7475">
          <w:t xml:space="preserve">social </w:t>
        </w:r>
      </w:ins>
      <w:r w:rsidR="08C2E733">
        <w:t>network</w:t>
      </w:r>
      <w:r>
        <w:t>,</w:t>
      </w:r>
      <w:r w:rsidR="08C2E733">
        <w:t xml:space="preserve"> which was not the case for the main survey. </w:t>
      </w:r>
      <w:r w:rsidR="5F8DFB5B">
        <w:t>We also note that th</w:t>
      </w:r>
      <w:r w:rsidR="08C2E733">
        <w:t>e bicycle mode share for workplace trips for the pilot survey is higher than the national average</w:t>
      </w:r>
      <w:r w:rsidR="3DBB9BE4">
        <w:t xml:space="preserve">, which is likely due to the fact that </w:t>
      </w:r>
      <w:r w:rsidR="08C2E733">
        <w:t>Syklistforeningen (Cyclists’ Association) agreed to share the Facebook post which would attract more frequent cyclists.</w:t>
      </w:r>
      <w:ins w:id="712" w:author="Askill Harkjerr Halse" w:date="2024-11-23T20:28:00Z" w16du:dateUtc="2024-11-23T19:28:00Z">
        <w:r w:rsidR="00EF7475">
          <w:t xml:space="preserve"> These features imply that we cannot </w:t>
        </w:r>
        <w:r w:rsidR="00CB6E36">
          <w:t xml:space="preserve">regard the pilot survey as representative, which is </w:t>
        </w:r>
      </w:ins>
      <w:ins w:id="713" w:author="Askill Harkjerr Halse" w:date="2024-11-23T20:29:00Z" w16du:dateUtc="2024-11-23T19:29:00Z">
        <w:r w:rsidR="00CB6E36">
          <w:t>also reflected in the sociodemographic characteristics of the net sample.</w:t>
        </w:r>
      </w:ins>
    </w:p>
    <w:p w14:paraId="634A6025" w14:textId="77C8F721" w:rsidR="008D401A" w:rsidRDefault="00802EA7" w:rsidP="003D09D2">
      <w:ins w:id="714" w:author="Askill Harkjerr Halse" w:date="2024-11-23T20:30:00Z" w16du:dateUtc="2024-11-23T19:30:00Z">
        <w:r>
          <w:t>The net sample of the main survey is also not perfectly in terms of observable characteristics.</w:t>
        </w:r>
      </w:ins>
      <w:ins w:id="715" w:author="Askill Harkjerr Halse" w:date="2024-11-23T20:29:00Z" w16du:dateUtc="2024-11-23T19:29:00Z">
        <w:r w:rsidR="007601CA">
          <w:t xml:space="preserve"> </w:t>
        </w:r>
      </w:ins>
      <w:r w:rsidR="00552CB4" w:rsidRPr="00552CB4">
        <w:t>As is common with electronically administered surveys, the survey samples underrepresent lower-income and less-educated people, thus there are limits on the generalizability of the results.</w:t>
      </w:r>
      <w:r w:rsidR="009B6D47">
        <w:t xml:space="preserve"> Our results show that those with low education are also </w:t>
      </w:r>
      <w:r w:rsidR="00BC097C">
        <w:t xml:space="preserve">more negative towards </w:t>
      </w:r>
      <w:r w:rsidR="005A1CC5">
        <w:t>road tolls and road pricing</w:t>
      </w:r>
      <w:ins w:id="716" w:author="Askill Harkjerr Halse" w:date="2024-11-23T20:35:00Z" w16du:dateUtc="2024-11-23T19:35:00Z">
        <w:r w:rsidR="0027439D">
          <w:t>, the same goes for those who</w:t>
        </w:r>
        <w:r w:rsidR="0027439D" w:rsidRPr="0027439D">
          <w:t xml:space="preserve"> </w:t>
        </w:r>
        <w:r w:rsidR="0027439D">
          <w:t>drive a car on their daily trip or vote for populist parties</w:t>
        </w:r>
      </w:ins>
      <w:r w:rsidR="005A1CC5">
        <w:t xml:space="preserve">. </w:t>
      </w:r>
      <w:del w:id="717" w:author="Askill Harkjerr Halse" w:date="2024-11-23T20:34:00Z" w16du:dateUtc="2024-11-23T19:34:00Z">
        <w:r w:rsidR="005A1CC5" w:rsidDel="0027439D">
          <w:delText>This should be taken into account</w:delText>
        </w:r>
        <w:r w:rsidR="00507FAA" w:rsidDel="0027439D">
          <w:delText xml:space="preserve"> when interpreting the results</w:delText>
        </w:r>
        <w:r w:rsidR="003E3D71" w:rsidDel="0027439D">
          <w:delText>, or</w:delText>
        </w:r>
        <w:r w:rsidR="0047283B" w:rsidDel="0027439D">
          <w:delText>, if possible, corrected for</w:delText>
        </w:r>
        <w:r w:rsidR="005A1CC5" w:rsidDel="0027439D">
          <w:delText>.</w:delText>
        </w:r>
      </w:del>
      <w:ins w:id="718" w:author="Askill Harkjerr Halse" w:date="2024-11-23T20:33:00Z" w16du:dateUtc="2024-11-23T19:33:00Z">
        <w:r w:rsidR="008C7D57">
          <w:t>Given that these groups are somewhat underrepresented in our sample, opposition towards these policies in the population is likely to be somewhat stronger in the general population.</w:t>
        </w:r>
      </w:ins>
      <w:ins w:id="719" w:author="Askill Harkjerr Halse" w:date="2024-11-23T20:36:00Z" w16du:dateUtc="2024-11-23T19:36:00Z">
        <w:r w:rsidR="00BB16B7">
          <w:t xml:space="preserve"> Although the pilot survey cannot be regarded as representative, we not</w:t>
        </w:r>
      </w:ins>
      <w:ins w:id="720" w:author="Askill Harkjerr Halse" w:date="2024-11-23T20:38:00Z" w16du:dateUtc="2024-11-23T19:38:00Z">
        <w:r w:rsidR="006677AA">
          <w:t>e</w:t>
        </w:r>
      </w:ins>
      <w:ins w:id="721" w:author="Askill Harkjerr Halse" w:date="2024-11-23T20:36:00Z" w16du:dateUtc="2024-11-23T19:36:00Z">
        <w:r w:rsidR="00BB16B7">
          <w:t xml:space="preserve"> that the net samp</w:t>
        </w:r>
      </w:ins>
      <w:ins w:id="722" w:author="Askill Harkjerr Halse" w:date="2024-11-23T20:37:00Z" w16du:dateUtc="2024-11-23T19:37:00Z">
        <w:r w:rsidR="009B06EC">
          <w:t xml:space="preserve">le from the pilot has a higher </w:t>
        </w:r>
        <w:r w:rsidR="006677AA">
          <w:t>share of car driver</w:t>
        </w:r>
      </w:ins>
      <w:ins w:id="723" w:author="Askill Harkjerr Halse" w:date="2024-11-23T20:38:00Z" w16du:dateUtc="2024-11-23T19:38:00Z">
        <w:r w:rsidR="006677AA">
          <w:t>s and voters of populist parties.</w:t>
        </w:r>
      </w:ins>
    </w:p>
    <w:p w14:paraId="44A2D8A9" w14:textId="5F5194EC" w:rsidR="00FF498E" w:rsidDel="006677AA" w:rsidRDefault="6BA25EAA" w:rsidP="003D09D2">
      <w:pPr>
        <w:rPr>
          <w:del w:id="724" w:author="Askill Harkjerr Halse" w:date="2024-11-23T20:38:00Z" w16du:dateUtc="2024-11-23T19:38:00Z"/>
        </w:rPr>
      </w:pPr>
      <w:del w:id="725" w:author="Askill Harkjerr Halse" w:date="2024-11-23T20:38:00Z" w16du:dateUtc="2024-11-23T19:38:00Z">
        <w:r w:rsidDel="006677AA">
          <w:delText>Although th</w:delText>
        </w:r>
        <w:r w:rsidR="39BBEF54" w:rsidDel="006677AA">
          <w:delText xml:space="preserve">e </w:delText>
        </w:r>
        <w:r w:rsidR="661A88FD" w:rsidDel="006677AA">
          <w:delText xml:space="preserve">pilot sample </w:delText>
        </w:r>
        <w:r w:rsidR="661A88FD" w:rsidRPr="4044C3C2" w:rsidDel="006677AA">
          <w:rPr>
            <w:highlight w:val="yellow"/>
            <w:rPrChange w:id="726" w:author="Trine Dale" w:date="2024-11-10T17:45:00Z">
              <w:rPr/>
            </w:rPrChange>
          </w:rPr>
          <w:delText>seems to be less representative in genera</w:delText>
        </w:r>
        <w:r w:rsidR="661A88FD" w:rsidDel="006677AA">
          <w:delText xml:space="preserve">l, </w:delText>
        </w:r>
        <w:r w:rsidR="16552D63" w:rsidDel="006677AA">
          <w:delText xml:space="preserve">there are also some other interesting differences between the pilot and the main survey. </w:delText>
        </w:r>
        <w:r w:rsidR="4EA6AFDD" w:rsidDel="006677AA">
          <w:delText xml:space="preserve">There is </w:delText>
        </w:r>
        <w:r w:rsidR="1E0CB6BB" w:rsidDel="006677AA">
          <w:delText xml:space="preserve">a higher share of </w:delText>
        </w:r>
        <w:r w:rsidR="4C2F9FBE" w:rsidDel="006677AA">
          <w:delText xml:space="preserve">car drivers and </w:delText>
        </w:r>
        <w:r w:rsidR="1E0CB6BB" w:rsidDel="006677AA">
          <w:delText xml:space="preserve">voters for </w:delText>
        </w:r>
        <w:r w:rsidR="4C2F9FBE" w:rsidDel="006677AA">
          <w:delText>populist parties</w:delText>
        </w:r>
        <w:r w:rsidR="454AD8C2" w:rsidDel="006677AA">
          <w:delText xml:space="preserve"> in the pilot</w:delText>
        </w:r>
        <w:r w:rsidR="4C2F9FBE" w:rsidDel="006677AA">
          <w:delText xml:space="preserve">, </w:delText>
        </w:r>
        <w:r w:rsidR="454AD8C2" w:rsidDel="006677AA">
          <w:delText>while these</w:delText>
        </w:r>
        <w:r w:rsidR="4C2F9FBE" w:rsidDel="006677AA">
          <w:delText xml:space="preserve"> are under-represented in the main survey. </w:delText>
        </w:r>
        <w:commentRangeStart w:id="727"/>
        <w:r w:rsidR="5BFF1E07" w:rsidDel="006677AA">
          <w:delText xml:space="preserve">This suggests </w:delText>
        </w:r>
        <w:r w:rsidR="71320E96" w:rsidDel="006677AA">
          <w:delText xml:space="preserve">that </w:delText>
        </w:r>
        <w:r w:rsidR="78B1D6A9" w:rsidDel="006677AA">
          <w:delText xml:space="preserve">recruitment </w:delText>
        </w:r>
        <w:r w:rsidR="37F2485F" w:rsidDel="006677AA">
          <w:delText xml:space="preserve">via social media </w:delText>
        </w:r>
        <w:r w:rsidR="71320E96" w:rsidDel="006677AA">
          <w:delText xml:space="preserve">could be </w:delText>
        </w:r>
        <w:r w:rsidR="4F0AB20A" w:rsidDel="006677AA">
          <w:delText xml:space="preserve">a useful supplement </w:delText>
        </w:r>
        <w:r w:rsidR="78B1D6A9" w:rsidDel="006677AA">
          <w:delText>to other methods, but more knowledge about the representativeness and data quality is needed.</w:delText>
        </w:r>
        <w:commentRangeEnd w:id="727"/>
        <w:r w:rsidR="003C2F15" w:rsidDel="006677AA">
          <w:rPr>
            <w:rStyle w:val="Merknadsreferanse"/>
          </w:rPr>
          <w:commentReference w:id="727"/>
        </w:r>
        <w:r w:rsidR="2D67C44E" w:rsidDel="006677AA">
          <w:delText xml:space="preserve"> </w:delText>
        </w:r>
        <w:r w:rsidR="3302C1B0" w:rsidDel="006677AA">
          <w:delText xml:space="preserve">In our case, we see that </w:delText>
        </w:r>
        <w:r w:rsidR="65A9EDB1" w:rsidDel="006677AA">
          <w:delText xml:space="preserve">posting on social media also attracts considerable attention from </w:delText>
        </w:r>
        <w:r w:rsidR="4770200E" w:rsidDel="006677AA">
          <w:delText xml:space="preserve">internet users who </w:delText>
        </w:r>
        <w:r w:rsidR="757B50F2" w:rsidDel="006677AA">
          <w:delText>have strong opinions on the topic</w:delText>
        </w:r>
        <w:r w:rsidR="51C8053D" w:rsidDel="006677AA">
          <w:delText xml:space="preserve">. </w:delText>
        </w:r>
        <w:r w:rsidR="6A85F749" w:rsidDel="006677AA">
          <w:delText xml:space="preserve">This could have </w:delText>
        </w:r>
        <w:r w:rsidR="22B6E250" w:rsidDel="006677AA">
          <w:delText xml:space="preserve">disadvantages in terms of negative attention towards the </w:delText>
        </w:r>
        <w:r w:rsidR="2050C3B4" w:rsidDel="006677AA">
          <w:delText>research.</w:delText>
        </w:r>
      </w:del>
    </w:p>
    <w:p w14:paraId="6B1A1DD1" w14:textId="1D554ED4" w:rsidR="005A1CC5" w:rsidRDefault="11A95DDA" w:rsidP="003D09D2">
      <w:r>
        <w:t xml:space="preserve">The results show that </w:t>
      </w:r>
      <w:r w:rsidR="25A46653">
        <w:t>many respondents do not expect road pricing to have positive effects</w:t>
      </w:r>
      <w:r w:rsidR="2514244E">
        <w:t xml:space="preserve">, and that it will have undesirable distributional effects. This is in line with previous literature (e.g. Douenne &amp; Fabre, 2022). </w:t>
      </w:r>
      <w:r w:rsidR="5AEB1434">
        <w:t>Notably, the majority of respondents disagree with the concept that road pricing will reduce their own driving more than they disagree with the other anticipated effects. This could be regarded as reasonable, since an increase in road taxes, if not extremely high, will only affect those who have a close substitute to making the trip by car. Trips who are already made by other modes and trips for which there are no good alternatives</w:t>
      </w:r>
      <w:ins w:id="728" w:author="Trine Dale" w:date="2024-11-10T17:48:00Z">
        <w:r w:rsidR="615B277A">
          <w:t>,</w:t>
        </w:r>
      </w:ins>
      <w:r w:rsidR="5AEB1434">
        <w:t xml:space="preserve"> will not be affected. However, it could also be that respondents underestimate their own opportunities for substitution – particularly in the longer run. Also, road pricing will not result in higher travel costs by car for all respondents, some will pay less.</w:t>
      </w:r>
    </w:p>
    <w:p w14:paraId="3EE96565" w14:textId="629DB34B" w:rsidR="00EA2460" w:rsidRDefault="5EFB32C6" w:rsidP="003D09D2">
      <w:r>
        <w:t>Our results show that slightly more respondents are positive towards universal road pricing than towards current road tolls.</w:t>
      </w:r>
      <w:r w:rsidR="7BE3D37E">
        <w:t xml:space="preserve"> </w:t>
      </w:r>
      <w:r w:rsidR="72B7AA01">
        <w:t xml:space="preserve">One should note that in these questions, respondents are asked to express their opinion on each policy in isolation, they are not </w:t>
      </w:r>
      <w:r w:rsidR="0E4FD8ED">
        <w:t xml:space="preserve">explicitly </w:t>
      </w:r>
      <w:r w:rsidR="72B7AA01">
        <w:t xml:space="preserve">asked to choose between the two. </w:t>
      </w:r>
      <w:r w:rsidR="41D787F9">
        <w:t>(</w:t>
      </w:r>
      <w:r w:rsidR="03AF4399">
        <w:t>In the choice experiment, on the other hand, respondents are forced to choose between introducing road pricing and keeping the current system.</w:t>
      </w:r>
      <w:ins w:id="729" w:author="Trine Dale" w:date="2024-11-10T17:49:00Z">
        <w:r w:rsidR="5D2912A1">
          <w:t xml:space="preserve"> The results from this experiment will be reported at a later stage.</w:t>
        </w:r>
      </w:ins>
      <w:r w:rsidR="41D787F9">
        <w:t>) Hence, we should be careful drawing conclusions about the prospects of road tax reform in Norway based on these results.</w:t>
      </w:r>
    </w:p>
    <w:p w14:paraId="29101C4C" w14:textId="50DF03CB" w:rsidR="00000F98" w:rsidRDefault="2F6039CF" w:rsidP="003D09D2">
      <w:r>
        <w:t>T</w:t>
      </w:r>
      <w:r w:rsidR="70549E4E">
        <w:t xml:space="preserve">he fact that </w:t>
      </w:r>
      <w:r>
        <w:t xml:space="preserve">current road tolls are quite unpopular </w:t>
      </w:r>
      <w:r w:rsidR="0E4FD8ED">
        <w:t>is interesting</w:t>
      </w:r>
      <w:ins w:id="730" w:author="Trine Dale" w:date="2024-11-10T17:50:00Z">
        <w:r w:rsidR="02D5BC93">
          <w:t>,</w:t>
        </w:r>
      </w:ins>
      <w:r w:rsidR="0E4FD8ED">
        <w:t xml:space="preserve"> given that about half of car drivers do not pay road tolls on their reported trip today. However, </w:t>
      </w:r>
      <w:del w:id="731" w:author="Trine Dale" w:date="2024-11-10T17:51:00Z">
        <w:r w:rsidR="009D6211" w:rsidDel="0E4FD8ED">
          <w:delText>it might be that</w:delText>
        </w:r>
      </w:del>
      <w:r w:rsidR="0E4FD8ED">
        <w:t xml:space="preserve"> those who do not pay tolls</w:t>
      </w:r>
      <w:del w:id="732" w:author="Trine Dale" w:date="2024-11-10T17:51:00Z">
        <w:r w:rsidR="009D6211" w:rsidDel="0E4FD8ED">
          <w:delText>,</w:delText>
        </w:r>
      </w:del>
      <w:r w:rsidR="0E4FD8ED">
        <w:t xml:space="preserve"> </w:t>
      </w:r>
      <w:ins w:id="733" w:author="Trine Dale" w:date="2024-11-10T17:51:00Z">
        <w:r w:rsidR="38339631">
          <w:t xml:space="preserve">may </w:t>
        </w:r>
      </w:ins>
      <w:r w:rsidR="0E4FD8ED">
        <w:t>pay tolls on other trip</w:t>
      </w:r>
      <w:r w:rsidR="2861CDE9">
        <w:t>s</w:t>
      </w:r>
      <w:ins w:id="734" w:author="Trine Dale" w:date="2024-11-10T17:51:00Z">
        <w:r w:rsidR="16EB23F7">
          <w:t>,</w:t>
        </w:r>
      </w:ins>
      <w:r w:rsidR="0E4FD8ED">
        <w:t xml:space="preserve"> or </w:t>
      </w:r>
      <w:ins w:id="735" w:author="Askill Harkjerr Halse" w:date="2024-11-23T20:40:00Z" w16du:dateUtc="2024-11-23T19:40:00Z">
        <w:r w:rsidR="0060253D">
          <w:t>may be</w:t>
        </w:r>
      </w:ins>
      <w:del w:id="736" w:author="Askill Harkjerr Halse" w:date="2024-11-23T20:40:00Z" w16du:dateUtc="2024-11-23T19:40:00Z">
        <w:r w:rsidR="0E4FD8ED" w:rsidDel="0060253D">
          <w:delText>are</w:delText>
        </w:r>
      </w:del>
      <w:r w:rsidR="0E4FD8ED">
        <w:t xml:space="preserve"> afraid that they will do so in the future.</w:t>
      </w:r>
      <w:r>
        <w:t xml:space="preserve"> </w:t>
      </w:r>
      <w:r w:rsidR="08476CA7">
        <w:t>Interestingly, not all drivers seem to be aware of what they pay in road tolls, which could have implications both for travel behavior and public support</w:t>
      </w:r>
      <w:r w:rsidR="359BB790">
        <w:t xml:space="preserve"> </w:t>
      </w:r>
      <w:r w:rsidR="283606E8">
        <w:t>(Finkelstein, 2009)</w:t>
      </w:r>
      <w:r w:rsidR="08476CA7">
        <w:t>.</w:t>
      </w:r>
    </w:p>
    <w:p w14:paraId="30EEEE25" w14:textId="4581324E" w:rsidR="00057528" w:rsidRDefault="0CBEEA83" w:rsidP="003D09D2">
      <w:r>
        <w:lastRenderedPageBreak/>
        <w:t>In our results, a</w:t>
      </w:r>
      <w:r w:rsidR="76F2946E">
        <w:t>ttitudes towards both road pricing and road tolls vary considerably by gender, education, travel mode and political party. Among car drivers, there is no clear tendency that those who pay high road tolls today are more in favor of replacing road tolls with road pricing. However, these findings are just bivariate correlations, not causal relationships. In future work, one should look more closely into causal explanations of support for</w:t>
      </w:r>
      <w:ins w:id="737" w:author="Trine Dale" w:date="2024-11-10T17:52:00Z">
        <w:r w:rsidR="5CF367AE">
          <w:t>,</w:t>
        </w:r>
      </w:ins>
      <w:r w:rsidR="76F2946E">
        <w:t xml:space="preserve"> or opposition against road pricing, and what this implies for the prospects of a road tax reform </w:t>
      </w:r>
      <w:r w:rsidR="0E3070FE">
        <w:t xml:space="preserve">receiving </w:t>
      </w:r>
      <w:r w:rsidR="25A469C6">
        <w:t>the support necessary for implementation</w:t>
      </w:r>
      <w:r w:rsidR="76F2946E">
        <w:t>.</w:t>
      </w:r>
    </w:p>
    <w:p w14:paraId="64B25432" w14:textId="77777777" w:rsidR="00FA27AD" w:rsidRDefault="00FA27AD" w:rsidP="00FA27AD">
      <w:pPr>
        <w:pStyle w:val="Overskrift2"/>
      </w:pPr>
      <w:bookmarkStart w:id="738" w:name="_Toc99452310"/>
      <w:bookmarkStart w:id="739" w:name="_Toc180606490"/>
      <w:r w:rsidRPr="0092046A">
        <w:t>Further Research</w:t>
      </w:r>
      <w:bookmarkEnd w:id="738"/>
      <w:bookmarkEnd w:id="739"/>
    </w:p>
    <w:p w14:paraId="2410532D" w14:textId="59852125" w:rsidR="006E243E" w:rsidRDefault="504B0025" w:rsidP="00604FD5">
      <w:r>
        <w:t xml:space="preserve">There </w:t>
      </w:r>
      <w:r w:rsidR="3124E4E3">
        <w:t xml:space="preserve">are many opportunities for </w:t>
      </w:r>
      <w:r w:rsidR="5F49E337">
        <w:t>subsequent</w:t>
      </w:r>
      <w:r w:rsidR="3124E4E3">
        <w:t xml:space="preserve"> researc</w:t>
      </w:r>
      <w:r w:rsidR="27A3162F">
        <w:t xml:space="preserve">h on this topic, </w:t>
      </w:r>
      <w:r w:rsidR="47783C47">
        <w:t xml:space="preserve">both using the data described in this report and other </w:t>
      </w:r>
      <w:r w:rsidR="1A172C9F">
        <w:t xml:space="preserve">data and methods. </w:t>
      </w:r>
      <w:r w:rsidR="3F665098">
        <w:t>In this report, we have not utilized the data from the choice experiment. Th</w:t>
      </w:r>
      <w:r w:rsidR="4C0F3A63">
        <w:t>e choice experiment</w:t>
      </w:r>
      <w:r w:rsidR="2B8F1CFB">
        <w:t xml:space="preserve"> </w:t>
      </w:r>
      <w:r w:rsidR="31E47A8F">
        <w:t xml:space="preserve">data </w:t>
      </w:r>
      <w:del w:id="740" w:author="Trine Dale" w:date="2024-11-10T17:53:00Z">
        <w:r w:rsidR="00E96E84" w:rsidDel="4FD9EC2D">
          <w:delText>provide</w:delText>
        </w:r>
      </w:del>
      <w:ins w:id="741" w:author="Trine Dale" w:date="2024-11-10T17:53:00Z">
        <w:r w:rsidR="3EE7D0F7">
          <w:t>provides</w:t>
        </w:r>
      </w:ins>
      <w:r w:rsidR="4FD9EC2D">
        <w:t xml:space="preserve"> a more direct test </w:t>
      </w:r>
      <w:r w:rsidR="348A7114">
        <w:t xml:space="preserve">of support for road tax </w:t>
      </w:r>
      <w:r w:rsidR="1444F0A0">
        <w:t>reform</w:t>
      </w:r>
      <w:ins w:id="742" w:author="Trine Dale" w:date="2024-11-10T17:53:00Z">
        <w:r w:rsidR="0311A846">
          <w:t>,</w:t>
        </w:r>
      </w:ins>
      <w:r w:rsidR="1444F0A0">
        <w:t xml:space="preserve"> since</w:t>
      </w:r>
      <w:r w:rsidR="348A7114">
        <w:t xml:space="preserve"> respondents are explicitly asked to </w:t>
      </w:r>
      <w:r w:rsidR="751613E9">
        <w:t xml:space="preserve">choose between universal road pricing and current policies. It also </w:t>
      </w:r>
      <w:r w:rsidR="1A3184C3">
        <w:t xml:space="preserve">allows us to </w:t>
      </w:r>
      <w:r w:rsidR="23934288">
        <w:t xml:space="preserve">test </w:t>
      </w:r>
      <w:r w:rsidR="00E96E84">
        <w:t xml:space="preserve">for </w:t>
      </w:r>
      <w:r w:rsidR="23934288">
        <w:t xml:space="preserve">the </w:t>
      </w:r>
      <w:r w:rsidR="07FF3857">
        <w:t>effect</w:t>
      </w:r>
      <w:r w:rsidR="23934288">
        <w:t xml:space="preserve"> of key characteristics of the policy </w:t>
      </w:r>
      <w:r w:rsidR="6CAD68CA">
        <w:t>(p</w:t>
      </w:r>
      <w:r w:rsidR="4CB51325">
        <w:t>ricing scheme and use of revenues)</w:t>
      </w:r>
      <w:ins w:id="743" w:author="Trine Dale" w:date="2024-11-10T17:54:00Z">
        <w:r w:rsidR="23CC0C89">
          <w:t>,</w:t>
        </w:r>
      </w:ins>
      <w:r w:rsidR="4CB51325">
        <w:t xml:space="preserve"> as well as </w:t>
      </w:r>
      <w:r w:rsidR="23F3716D">
        <w:t xml:space="preserve">additional information </w:t>
      </w:r>
      <w:r w:rsidR="4D4402BA">
        <w:t>about the effects of the policy.</w:t>
      </w:r>
    </w:p>
    <w:p w14:paraId="7DB377A2" w14:textId="51F36347" w:rsidR="006115C9" w:rsidRDefault="2E5C1E67" w:rsidP="00604FD5">
      <w:r>
        <w:t xml:space="preserve">Our </w:t>
      </w:r>
      <w:r w:rsidR="3C56A7E9">
        <w:t xml:space="preserve">results suggest that opinions on road pricing and other transport </w:t>
      </w:r>
      <w:r w:rsidR="553DAAA6">
        <w:t>policies</w:t>
      </w:r>
      <w:r w:rsidR="3C56A7E9">
        <w:t xml:space="preserve"> are quite divided, with some respondents</w:t>
      </w:r>
      <w:r w:rsidR="445E6FB1">
        <w:t xml:space="preserve"> expressing strong support and some </w:t>
      </w:r>
      <w:r w:rsidR="1F75367F">
        <w:t>strong opposition.</w:t>
      </w:r>
      <w:r w:rsidR="5E73B057">
        <w:t xml:space="preserve"> </w:t>
      </w:r>
      <w:r w:rsidR="180E8799">
        <w:t>There is probably</w:t>
      </w:r>
      <w:r w:rsidR="553DAAA6">
        <w:t xml:space="preserve"> </w:t>
      </w:r>
      <w:del w:id="744" w:author="Trine Dale" w:date="2024-11-10T17:55:00Z">
        <w:r w:rsidR="006115C9" w:rsidDel="180E8799">
          <w:delText>large</w:delText>
        </w:r>
      </w:del>
      <w:ins w:id="745" w:author="Trine Dale" w:date="2024-11-10T17:55:00Z">
        <w:r w:rsidR="3C147A78">
          <w:t>a large</w:t>
        </w:r>
      </w:ins>
      <w:r w:rsidR="180E8799">
        <w:t xml:space="preserve"> heterogeneity </w:t>
      </w:r>
      <w:r w:rsidR="329C2130">
        <w:t xml:space="preserve">also </w:t>
      </w:r>
      <w:r w:rsidR="180E8799">
        <w:t xml:space="preserve">in the preferences for the design of the road pricing </w:t>
      </w:r>
      <w:r w:rsidR="329C2130">
        <w:t>scheme</w:t>
      </w:r>
      <w:r w:rsidR="2CBB0C77">
        <w:t xml:space="preserve"> (pri</w:t>
      </w:r>
      <w:r w:rsidR="1CDE0A26">
        <w:t xml:space="preserve">ces </w:t>
      </w:r>
      <w:r w:rsidR="2CBB0C77">
        <w:t>and use of revenues)</w:t>
      </w:r>
      <w:r w:rsidR="329C2130">
        <w:t xml:space="preserve">, and possibly in the effect of additional information. </w:t>
      </w:r>
      <w:r w:rsidR="5E73B057">
        <w:t xml:space="preserve">One method </w:t>
      </w:r>
      <w:r w:rsidR="18BEFF97">
        <w:t xml:space="preserve">which </w:t>
      </w:r>
      <w:r w:rsidR="0A8B37DF">
        <w:t xml:space="preserve">could be suitable for capturing </w:t>
      </w:r>
      <w:r w:rsidR="12B29038">
        <w:t xml:space="preserve">this </w:t>
      </w:r>
      <w:r w:rsidR="55BF92CC">
        <w:t xml:space="preserve">kind of </w:t>
      </w:r>
      <w:r w:rsidR="12B29038">
        <w:t xml:space="preserve">heterogeneity is latent class modelling, which </w:t>
      </w:r>
      <w:r w:rsidR="7C5B3F91">
        <w:t xml:space="preserve">allows for </w:t>
      </w:r>
      <w:r w:rsidR="76C0F0A8">
        <w:t xml:space="preserve">a limited number of </w:t>
      </w:r>
      <w:r w:rsidR="12B29038">
        <w:t>dis</w:t>
      </w:r>
      <w:r w:rsidR="06FCD906">
        <w:t xml:space="preserve">tinct classes </w:t>
      </w:r>
      <w:r w:rsidR="5C449186">
        <w:t>with different preferences.</w:t>
      </w:r>
      <w:r w:rsidR="009D6C0B">
        <w:rPr>
          <w:rStyle w:val="Fotnotereferanse"/>
        </w:rPr>
        <w:footnoteReference w:id="20"/>
      </w:r>
      <w:r w:rsidR="5C449186">
        <w:t xml:space="preserve"> </w:t>
      </w:r>
      <w:r w:rsidR="77ED0515">
        <w:t xml:space="preserve">With this method, one could also investigate which factors predict </w:t>
      </w:r>
      <w:r w:rsidR="0FFDD840">
        <w:t>membership of a given class</w:t>
      </w:r>
      <w:r w:rsidR="55BF92CC">
        <w:t xml:space="preserve">, </w:t>
      </w:r>
      <w:r w:rsidR="085F25DE">
        <w:t xml:space="preserve">for instance </w:t>
      </w:r>
      <w:r w:rsidR="078B3446">
        <w:t>gender, current car use and party support</w:t>
      </w:r>
      <w:r w:rsidR="0FFDD840">
        <w:t xml:space="preserve">. </w:t>
      </w:r>
      <w:r w:rsidR="7A429A1C">
        <w:t>A</w:t>
      </w:r>
      <w:r w:rsidR="57BB6CFA">
        <w:t xml:space="preserve">dvanced machine learning methods could also prove useful in this respect. </w:t>
      </w:r>
    </w:p>
    <w:p w14:paraId="24AC3C3C" w14:textId="128A4C51" w:rsidR="00703AEF" w:rsidRDefault="00201AE9" w:rsidP="00604FD5">
      <w:r>
        <w:t>In our survey</w:t>
      </w:r>
      <w:r w:rsidR="004C3F9A">
        <w:t xml:space="preserve">, respondents state their opinion on a policy that has not been introduced, and that they do not have </w:t>
      </w:r>
      <w:r w:rsidR="00F27BAA">
        <w:t xml:space="preserve">any </w:t>
      </w:r>
      <w:r w:rsidR="004C3F9A">
        <w:t xml:space="preserve">experience with. </w:t>
      </w:r>
      <w:r w:rsidR="000A66CF">
        <w:t xml:space="preserve">Even </w:t>
      </w:r>
      <w:r w:rsidR="00494671">
        <w:t xml:space="preserve">if our data </w:t>
      </w:r>
      <w:r w:rsidR="002F5927">
        <w:t xml:space="preserve">allows us to test for the effect of additional information, </w:t>
      </w:r>
      <w:r w:rsidR="000436CA">
        <w:t xml:space="preserve">we can only evaluate the </w:t>
      </w:r>
      <w:r w:rsidR="009D3BED">
        <w:t xml:space="preserve">effect within </w:t>
      </w:r>
      <w:r w:rsidR="00F109C8">
        <w:t xml:space="preserve">the context of </w:t>
      </w:r>
      <w:r w:rsidR="00424080">
        <w:t xml:space="preserve">a one-shot survey. </w:t>
      </w:r>
      <w:r w:rsidR="000853D4">
        <w:t>C</w:t>
      </w:r>
      <w:r w:rsidR="00424080">
        <w:t>onducting field experiments with repeated surveys</w:t>
      </w:r>
      <w:r w:rsidR="006A6498">
        <w:t xml:space="preserve"> </w:t>
      </w:r>
      <w:r w:rsidR="000853D4">
        <w:t xml:space="preserve">would allow us </w:t>
      </w:r>
      <w:r w:rsidR="005D28B1">
        <w:t xml:space="preserve">to study experiences with pricing incentives or </w:t>
      </w:r>
      <w:r w:rsidR="0024770B">
        <w:t xml:space="preserve">the effect of information about prices. </w:t>
      </w:r>
      <w:r w:rsidR="002B1A34">
        <w:t xml:space="preserve">The drawback of field experiments, on the other hand, is that they </w:t>
      </w:r>
      <w:r w:rsidR="00D220E0">
        <w:t xml:space="preserve">are often </w:t>
      </w:r>
      <w:r w:rsidR="00B67364">
        <w:t>of a limited scale</w:t>
      </w:r>
      <w:r w:rsidR="00C56CEB">
        <w:t xml:space="preserve"> and participants do not experience the full consequences of the policy</w:t>
      </w:r>
      <w:r w:rsidR="00B67364">
        <w:t xml:space="preserve">. </w:t>
      </w:r>
      <w:r w:rsidR="00703AEF">
        <w:t>Ideally, one would like to run a full-scale pilot of road pricing in one or several cities</w:t>
      </w:r>
      <w:r w:rsidR="00DE6643">
        <w:t xml:space="preserve">, which would make it possible to </w:t>
      </w:r>
      <w:r w:rsidR="005067F3">
        <w:t xml:space="preserve">both experience and </w:t>
      </w:r>
      <w:r w:rsidR="00DE6643">
        <w:t>evaluate the effect on traffic</w:t>
      </w:r>
      <w:r w:rsidR="005067F3">
        <w:t xml:space="preserve"> and congestion</w:t>
      </w:r>
      <w:r w:rsidR="00DE6643">
        <w:t xml:space="preserve">, and </w:t>
      </w:r>
      <w:r w:rsidR="00D46DA7">
        <w:t>on</w:t>
      </w:r>
      <w:r w:rsidR="0025354C">
        <w:t xml:space="preserve"> public opinion.</w:t>
      </w:r>
    </w:p>
    <w:p w14:paraId="394EDF0B" w14:textId="76507154" w:rsidR="00CC6CEE" w:rsidRPr="0092046A" w:rsidDel="009F3DC0" w:rsidRDefault="75E1C26C" w:rsidP="00FA27AD">
      <w:pPr>
        <w:rPr>
          <w:del w:id="746" w:author="Askill Harkjerr Halse" w:date="2024-11-23T20:26:00Z" w16du:dateUtc="2024-11-23T19:26:00Z"/>
        </w:rPr>
      </w:pPr>
      <w:commentRangeStart w:id="747"/>
      <w:del w:id="748" w:author="Askill Harkjerr Halse" w:date="2024-11-23T20:26:00Z" w16du:dateUtc="2024-11-23T19:26:00Z">
        <w:r w:rsidDel="009F3DC0">
          <w:delText xml:space="preserve">Finally, we recommend more research on </w:delText>
        </w:r>
        <w:r w:rsidR="5452A94E" w:rsidDel="009F3DC0">
          <w:delText>survey methodology</w:delText>
        </w:r>
        <w:r w:rsidR="578311E6" w:rsidDel="009F3DC0">
          <w:delText>, particularly</w:delText>
        </w:r>
        <w:r w:rsidR="5452A94E" w:rsidDel="009F3DC0">
          <w:delText xml:space="preserve"> related to support for </w:delText>
        </w:r>
        <w:r w:rsidR="7A429A1C" w:rsidDel="009F3DC0">
          <w:delText xml:space="preserve">road taxes and other </w:delText>
        </w:r>
        <w:r w:rsidR="578311E6" w:rsidDel="009F3DC0">
          <w:delText xml:space="preserve">environmental taxes. </w:delText>
        </w:r>
        <w:r w:rsidR="2C4047D4" w:rsidDel="009F3DC0">
          <w:delText>T</w:delText>
        </w:r>
        <w:r w:rsidR="0743E1A6" w:rsidDel="009F3DC0">
          <w:delText xml:space="preserve">o evaluate the prospects of such taxes </w:delText>
        </w:r>
        <w:r w:rsidR="5C0A301E" w:rsidDel="009F3DC0">
          <w:delText xml:space="preserve">being successfully implemented, representative data on public opinion is key. </w:delText>
        </w:r>
        <w:r w:rsidR="3CE3EFAD" w:rsidDel="009F3DC0">
          <w:delText xml:space="preserve">We </w:delText>
        </w:r>
        <w:r w:rsidR="4FB449D6" w:rsidDel="009F3DC0">
          <w:delText xml:space="preserve">demonstrate that </w:delText>
        </w:r>
        <w:r w:rsidR="2A53E150" w:rsidDel="009F3DC0">
          <w:delText>road tax</w:delText>
        </w:r>
        <w:r w:rsidR="00FEC786" w:rsidDel="009F3DC0">
          <w:delText>ation</w:delText>
        </w:r>
        <w:r w:rsidR="2A53E150" w:rsidDel="009F3DC0">
          <w:delText xml:space="preserve"> is a topic that receives considerable attention on social media, which can also be </w:delText>
        </w:r>
        <w:r w:rsidR="4489E62E" w:rsidDel="009F3DC0">
          <w:delText>exploited</w:delText>
        </w:r>
        <w:r w:rsidR="2A53E150" w:rsidDel="009F3DC0">
          <w:delText xml:space="preserve"> to recruit a </w:delText>
        </w:r>
        <w:r w:rsidR="164AD466" w:rsidDel="009F3DC0">
          <w:delText>substantial number of respondents at</w:delText>
        </w:r>
        <w:r w:rsidR="00FEC786" w:rsidDel="009F3DC0">
          <w:delText xml:space="preserve"> a</w:delText>
        </w:r>
        <w:r w:rsidR="164AD466" w:rsidDel="009F3DC0">
          <w:delText xml:space="preserve"> low cost. </w:delText>
        </w:r>
        <w:r w:rsidR="4489E62E" w:rsidDel="009F3DC0">
          <w:delText xml:space="preserve">Whether this is a fruitful </w:delText>
        </w:r>
        <w:r w:rsidR="62DBC6BA" w:rsidDel="009F3DC0">
          <w:delText>way forward for survey methodology</w:delText>
        </w:r>
        <w:r w:rsidR="2050C3B4" w:rsidDel="009F3DC0">
          <w:delText xml:space="preserve"> is </w:delText>
        </w:r>
        <w:r w:rsidR="7B55F246" w:rsidDel="009F3DC0">
          <w:delText>however</w:delText>
        </w:r>
        <w:r w:rsidR="2050C3B4" w:rsidDel="009F3DC0">
          <w:delText xml:space="preserve"> an open question.</w:delText>
        </w:r>
        <w:commentRangeEnd w:id="747"/>
        <w:r w:rsidR="004A210D" w:rsidDel="009F3DC0">
          <w:rPr>
            <w:rStyle w:val="Merknadsreferanse"/>
          </w:rPr>
          <w:commentReference w:id="747"/>
        </w:r>
      </w:del>
    </w:p>
    <w:p w14:paraId="0CED35FC" w14:textId="77777777" w:rsidR="00FA27AD" w:rsidRPr="009D6126" w:rsidRDefault="00FA27AD" w:rsidP="00FA27AD">
      <w:pPr>
        <w:pStyle w:val="Overskrift1"/>
        <w:numPr>
          <w:ilvl w:val="0"/>
          <w:numId w:val="0"/>
        </w:numPr>
        <w:ind w:left="851" w:hanging="851"/>
        <w:rPr>
          <w:lang w:val="it-IT"/>
        </w:rPr>
      </w:pPr>
      <w:bookmarkStart w:id="749" w:name="_Toc517165546"/>
      <w:bookmarkStart w:id="750" w:name="_Toc99452311"/>
      <w:bookmarkStart w:id="751" w:name="_Toc180606491"/>
      <w:r w:rsidRPr="009D6126">
        <w:rPr>
          <w:lang w:val="it-IT"/>
        </w:rPr>
        <w:lastRenderedPageBreak/>
        <w:t>Refer</w:t>
      </w:r>
      <w:bookmarkEnd w:id="749"/>
      <w:r w:rsidRPr="009D6126">
        <w:rPr>
          <w:lang w:val="it-IT"/>
        </w:rPr>
        <w:t>ences</w:t>
      </w:r>
      <w:bookmarkEnd w:id="750"/>
      <w:bookmarkEnd w:id="751"/>
    </w:p>
    <w:p w14:paraId="5D0CE5B4" w14:textId="77777777" w:rsidR="00490BF3" w:rsidRPr="007912FF" w:rsidRDefault="00490BF3" w:rsidP="00490BF3">
      <w:pPr>
        <w:rPr>
          <w:szCs w:val="24"/>
        </w:rPr>
      </w:pPr>
      <w:r w:rsidRPr="00424D27">
        <w:rPr>
          <w:szCs w:val="24"/>
          <w:lang w:val="it-IT"/>
        </w:rPr>
        <w:t xml:space="preserve">Baranzini, A., Carattini, S., &amp; Tesauro, L. (2021). </w:t>
      </w:r>
      <w:r w:rsidRPr="007912FF">
        <w:rPr>
          <w:szCs w:val="24"/>
        </w:rPr>
        <w:t xml:space="preserve">Designing effective and acceptable road pricing schemes: evidence from the Geneva congestion charge. </w:t>
      </w:r>
      <w:r w:rsidRPr="007912FF">
        <w:rPr>
          <w:i/>
          <w:iCs/>
          <w:szCs w:val="24"/>
        </w:rPr>
        <w:t xml:space="preserve">Environmental and </w:t>
      </w:r>
      <w:r>
        <w:rPr>
          <w:i/>
          <w:iCs/>
          <w:szCs w:val="24"/>
        </w:rPr>
        <w:t>R</w:t>
      </w:r>
      <w:r w:rsidRPr="007912FF">
        <w:rPr>
          <w:i/>
          <w:iCs/>
          <w:szCs w:val="24"/>
        </w:rPr>
        <w:t xml:space="preserve">esource </w:t>
      </w:r>
      <w:r>
        <w:rPr>
          <w:i/>
          <w:iCs/>
          <w:szCs w:val="24"/>
        </w:rPr>
        <w:t>E</w:t>
      </w:r>
      <w:r w:rsidRPr="007912FF">
        <w:rPr>
          <w:i/>
          <w:iCs/>
          <w:szCs w:val="24"/>
        </w:rPr>
        <w:t xml:space="preserve">conomics, </w:t>
      </w:r>
      <w:r w:rsidRPr="007912FF">
        <w:rPr>
          <w:szCs w:val="24"/>
        </w:rPr>
        <w:t>79(3), 417-482.</w:t>
      </w:r>
    </w:p>
    <w:p w14:paraId="52D51251" w14:textId="77777777" w:rsidR="00490BF3" w:rsidRDefault="00490BF3" w:rsidP="00490BF3">
      <w:pPr>
        <w:rPr>
          <w:szCs w:val="24"/>
        </w:rPr>
      </w:pPr>
      <w:r w:rsidRPr="00827EEC">
        <w:rPr>
          <w:szCs w:val="24"/>
        </w:rPr>
        <w:t xml:space="preserve">Börjesson, M., Asplund, D., &amp; Hamilton, C. (2023). Optimal kilometre tax for electric vehicles. </w:t>
      </w:r>
      <w:r w:rsidRPr="00827EEC">
        <w:rPr>
          <w:i/>
          <w:iCs/>
          <w:szCs w:val="24"/>
        </w:rPr>
        <w:t>Transport Policy</w:t>
      </w:r>
      <w:r w:rsidRPr="00827EEC">
        <w:rPr>
          <w:szCs w:val="24"/>
        </w:rPr>
        <w:t>.</w:t>
      </w:r>
    </w:p>
    <w:p w14:paraId="532C84CB" w14:textId="77777777" w:rsidR="00490BF3" w:rsidRDefault="00490BF3" w:rsidP="00490BF3">
      <w:pPr>
        <w:rPr>
          <w:szCs w:val="24"/>
        </w:rPr>
      </w:pPr>
      <w:r w:rsidRPr="009D6126">
        <w:rPr>
          <w:szCs w:val="24"/>
          <w:lang w:val="en-GB"/>
        </w:rPr>
        <w:t xml:space="preserve">Börjesson, M., Eliasson, J., Hugosson, M. B., &amp; Brundell-Freij, K. (2012). </w:t>
      </w:r>
      <w:r w:rsidRPr="007912FF">
        <w:rPr>
          <w:szCs w:val="24"/>
        </w:rPr>
        <w:t xml:space="preserve">The Stockholm congestion charges—5 years on. Effects, acceptability and lessons learnt. </w:t>
      </w:r>
      <w:r w:rsidRPr="007912FF">
        <w:rPr>
          <w:i/>
          <w:iCs/>
          <w:szCs w:val="24"/>
        </w:rPr>
        <w:t>Transport Policy</w:t>
      </w:r>
      <w:r w:rsidRPr="007912FF">
        <w:rPr>
          <w:szCs w:val="24"/>
        </w:rPr>
        <w:t>, 20, 1-12.</w:t>
      </w:r>
    </w:p>
    <w:p w14:paraId="6DEF31A4" w14:textId="77777777" w:rsidR="00490BF3" w:rsidRDefault="00490BF3" w:rsidP="00490BF3">
      <w:pPr>
        <w:rPr>
          <w:szCs w:val="24"/>
        </w:rPr>
      </w:pPr>
      <w:r w:rsidRPr="0048521B">
        <w:rPr>
          <w:szCs w:val="24"/>
        </w:rPr>
        <w:t xml:space="preserve">De Borger, B., &amp; Proost, S. (2012). </w:t>
      </w:r>
      <w:r w:rsidRPr="008C60F5">
        <w:rPr>
          <w:szCs w:val="24"/>
        </w:rPr>
        <w:t xml:space="preserve">A political economy model of road pricing. </w:t>
      </w:r>
      <w:r w:rsidRPr="008C60F5">
        <w:rPr>
          <w:i/>
          <w:iCs/>
          <w:szCs w:val="24"/>
        </w:rPr>
        <w:t>Journal of Urban Economics,</w:t>
      </w:r>
      <w:r w:rsidRPr="008C60F5">
        <w:rPr>
          <w:szCs w:val="24"/>
        </w:rPr>
        <w:t xml:space="preserve"> 71(1), 79-92.</w:t>
      </w:r>
    </w:p>
    <w:p w14:paraId="0C504EE0" w14:textId="77777777" w:rsidR="00490BF3" w:rsidRDefault="00490BF3" w:rsidP="00490BF3">
      <w:pPr>
        <w:rPr>
          <w:szCs w:val="24"/>
        </w:rPr>
      </w:pPr>
      <w:r w:rsidRPr="00C2382E">
        <w:rPr>
          <w:szCs w:val="24"/>
        </w:rPr>
        <w:t xml:space="preserve">Douenne, T., &amp; Fabre, A. (2022). Yellow vests, pessimistic beliefs, and carbon tax aversion. </w:t>
      </w:r>
      <w:r w:rsidRPr="00C2382E">
        <w:rPr>
          <w:i/>
          <w:iCs/>
          <w:szCs w:val="24"/>
        </w:rPr>
        <w:t>American Economic Journal: Economic Policy,</w:t>
      </w:r>
      <w:r w:rsidRPr="00C2382E">
        <w:rPr>
          <w:szCs w:val="24"/>
        </w:rPr>
        <w:t xml:space="preserve"> 14(1), 81-110.</w:t>
      </w:r>
    </w:p>
    <w:p w14:paraId="3958BDCE" w14:textId="7B072235" w:rsidR="003952E3" w:rsidRDefault="003952E3" w:rsidP="00490BF3">
      <w:pPr>
        <w:rPr>
          <w:szCs w:val="24"/>
        </w:rPr>
      </w:pPr>
      <w:r w:rsidRPr="003952E3">
        <w:rPr>
          <w:szCs w:val="24"/>
        </w:rPr>
        <w:t xml:space="preserve">Finkelstein, A. (2009). E-ztax: Tax salience and tax rates. </w:t>
      </w:r>
      <w:r w:rsidRPr="003952E3">
        <w:rPr>
          <w:i/>
          <w:iCs/>
          <w:szCs w:val="24"/>
        </w:rPr>
        <w:t xml:space="preserve">The Quarterly Journal of Economics, </w:t>
      </w:r>
      <w:r w:rsidRPr="003952E3">
        <w:rPr>
          <w:szCs w:val="24"/>
        </w:rPr>
        <w:t>124(3), 969-1010.</w:t>
      </w:r>
    </w:p>
    <w:p w14:paraId="2F5D4245" w14:textId="77777777" w:rsidR="00490BF3" w:rsidRPr="00082585" w:rsidRDefault="00490BF3" w:rsidP="00490BF3">
      <w:pPr>
        <w:rPr>
          <w:lang w:val="nb-NO"/>
        </w:rPr>
      </w:pPr>
      <w:r w:rsidRPr="0092046A">
        <w:t xml:space="preserve">ITF (2023), </w:t>
      </w:r>
      <w:r w:rsidRPr="0092046A">
        <w:rPr>
          <w:i/>
          <w:iCs/>
        </w:rPr>
        <w:t xml:space="preserve">Decarbonisation and the Pricing of Road Transport: Summary and Conclusions. </w:t>
      </w:r>
      <w:r w:rsidRPr="00082585">
        <w:rPr>
          <w:lang w:val="nb-NO"/>
        </w:rPr>
        <w:t>ITF Roundtable Reports, No. 191, OECD Publishing, Paris.</w:t>
      </w:r>
    </w:p>
    <w:p w14:paraId="5EB88AB3" w14:textId="13BA987F" w:rsidR="00DE170C" w:rsidRDefault="00DE170C" w:rsidP="00461D9B">
      <w:r w:rsidRPr="00082585">
        <w:rPr>
          <w:lang w:val="nb-NO"/>
        </w:rPr>
        <w:t>Skatteetaten &amp; Statens vegvese</w:t>
      </w:r>
      <w:r w:rsidR="00461D9B" w:rsidRPr="00082585">
        <w:rPr>
          <w:lang w:val="nb-NO"/>
        </w:rPr>
        <w:t>n (</w:t>
      </w:r>
      <w:r w:rsidRPr="00082585">
        <w:rPr>
          <w:lang w:val="nb-NO"/>
        </w:rPr>
        <w:t xml:space="preserve">2022). </w:t>
      </w:r>
      <w:r w:rsidR="00461D9B" w:rsidRPr="00082585">
        <w:rPr>
          <w:i/>
          <w:lang w:val="nb-NO"/>
        </w:rPr>
        <w:t xml:space="preserve">KVU Veibruksavgift og bompenger. </w:t>
      </w:r>
      <w:r w:rsidR="00461D9B" w:rsidRPr="00A0492D">
        <w:rPr>
          <w:i/>
          <w:lang w:val="en-GB"/>
        </w:rPr>
        <w:t>Konseptvalgutredning Trinn 1 – versjon 1.0.</w:t>
      </w:r>
      <w:r w:rsidR="00461D9B" w:rsidRPr="00A0492D">
        <w:rPr>
          <w:lang w:val="en-GB"/>
        </w:rPr>
        <w:t xml:space="preserve"> </w:t>
      </w:r>
      <w:r w:rsidR="00461D9B">
        <w:t>15.november 2022</w:t>
      </w:r>
    </w:p>
    <w:p w14:paraId="7FEEA93C" w14:textId="77777777" w:rsidR="00490BF3" w:rsidRDefault="00490BF3" w:rsidP="00490BF3">
      <w:pPr>
        <w:rPr>
          <w:szCs w:val="24"/>
        </w:rPr>
      </w:pPr>
      <w:r w:rsidRPr="002E56AD">
        <w:rPr>
          <w:szCs w:val="24"/>
        </w:rPr>
        <w:t xml:space="preserve">Sælen, H., &amp; Kallbekken, S. (2011). A choice experiment on fuel taxation and earmarking in Norway. </w:t>
      </w:r>
      <w:r w:rsidRPr="000C66A1">
        <w:rPr>
          <w:i/>
          <w:iCs/>
          <w:szCs w:val="24"/>
        </w:rPr>
        <w:t xml:space="preserve">Ecological Economics, </w:t>
      </w:r>
      <w:r w:rsidRPr="000C66A1">
        <w:rPr>
          <w:szCs w:val="24"/>
        </w:rPr>
        <w:t>70(11), 2181-2190.</w:t>
      </w:r>
    </w:p>
    <w:p w14:paraId="6FF47F31" w14:textId="77777777" w:rsidR="00490BF3" w:rsidRDefault="00490BF3" w:rsidP="00490BF3">
      <w:pPr>
        <w:rPr>
          <w:szCs w:val="24"/>
        </w:rPr>
      </w:pPr>
      <w:r w:rsidRPr="004F3B2B">
        <w:rPr>
          <w:szCs w:val="24"/>
        </w:rPr>
        <w:t xml:space="preserve">Tatham, M., &amp; Peters, Y. (2022). Fueling opposition? Yellow vests, urban elites, and fuel taxation. </w:t>
      </w:r>
      <w:r w:rsidRPr="004F3B2B">
        <w:rPr>
          <w:i/>
          <w:iCs/>
          <w:szCs w:val="24"/>
        </w:rPr>
        <w:t>Journal of European Public Policy,</w:t>
      </w:r>
      <w:r w:rsidRPr="004F3B2B">
        <w:rPr>
          <w:szCs w:val="24"/>
        </w:rPr>
        <w:t xml:space="preserve"> 1-25.</w:t>
      </w:r>
    </w:p>
    <w:p w14:paraId="11C07889" w14:textId="77777777" w:rsidR="00490BF3" w:rsidRPr="007912FF" w:rsidRDefault="00490BF3" w:rsidP="00490BF3">
      <w:pPr>
        <w:rPr>
          <w:szCs w:val="24"/>
        </w:rPr>
      </w:pPr>
      <w:r w:rsidRPr="00D45F12">
        <w:rPr>
          <w:szCs w:val="24"/>
        </w:rPr>
        <w:t xml:space="preserve">Aasen, M., &amp; Sælen, H. (2022). Right-wing populism and climate policies: Explaining opposition to road tolls in Norway. </w:t>
      </w:r>
      <w:r w:rsidRPr="00D45F12">
        <w:rPr>
          <w:i/>
          <w:iCs/>
          <w:szCs w:val="24"/>
        </w:rPr>
        <w:t>Transportation Research Part D: Transport and Environment, 105</w:t>
      </w:r>
      <w:r w:rsidRPr="00D45F12">
        <w:rPr>
          <w:szCs w:val="24"/>
        </w:rPr>
        <w:t>, 103222.</w:t>
      </w:r>
    </w:p>
    <w:p w14:paraId="3D38ED1F" w14:textId="77777777" w:rsidR="00490BF3" w:rsidRPr="0092046A" w:rsidRDefault="00490BF3" w:rsidP="00AC43AE"/>
    <w:p w14:paraId="6A382171" w14:textId="5E6D057D" w:rsidR="00FA27AD" w:rsidRPr="0092046A" w:rsidRDefault="00F1189F" w:rsidP="00FA27AD">
      <w:pPr>
        <w:pStyle w:val="Vedlegg"/>
      </w:pPr>
      <w:bookmarkStart w:id="752" w:name="_Toc180606492"/>
      <w:r w:rsidRPr="0092046A">
        <w:lastRenderedPageBreak/>
        <w:t>Appendix</w:t>
      </w:r>
      <w:bookmarkEnd w:id="752"/>
    </w:p>
    <w:p w14:paraId="48D48D7A" w14:textId="4158867C" w:rsidR="00C40B77" w:rsidRPr="00C40B77" w:rsidRDefault="00DB2715" w:rsidP="008A327B">
      <w:pPr>
        <w:pStyle w:val="Vedlegg1"/>
      </w:pPr>
      <w:bookmarkStart w:id="753" w:name="_Toc180606493"/>
      <w:r w:rsidRPr="0092046A">
        <w:t>Questionnaire</w:t>
      </w:r>
      <w:bookmarkEnd w:id="753"/>
    </w:p>
    <w:p w14:paraId="7FB91A94" w14:textId="77777777" w:rsidR="008A327B" w:rsidRPr="008A327B" w:rsidRDefault="008A327B" w:rsidP="008A327B">
      <w:pPr>
        <w:spacing w:before="0" w:after="0"/>
        <w:rPr>
          <w:rFonts w:cs="Calibri"/>
          <w:sz w:val="18"/>
          <w:szCs w:val="18"/>
        </w:rPr>
      </w:pPr>
    </w:p>
    <w:tbl>
      <w:tblPr>
        <w:tblStyle w:val="TableGrid1"/>
        <w:tblW w:w="10506" w:type="dxa"/>
        <w:tblBorders>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10506"/>
      </w:tblGrid>
      <w:tr w:rsidR="00442474" w:rsidRPr="00442474" w14:paraId="5EEBE15F" w14:textId="77777777" w:rsidTr="00904D91">
        <w:trPr>
          <w:tblHeader/>
        </w:trPr>
        <w:tc>
          <w:tcPr>
            <w:tcW w:w="10506" w:type="dxa"/>
            <w:tcMar>
              <w:top w:w="0" w:type="dxa"/>
              <w:left w:w="0" w:type="dxa"/>
              <w:bottom w:w="0" w:type="dxa"/>
              <w:right w:w="0" w:type="dxa"/>
            </w:tcMar>
          </w:tcPr>
          <w:tbl>
            <w:tblPr>
              <w:tblStyle w:val="TableGrid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76"/>
              <w:gridCol w:w="8920"/>
            </w:tblGrid>
            <w:tr w:rsidR="00442474" w:rsidRPr="00442474" w14:paraId="53A6FBD6" w14:textId="77777777" w:rsidTr="00E24B2F">
              <w:tc>
                <w:tcPr>
                  <w:tcW w:w="1576" w:type="dxa"/>
                  <w:tcBorders>
                    <w:bottom w:val="single" w:sz="4" w:space="0" w:color="auto"/>
                    <w:right w:val="single" w:sz="4" w:space="0" w:color="auto"/>
                  </w:tcBorders>
                  <w:shd w:val="clear" w:color="auto" w:fill="62EFD3"/>
                  <w:tcMar>
                    <w:top w:w="60" w:type="dxa"/>
                    <w:left w:w="60" w:type="dxa"/>
                    <w:bottom w:w="60" w:type="dxa"/>
                    <w:right w:w="60" w:type="dxa"/>
                  </w:tcMar>
                </w:tcPr>
                <w:p w14:paraId="4E38B4E4"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b/>
                      <w:sz w:val="16"/>
                      <w:szCs w:val="16"/>
                      <w:lang w:eastAsia="uk-UA"/>
                    </w:rPr>
                    <w:t>samtykke_detalj</w:t>
                  </w:r>
                </w:p>
              </w:tc>
              <w:tc>
                <w:tcPr>
                  <w:tcW w:w="8930" w:type="dxa"/>
                  <w:tcBorders>
                    <w:bottom w:val="single" w:sz="4" w:space="0" w:color="auto"/>
                  </w:tcBorders>
                  <w:shd w:val="clear" w:color="auto" w:fill="62EFD3"/>
                  <w:tcMar>
                    <w:top w:w="0" w:type="dxa"/>
                    <w:left w:w="60" w:type="dxa"/>
                    <w:bottom w:w="0" w:type="dxa"/>
                    <w:right w:w="0" w:type="dxa"/>
                  </w:tcMar>
                </w:tcPr>
                <w:p w14:paraId="7080715B" w14:textId="77777777" w:rsidR="00442474" w:rsidRPr="00442474" w:rsidRDefault="00442474" w:rsidP="00442474">
                  <w:pPr>
                    <w:keepNext/>
                    <w:spacing w:before="0" w:after="0"/>
                    <w:outlineLvl w:val="0"/>
                    <w:rPr>
                      <w:rFonts w:ascii="Arial" w:hAnsi="Arial" w:cs="Arial"/>
                      <w:b/>
                      <w:bCs/>
                      <w:kern w:val="32"/>
                      <w:sz w:val="16"/>
                      <w:szCs w:val="16"/>
                      <w:lang w:eastAsia="uk-UA"/>
                    </w:rPr>
                  </w:pPr>
                  <w:r w:rsidRPr="00442474">
                    <w:rPr>
                      <w:rFonts w:ascii="Arial" w:eastAsia="Arial" w:hAnsi="Arial" w:cs="Arial"/>
                      <w:b/>
                      <w:bCs/>
                      <w:kern w:val="32"/>
                      <w:sz w:val="16"/>
                      <w:szCs w:val="16"/>
                      <w:lang w:eastAsia="uk-UA"/>
                    </w:rPr>
                    <w:t>Do you want to participate in a research project?</w:t>
                  </w:r>
                </w:p>
                <w:p w14:paraId="0A89AACB" w14:textId="77777777" w:rsidR="00442474" w:rsidRPr="00442474" w:rsidRDefault="00442474" w:rsidP="00442474">
                  <w:pPr>
                    <w:keepNext/>
                    <w:spacing w:before="0" w:after="0"/>
                    <w:outlineLvl w:val="0"/>
                    <w:rPr>
                      <w:rFonts w:ascii="Arial" w:hAnsi="Arial" w:cs="Arial"/>
                      <w:b/>
                      <w:bCs/>
                      <w:kern w:val="32"/>
                      <w:sz w:val="16"/>
                      <w:szCs w:val="16"/>
                      <w:lang w:eastAsia="uk-UA"/>
                    </w:rPr>
                  </w:pPr>
                  <w:r w:rsidRPr="00442474">
                    <w:rPr>
                      <w:rFonts w:ascii="Arial" w:eastAsia="Arial" w:hAnsi="Arial" w:cs="Arial"/>
                      <w:b/>
                      <w:bCs/>
                      <w:kern w:val="32"/>
                      <w:sz w:val="16"/>
                      <w:szCs w:val="16"/>
                      <w:lang w:eastAsia="uk-UA"/>
                    </w:rPr>
                    <w:t>A-PLANET is a research project that deals with the choices we make when we travel, what explains these choices and possible measures to make the transport system better. The researchers will investigate how people feel about various interventions through surveys and experiments.</w:t>
                  </w:r>
                </w:p>
                <w:p w14:paraId="5E69F59A" w14:textId="77777777" w:rsidR="00442474" w:rsidRPr="00442474" w:rsidRDefault="00442474" w:rsidP="00442474">
                  <w:pPr>
                    <w:keepNext/>
                    <w:spacing w:before="0" w:after="0"/>
                    <w:outlineLvl w:val="0"/>
                    <w:rPr>
                      <w:rFonts w:ascii="Arial" w:eastAsia="Arial" w:hAnsi="Arial" w:cs="Arial"/>
                      <w:b/>
                      <w:bCs/>
                      <w:kern w:val="32"/>
                      <w:sz w:val="16"/>
                      <w:szCs w:val="16"/>
                      <w:lang w:eastAsia="uk-UA"/>
                    </w:rPr>
                  </w:pPr>
                  <w:r w:rsidRPr="00442474">
                    <w:rPr>
                      <w:rFonts w:ascii="Arial" w:eastAsia="Arial" w:hAnsi="Arial" w:cs="Arial"/>
                      <w:b/>
                      <w:bCs/>
                      <w:kern w:val="32"/>
                      <w:sz w:val="16"/>
                      <w:szCs w:val="16"/>
                      <w:lang w:eastAsia="uk-UA"/>
                    </w:rPr>
                    <w:t>Who is responsible for the research project?</w:t>
                  </w:r>
                </w:p>
                <w:p w14:paraId="21FFF634" w14:textId="77777777" w:rsidR="00442474" w:rsidRPr="00442474" w:rsidRDefault="00442474" w:rsidP="00442474">
                  <w:pPr>
                    <w:keepNext/>
                    <w:spacing w:before="0" w:after="0"/>
                    <w:outlineLvl w:val="0"/>
                    <w:rPr>
                      <w:rFonts w:ascii="Arial" w:eastAsia="Arial" w:hAnsi="Arial" w:cs="Arial"/>
                      <w:b/>
                      <w:bCs/>
                      <w:kern w:val="32"/>
                      <w:sz w:val="16"/>
                      <w:szCs w:val="16"/>
                      <w:lang w:eastAsia="uk-UA"/>
                    </w:rPr>
                  </w:pPr>
                  <w:r w:rsidRPr="00442474">
                    <w:rPr>
                      <w:rFonts w:ascii="Arial" w:eastAsia="Arial" w:hAnsi="Arial" w:cs="Arial"/>
                      <w:b/>
                      <w:bCs/>
                      <w:kern w:val="32"/>
                      <w:sz w:val="16"/>
                      <w:szCs w:val="16"/>
                      <w:lang w:eastAsia="uk-UA"/>
                    </w:rPr>
                    <w:t>The Institute of Transport Economics (TØI) is responsible for the project.</w:t>
                  </w:r>
                </w:p>
                <w:p w14:paraId="7394F9E3" w14:textId="77777777" w:rsidR="00442474" w:rsidRPr="00442474" w:rsidRDefault="00442474" w:rsidP="00442474">
                  <w:pPr>
                    <w:keepNext/>
                    <w:spacing w:before="0" w:after="0"/>
                    <w:outlineLvl w:val="0"/>
                    <w:rPr>
                      <w:rFonts w:ascii="Arial" w:eastAsia="Arial" w:hAnsi="Arial" w:cs="Arial"/>
                      <w:b/>
                      <w:bCs/>
                      <w:kern w:val="32"/>
                      <w:sz w:val="16"/>
                      <w:szCs w:val="16"/>
                      <w:lang w:eastAsia="uk-UA"/>
                    </w:rPr>
                  </w:pPr>
                </w:p>
                <w:p w14:paraId="354360DE" w14:textId="77777777" w:rsidR="00442474" w:rsidRPr="00442474" w:rsidRDefault="00442474" w:rsidP="00442474">
                  <w:pPr>
                    <w:keepNext/>
                    <w:spacing w:before="0" w:after="0"/>
                    <w:outlineLvl w:val="0"/>
                    <w:rPr>
                      <w:rFonts w:ascii="Arial" w:eastAsia="Arial" w:hAnsi="Arial" w:cs="Arial"/>
                      <w:b/>
                      <w:bCs/>
                      <w:kern w:val="32"/>
                      <w:sz w:val="16"/>
                      <w:szCs w:val="16"/>
                      <w:lang w:eastAsia="uk-UA"/>
                    </w:rPr>
                  </w:pPr>
                  <w:r w:rsidRPr="00442474">
                    <w:rPr>
                      <w:rFonts w:ascii="Arial" w:eastAsia="Arial" w:hAnsi="Arial" w:cs="Arial"/>
                      <w:b/>
                      <w:bCs/>
                      <w:kern w:val="32"/>
                      <w:sz w:val="16"/>
                      <w:szCs w:val="16"/>
                      <w:lang w:eastAsia="uk-UA"/>
                    </w:rPr>
                    <w:t>Why are you being asked to participate?</w:t>
                  </w:r>
                </w:p>
                <w:p w14:paraId="74E7F199" w14:textId="77777777" w:rsidR="00442474" w:rsidRPr="00442474" w:rsidRDefault="00442474" w:rsidP="00442474">
                  <w:pPr>
                    <w:keepNext/>
                    <w:spacing w:before="0" w:after="0"/>
                    <w:outlineLvl w:val="0"/>
                    <w:rPr>
                      <w:rFonts w:ascii="Arial" w:eastAsia="Arial" w:hAnsi="Arial" w:cs="Arial"/>
                      <w:b/>
                      <w:bCs/>
                      <w:kern w:val="32"/>
                      <w:sz w:val="16"/>
                      <w:szCs w:val="16"/>
                      <w:lang w:eastAsia="uk-UA"/>
                    </w:rPr>
                  </w:pPr>
                  <w:r w:rsidRPr="00442474">
                    <w:rPr>
                      <w:rFonts w:ascii="Arial" w:eastAsia="Arial" w:hAnsi="Arial" w:cs="Arial"/>
                      <w:b/>
                      <w:bCs/>
                      <w:kern w:val="32"/>
                      <w:sz w:val="16"/>
                      <w:szCs w:val="16"/>
                      <w:lang w:eastAsia="uk-UA"/>
                    </w:rPr>
                    <w:t>This survey is sent to persons who are randomly drawn from the National Registry. Your contact information (e-mail) will be treated confidentially by TØI after your consent.</w:t>
                  </w:r>
                </w:p>
                <w:p w14:paraId="012C6955" w14:textId="77777777" w:rsidR="00442474" w:rsidRPr="00442474" w:rsidRDefault="00442474" w:rsidP="00442474">
                  <w:pPr>
                    <w:keepNext/>
                    <w:spacing w:before="0" w:after="0"/>
                    <w:outlineLvl w:val="0"/>
                    <w:rPr>
                      <w:rFonts w:ascii="Arial" w:eastAsia="Arial" w:hAnsi="Arial" w:cs="Arial"/>
                      <w:b/>
                      <w:bCs/>
                      <w:kern w:val="32"/>
                      <w:sz w:val="16"/>
                      <w:szCs w:val="16"/>
                      <w:lang w:eastAsia="uk-UA"/>
                    </w:rPr>
                  </w:pPr>
                </w:p>
                <w:p w14:paraId="1FD180FA" w14:textId="77777777" w:rsidR="00442474" w:rsidRPr="00442474" w:rsidRDefault="00442474" w:rsidP="00442474">
                  <w:pPr>
                    <w:keepNext/>
                    <w:spacing w:before="0" w:after="0"/>
                    <w:outlineLvl w:val="0"/>
                    <w:rPr>
                      <w:rFonts w:ascii="Arial" w:eastAsia="Arial" w:hAnsi="Arial" w:cs="Arial"/>
                      <w:b/>
                      <w:bCs/>
                      <w:kern w:val="32"/>
                      <w:sz w:val="16"/>
                      <w:szCs w:val="16"/>
                      <w:lang w:eastAsia="uk-UA"/>
                    </w:rPr>
                  </w:pPr>
                  <w:r w:rsidRPr="00442474">
                    <w:rPr>
                      <w:rFonts w:ascii="Arial" w:eastAsia="Arial" w:hAnsi="Arial" w:cs="Arial"/>
                      <w:b/>
                      <w:bCs/>
                      <w:kern w:val="32"/>
                      <w:sz w:val="16"/>
                      <w:szCs w:val="16"/>
                      <w:lang w:eastAsia="uk-UA"/>
                    </w:rPr>
                    <w:t>What does it mean for you to participate?</w:t>
                  </w:r>
                </w:p>
                <w:p w14:paraId="434DB8E9" w14:textId="77777777" w:rsidR="00442474" w:rsidRPr="00442474" w:rsidRDefault="00442474" w:rsidP="00442474">
                  <w:pPr>
                    <w:keepNext/>
                    <w:spacing w:before="0" w:after="0"/>
                    <w:outlineLvl w:val="0"/>
                    <w:rPr>
                      <w:rFonts w:ascii="Arial" w:eastAsia="Arial" w:hAnsi="Arial" w:cs="Arial"/>
                      <w:b/>
                      <w:bCs/>
                      <w:kern w:val="32"/>
                      <w:sz w:val="16"/>
                      <w:szCs w:val="16"/>
                      <w:lang w:eastAsia="uk-UA"/>
                    </w:rPr>
                  </w:pPr>
                  <w:r w:rsidRPr="00442474">
                    <w:rPr>
                      <w:rFonts w:ascii="Arial" w:eastAsia="Arial" w:hAnsi="Arial" w:cs="Arial"/>
                      <w:b/>
                      <w:bCs/>
                      <w:kern w:val="32"/>
                      <w:sz w:val="16"/>
                      <w:szCs w:val="16"/>
                      <w:lang w:eastAsia="uk-UA"/>
                    </w:rPr>
                    <w:t>If you would like to participate, please complete this questionnaire, which will take approximately 10 minutes. If you complete the questionnaire, you will be entered into a draw for gift cards worth NOK 5000. To enter the draw, you must provide your contact information. The questionnaire includes questions about where you live, your travel habits, opinions about the political situation in Norway and you will be asked to choose between alternative hypothetical transportation measures.</w:t>
                  </w:r>
                </w:p>
                <w:p w14:paraId="17BB8991" w14:textId="77777777" w:rsidR="00442474" w:rsidRPr="00442474" w:rsidRDefault="00442474" w:rsidP="00442474">
                  <w:pPr>
                    <w:keepNext/>
                    <w:spacing w:before="0" w:after="0"/>
                    <w:outlineLvl w:val="0"/>
                    <w:rPr>
                      <w:rFonts w:ascii="Arial" w:eastAsia="Arial" w:hAnsi="Arial" w:cs="Arial"/>
                      <w:b/>
                      <w:bCs/>
                      <w:kern w:val="32"/>
                      <w:sz w:val="16"/>
                      <w:szCs w:val="16"/>
                      <w:lang w:eastAsia="uk-UA"/>
                    </w:rPr>
                  </w:pPr>
                </w:p>
                <w:p w14:paraId="1099436A" w14:textId="77777777" w:rsidR="00442474" w:rsidRPr="00442474" w:rsidRDefault="00442474" w:rsidP="00442474">
                  <w:pPr>
                    <w:keepNext/>
                    <w:spacing w:before="0" w:after="0"/>
                    <w:outlineLvl w:val="0"/>
                    <w:rPr>
                      <w:rFonts w:ascii="Arial" w:eastAsia="Arial" w:hAnsi="Arial" w:cs="Arial"/>
                      <w:b/>
                      <w:bCs/>
                      <w:kern w:val="32"/>
                      <w:sz w:val="16"/>
                      <w:szCs w:val="16"/>
                      <w:lang w:eastAsia="uk-UA"/>
                    </w:rPr>
                  </w:pPr>
                  <w:r w:rsidRPr="00442474">
                    <w:rPr>
                      <w:rFonts w:ascii="Arial" w:eastAsia="Arial" w:hAnsi="Arial" w:cs="Arial"/>
                      <w:b/>
                      <w:bCs/>
                      <w:kern w:val="32"/>
                      <w:sz w:val="16"/>
                      <w:szCs w:val="16"/>
                      <w:lang w:eastAsia="uk-UA"/>
                    </w:rPr>
                    <w:t>Participation is voluntary.</w:t>
                  </w:r>
                </w:p>
                <w:p w14:paraId="62BBF4C6" w14:textId="77777777" w:rsidR="00442474" w:rsidRPr="00442474" w:rsidRDefault="00442474" w:rsidP="00442474">
                  <w:pPr>
                    <w:keepNext/>
                    <w:spacing w:before="0" w:after="0"/>
                    <w:outlineLvl w:val="0"/>
                    <w:rPr>
                      <w:rFonts w:ascii="Arial" w:eastAsia="Arial" w:hAnsi="Arial" w:cs="Arial"/>
                      <w:b/>
                      <w:bCs/>
                      <w:kern w:val="32"/>
                      <w:sz w:val="16"/>
                      <w:szCs w:val="16"/>
                      <w:lang w:eastAsia="uk-UA"/>
                    </w:rPr>
                  </w:pPr>
                  <w:r w:rsidRPr="00442474">
                    <w:rPr>
                      <w:rFonts w:ascii="Arial" w:eastAsia="Arial" w:hAnsi="Arial" w:cs="Arial"/>
                      <w:b/>
                      <w:bCs/>
                      <w:kern w:val="32"/>
                      <w:sz w:val="16"/>
                      <w:szCs w:val="16"/>
                      <w:lang w:eastAsia="uk-UA"/>
                    </w:rPr>
                    <w:t>Participation in the project is voluntary. If you choose to participate, you may withdraw your consent at any time without giving any reason. All your personal data will then be deleted. There will be no negative consequences for you if you do not want to participate or later choose to withdraw.</w:t>
                  </w:r>
                </w:p>
                <w:p w14:paraId="5FAA43C4" w14:textId="77777777" w:rsidR="00442474" w:rsidRPr="00442474" w:rsidRDefault="00442474" w:rsidP="00442474">
                  <w:pPr>
                    <w:keepNext/>
                    <w:spacing w:before="0" w:after="0"/>
                    <w:outlineLvl w:val="0"/>
                    <w:rPr>
                      <w:rFonts w:ascii="Arial" w:eastAsia="Arial" w:hAnsi="Arial" w:cs="Arial"/>
                      <w:b/>
                      <w:bCs/>
                      <w:kern w:val="32"/>
                      <w:sz w:val="16"/>
                      <w:szCs w:val="16"/>
                      <w:lang w:eastAsia="uk-UA"/>
                    </w:rPr>
                  </w:pPr>
                </w:p>
                <w:p w14:paraId="21F6AF5D" w14:textId="77777777" w:rsidR="00442474" w:rsidRPr="00442474" w:rsidRDefault="00442474" w:rsidP="00442474">
                  <w:pPr>
                    <w:keepNext/>
                    <w:spacing w:before="0" w:after="0"/>
                    <w:outlineLvl w:val="0"/>
                    <w:rPr>
                      <w:rFonts w:ascii="Arial" w:eastAsia="Arial" w:hAnsi="Arial" w:cs="Arial"/>
                      <w:b/>
                      <w:bCs/>
                      <w:kern w:val="32"/>
                      <w:sz w:val="16"/>
                      <w:szCs w:val="16"/>
                      <w:lang w:eastAsia="uk-UA"/>
                    </w:rPr>
                  </w:pPr>
                  <w:r w:rsidRPr="00442474">
                    <w:rPr>
                      <w:rFonts w:ascii="Arial" w:eastAsia="Arial" w:hAnsi="Arial" w:cs="Arial"/>
                      <w:b/>
                      <w:bCs/>
                      <w:kern w:val="32"/>
                      <w:sz w:val="16"/>
                      <w:szCs w:val="16"/>
                      <w:lang w:eastAsia="uk-UA"/>
                    </w:rPr>
                    <w:t>Your privacy – how we store and use your information</w:t>
                  </w:r>
                </w:p>
                <w:p w14:paraId="0FB2519D" w14:textId="77777777" w:rsidR="00442474" w:rsidRPr="00442474" w:rsidRDefault="00442474" w:rsidP="00442474">
                  <w:pPr>
                    <w:keepNext/>
                    <w:spacing w:before="0" w:after="0"/>
                    <w:outlineLvl w:val="0"/>
                    <w:rPr>
                      <w:rFonts w:ascii="Arial" w:eastAsia="Arial" w:hAnsi="Arial" w:cs="Arial"/>
                      <w:b/>
                      <w:bCs/>
                      <w:kern w:val="32"/>
                      <w:sz w:val="16"/>
                      <w:szCs w:val="16"/>
                      <w:lang w:eastAsia="uk-UA"/>
                    </w:rPr>
                  </w:pPr>
                  <w:r w:rsidRPr="00442474">
                    <w:rPr>
                      <w:rFonts w:ascii="Arial" w:eastAsia="Arial" w:hAnsi="Arial" w:cs="Arial"/>
                      <w:b/>
                      <w:bCs/>
                      <w:kern w:val="32"/>
                      <w:sz w:val="16"/>
                      <w:szCs w:val="16"/>
                      <w:lang w:eastAsia="uk-UA"/>
                    </w:rPr>
                    <w:t>We will only use your information for the purposes we have explained in this letter. We treat the information confidentially and in accordance with the privacy regulations. As long as you can be connected directly to the survey, only selected project staff at TØI will have access to the data. The technical registration of the survey responses is undertaken by Walr (https://walr.com/). TØI is the data controller, and the relationship is regulated by contract. Reports and publications from this study will only include information at the group level, i.e. individuals cannot be identified.</w:t>
                  </w:r>
                </w:p>
                <w:p w14:paraId="46F1AACF" w14:textId="77777777" w:rsidR="00442474" w:rsidRPr="00442474" w:rsidRDefault="00442474" w:rsidP="00442474">
                  <w:pPr>
                    <w:keepNext/>
                    <w:spacing w:before="0" w:after="0"/>
                    <w:outlineLvl w:val="0"/>
                    <w:rPr>
                      <w:rFonts w:ascii="Arial" w:eastAsia="Arial" w:hAnsi="Arial" w:cs="Arial"/>
                      <w:b/>
                      <w:bCs/>
                      <w:kern w:val="32"/>
                      <w:sz w:val="16"/>
                      <w:szCs w:val="16"/>
                      <w:lang w:eastAsia="uk-UA"/>
                    </w:rPr>
                  </w:pPr>
                </w:p>
                <w:p w14:paraId="40329892" w14:textId="77777777" w:rsidR="00442474" w:rsidRPr="00442474" w:rsidRDefault="00442474" w:rsidP="00442474">
                  <w:pPr>
                    <w:keepNext/>
                    <w:spacing w:before="0" w:after="0"/>
                    <w:outlineLvl w:val="0"/>
                    <w:rPr>
                      <w:rFonts w:ascii="Arial" w:eastAsia="Arial" w:hAnsi="Arial" w:cs="Arial"/>
                      <w:b/>
                      <w:bCs/>
                      <w:kern w:val="32"/>
                      <w:sz w:val="16"/>
                      <w:szCs w:val="16"/>
                      <w:lang w:eastAsia="uk-UA"/>
                    </w:rPr>
                  </w:pPr>
                  <w:r w:rsidRPr="00442474">
                    <w:rPr>
                      <w:rFonts w:ascii="Arial" w:eastAsia="Arial" w:hAnsi="Arial" w:cs="Arial"/>
                      <w:b/>
                      <w:bCs/>
                      <w:kern w:val="32"/>
                      <w:sz w:val="16"/>
                      <w:szCs w:val="16"/>
                      <w:lang w:eastAsia="uk-UA"/>
                    </w:rPr>
                    <w:t>What happens to your personal data when the research project ends?</w:t>
                  </w:r>
                </w:p>
                <w:p w14:paraId="7013FCEA" w14:textId="77777777" w:rsidR="00442474" w:rsidRPr="00442474" w:rsidRDefault="00442474" w:rsidP="00442474">
                  <w:pPr>
                    <w:keepNext/>
                    <w:spacing w:before="0" w:after="0"/>
                    <w:outlineLvl w:val="0"/>
                    <w:rPr>
                      <w:rFonts w:ascii="Arial" w:eastAsia="Arial" w:hAnsi="Arial" w:cs="Arial"/>
                      <w:b/>
                      <w:bCs/>
                      <w:kern w:val="32"/>
                      <w:sz w:val="16"/>
                      <w:szCs w:val="16"/>
                      <w:lang w:eastAsia="uk-UA"/>
                    </w:rPr>
                  </w:pPr>
                  <w:r w:rsidRPr="00442474">
                    <w:rPr>
                      <w:rFonts w:ascii="Arial" w:eastAsia="Arial" w:hAnsi="Arial" w:cs="Arial"/>
                      <w:b/>
                      <w:bCs/>
                      <w:kern w:val="32"/>
                      <w:sz w:val="16"/>
                      <w:szCs w:val="16"/>
                      <w:lang w:eastAsia="uk-UA"/>
                    </w:rPr>
                    <w:t>All information is anonymised so that individual participants cannot be identified. An anonymised data set is stored for further research, while other information is deleted after the end of the project (scheduled for 2025).</w:t>
                  </w:r>
                </w:p>
                <w:p w14:paraId="49DAA215" w14:textId="77777777" w:rsidR="00442474" w:rsidRPr="00442474" w:rsidRDefault="00442474" w:rsidP="00442474">
                  <w:pPr>
                    <w:keepNext/>
                    <w:spacing w:before="0" w:after="0"/>
                    <w:outlineLvl w:val="0"/>
                    <w:rPr>
                      <w:rFonts w:ascii="Arial" w:eastAsia="Arial" w:hAnsi="Arial" w:cs="Arial"/>
                      <w:b/>
                      <w:bCs/>
                      <w:kern w:val="32"/>
                      <w:sz w:val="16"/>
                      <w:szCs w:val="16"/>
                      <w:lang w:eastAsia="uk-UA"/>
                    </w:rPr>
                  </w:pPr>
                </w:p>
                <w:p w14:paraId="6388C9E2" w14:textId="77777777" w:rsidR="00442474" w:rsidRPr="00442474" w:rsidRDefault="00442474" w:rsidP="00442474">
                  <w:pPr>
                    <w:keepNext/>
                    <w:spacing w:before="0" w:after="0"/>
                    <w:outlineLvl w:val="0"/>
                    <w:rPr>
                      <w:rFonts w:ascii="Arial" w:eastAsia="Arial" w:hAnsi="Arial" w:cs="Arial"/>
                      <w:b/>
                      <w:bCs/>
                      <w:kern w:val="32"/>
                      <w:sz w:val="16"/>
                      <w:szCs w:val="16"/>
                      <w:lang w:eastAsia="uk-UA"/>
                    </w:rPr>
                  </w:pPr>
                  <w:r w:rsidRPr="00442474">
                    <w:rPr>
                      <w:rFonts w:ascii="Arial" w:eastAsia="Arial" w:hAnsi="Arial" w:cs="Arial"/>
                      <w:b/>
                      <w:bCs/>
                      <w:kern w:val="32"/>
                      <w:sz w:val="16"/>
                      <w:szCs w:val="16"/>
                      <w:lang w:eastAsia="uk-UA"/>
                    </w:rPr>
                    <w:t>What gives us the right to process personal data about you?</w:t>
                  </w:r>
                </w:p>
                <w:p w14:paraId="11B5BD2B" w14:textId="77777777" w:rsidR="00442474" w:rsidRPr="00442474" w:rsidRDefault="00442474" w:rsidP="00442474">
                  <w:pPr>
                    <w:keepNext/>
                    <w:spacing w:before="0" w:after="0"/>
                    <w:outlineLvl w:val="0"/>
                    <w:rPr>
                      <w:rFonts w:ascii="Arial" w:eastAsia="Arial" w:hAnsi="Arial" w:cs="Arial"/>
                      <w:b/>
                      <w:bCs/>
                      <w:kern w:val="32"/>
                      <w:sz w:val="16"/>
                      <w:szCs w:val="16"/>
                      <w:lang w:eastAsia="uk-UA"/>
                    </w:rPr>
                  </w:pPr>
                  <w:r w:rsidRPr="00442474">
                    <w:rPr>
                      <w:rFonts w:ascii="Arial" w:eastAsia="Arial" w:hAnsi="Arial" w:cs="Arial"/>
                      <w:b/>
                      <w:bCs/>
                      <w:kern w:val="32"/>
                      <w:sz w:val="16"/>
                      <w:szCs w:val="16"/>
                      <w:lang w:eastAsia="uk-UA"/>
                    </w:rPr>
                    <w:t>We process information about you based on your consent. On behalf of TØI, Sikt – the knowledge sector's service provider has assessed that the processing of personal data in this project complies with the privacy regulations</w:t>
                  </w:r>
                </w:p>
                <w:p w14:paraId="0426DAD7" w14:textId="77777777" w:rsidR="00442474" w:rsidRPr="00442474" w:rsidRDefault="00442474" w:rsidP="00442474">
                  <w:pPr>
                    <w:keepNext/>
                    <w:spacing w:before="0" w:after="0"/>
                    <w:outlineLvl w:val="0"/>
                    <w:rPr>
                      <w:rFonts w:ascii="Arial" w:eastAsia="Arial" w:hAnsi="Arial" w:cs="Arial"/>
                      <w:b/>
                      <w:bCs/>
                      <w:kern w:val="32"/>
                      <w:sz w:val="16"/>
                      <w:szCs w:val="16"/>
                      <w:lang w:eastAsia="uk-UA"/>
                    </w:rPr>
                  </w:pPr>
                </w:p>
                <w:p w14:paraId="61A610C4" w14:textId="77777777" w:rsidR="00442474" w:rsidRPr="00442474" w:rsidRDefault="00442474" w:rsidP="00442474">
                  <w:pPr>
                    <w:keepNext/>
                    <w:spacing w:before="0" w:after="0"/>
                    <w:outlineLvl w:val="0"/>
                    <w:rPr>
                      <w:rFonts w:ascii="Arial" w:eastAsia="Arial" w:hAnsi="Arial" w:cs="Arial"/>
                      <w:b/>
                      <w:bCs/>
                      <w:kern w:val="32"/>
                      <w:sz w:val="16"/>
                      <w:szCs w:val="16"/>
                      <w:lang w:eastAsia="uk-UA"/>
                    </w:rPr>
                  </w:pPr>
                  <w:r w:rsidRPr="00442474">
                    <w:rPr>
                      <w:rFonts w:ascii="Arial" w:eastAsia="Arial" w:hAnsi="Arial" w:cs="Arial"/>
                      <w:b/>
                      <w:bCs/>
                      <w:kern w:val="32"/>
                      <w:sz w:val="16"/>
                      <w:szCs w:val="16"/>
                      <w:lang w:eastAsia="uk-UA"/>
                    </w:rPr>
                    <w:t>Your rights</w:t>
                  </w:r>
                </w:p>
                <w:p w14:paraId="3ADE24EB" w14:textId="77777777" w:rsidR="00442474" w:rsidRPr="00442474" w:rsidRDefault="00442474" w:rsidP="00442474">
                  <w:pPr>
                    <w:keepNext/>
                    <w:spacing w:before="0" w:after="0"/>
                    <w:outlineLvl w:val="0"/>
                    <w:rPr>
                      <w:rFonts w:ascii="Arial" w:eastAsia="Arial" w:hAnsi="Arial" w:cs="Arial"/>
                      <w:b/>
                      <w:bCs/>
                      <w:kern w:val="32"/>
                      <w:sz w:val="16"/>
                      <w:szCs w:val="16"/>
                      <w:lang w:eastAsia="uk-UA"/>
                    </w:rPr>
                  </w:pPr>
                  <w:r w:rsidRPr="00442474">
                    <w:rPr>
                      <w:rFonts w:ascii="Arial" w:eastAsia="Arial" w:hAnsi="Arial" w:cs="Arial"/>
                      <w:b/>
                      <w:bCs/>
                      <w:kern w:val="32"/>
                      <w:sz w:val="16"/>
                      <w:szCs w:val="16"/>
                      <w:lang w:eastAsia="uk-UA"/>
                    </w:rPr>
                    <w:t>As long as you can be identified in the data material, you have the right to:</w:t>
                  </w:r>
                </w:p>
                <w:p w14:paraId="773B0C8E" w14:textId="77777777" w:rsidR="00442474" w:rsidRPr="00442474" w:rsidRDefault="00442474" w:rsidP="00442474">
                  <w:pPr>
                    <w:keepNext/>
                    <w:spacing w:before="0" w:after="0"/>
                    <w:outlineLvl w:val="0"/>
                    <w:rPr>
                      <w:rFonts w:ascii="Arial" w:eastAsia="Arial" w:hAnsi="Arial" w:cs="Arial"/>
                      <w:b/>
                      <w:bCs/>
                      <w:kern w:val="32"/>
                      <w:sz w:val="16"/>
                      <w:szCs w:val="16"/>
                      <w:lang w:eastAsia="uk-UA"/>
                    </w:rPr>
                  </w:pPr>
                  <w:r w:rsidRPr="00442474">
                    <w:rPr>
                      <w:rFonts w:ascii="Arial" w:eastAsia="Arial" w:hAnsi="Arial" w:cs="Arial"/>
                      <w:b/>
                      <w:bCs/>
                      <w:kern w:val="32"/>
                      <w:sz w:val="16"/>
                      <w:szCs w:val="16"/>
                      <w:lang w:eastAsia="uk-UA"/>
                    </w:rPr>
                    <w:t>- access to what information we process about you, and to receive a copy of the information</w:t>
                  </w:r>
                </w:p>
                <w:p w14:paraId="2F5DA4D7" w14:textId="77777777" w:rsidR="00442474" w:rsidRPr="00442474" w:rsidRDefault="00442474" w:rsidP="00442474">
                  <w:pPr>
                    <w:keepNext/>
                    <w:spacing w:before="0" w:after="0"/>
                    <w:outlineLvl w:val="0"/>
                    <w:rPr>
                      <w:rFonts w:ascii="Arial" w:eastAsia="Arial" w:hAnsi="Arial" w:cs="Arial"/>
                      <w:b/>
                      <w:bCs/>
                      <w:kern w:val="32"/>
                      <w:sz w:val="16"/>
                      <w:szCs w:val="16"/>
                      <w:lang w:eastAsia="uk-UA"/>
                    </w:rPr>
                  </w:pPr>
                  <w:r w:rsidRPr="00442474">
                    <w:rPr>
                      <w:rFonts w:ascii="Arial" w:eastAsia="Arial" w:hAnsi="Arial" w:cs="Arial"/>
                      <w:b/>
                      <w:bCs/>
                      <w:kern w:val="32"/>
                      <w:sz w:val="16"/>
                      <w:szCs w:val="16"/>
                      <w:lang w:eastAsia="uk-UA"/>
                    </w:rPr>
                    <w:t>- to have information about you corrected that is incorrect or misleading</w:t>
                  </w:r>
                </w:p>
                <w:p w14:paraId="36898C52" w14:textId="77777777" w:rsidR="00442474" w:rsidRPr="00442474" w:rsidRDefault="00442474" w:rsidP="00442474">
                  <w:pPr>
                    <w:keepNext/>
                    <w:spacing w:before="0" w:after="0"/>
                    <w:outlineLvl w:val="0"/>
                    <w:rPr>
                      <w:rFonts w:ascii="Arial" w:eastAsia="Arial" w:hAnsi="Arial" w:cs="Arial"/>
                      <w:b/>
                      <w:bCs/>
                      <w:kern w:val="32"/>
                      <w:sz w:val="16"/>
                      <w:szCs w:val="16"/>
                      <w:lang w:eastAsia="uk-UA"/>
                    </w:rPr>
                  </w:pPr>
                  <w:r w:rsidRPr="00442474">
                    <w:rPr>
                      <w:rFonts w:ascii="Arial" w:eastAsia="Arial" w:hAnsi="Arial" w:cs="Arial"/>
                      <w:b/>
                      <w:bCs/>
                      <w:kern w:val="32"/>
                      <w:sz w:val="16"/>
                      <w:szCs w:val="16"/>
                      <w:lang w:eastAsia="uk-UA"/>
                    </w:rPr>
                    <w:t>- to have personal data about you deleted;</w:t>
                  </w:r>
                </w:p>
                <w:p w14:paraId="55D8F2D0" w14:textId="77777777" w:rsidR="00442474" w:rsidRPr="00442474" w:rsidRDefault="00442474" w:rsidP="00442474">
                  <w:pPr>
                    <w:keepNext/>
                    <w:spacing w:before="0" w:after="0"/>
                    <w:outlineLvl w:val="0"/>
                    <w:rPr>
                      <w:rFonts w:ascii="Arial" w:eastAsia="Arial" w:hAnsi="Arial" w:cs="Arial"/>
                      <w:b/>
                      <w:bCs/>
                      <w:kern w:val="32"/>
                      <w:sz w:val="16"/>
                      <w:szCs w:val="16"/>
                      <w:lang w:eastAsia="uk-UA"/>
                    </w:rPr>
                  </w:pPr>
                  <w:r w:rsidRPr="00442474">
                    <w:rPr>
                      <w:rFonts w:ascii="Arial" w:eastAsia="Arial" w:hAnsi="Arial" w:cs="Arial"/>
                      <w:b/>
                      <w:bCs/>
                      <w:kern w:val="32"/>
                      <w:sz w:val="16"/>
                      <w:szCs w:val="16"/>
                      <w:lang w:eastAsia="uk-UA"/>
                    </w:rPr>
                    <w:t>- to lodge a complaint with the Norwegian Data Protection Authority about the processing of your personal data</w:t>
                  </w:r>
                </w:p>
                <w:p w14:paraId="7EE80B45" w14:textId="77777777" w:rsidR="00442474" w:rsidRPr="00442474" w:rsidRDefault="00442474" w:rsidP="00442474">
                  <w:pPr>
                    <w:keepNext/>
                    <w:spacing w:before="0" w:after="0"/>
                    <w:outlineLvl w:val="0"/>
                    <w:rPr>
                      <w:rFonts w:ascii="Arial" w:eastAsia="Arial" w:hAnsi="Arial" w:cs="Arial"/>
                      <w:b/>
                      <w:bCs/>
                      <w:kern w:val="32"/>
                      <w:sz w:val="16"/>
                      <w:szCs w:val="16"/>
                      <w:lang w:eastAsia="uk-UA"/>
                    </w:rPr>
                  </w:pPr>
                </w:p>
                <w:p w14:paraId="270563FC" w14:textId="77777777" w:rsidR="00442474" w:rsidRPr="00442474" w:rsidRDefault="00442474" w:rsidP="00442474">
                  <w:pPr>
                    <w:keepNext/>
                    <w:spacing w:before="0" w:after="0"/>
                    <w:outlineLvl w:val="0"/>
                    <w:rPr>
                      <w:rFonts w:ascii="Arial" w:eastAsia="Arial" w:hAnsi="Arial" w:cs="Arial"/>
                      <w:b/>
                      <w:bCs/>
                      <w:kern w:val="32"/>
                      <w:sz w:val="16"/>
                      <w:szCs w:val="16"/>
                      <w:lang w:eastAsia="uk-UA"/>
                    </w:rPr>
                  </w:pPr>
                  <w:r w:rsidRPr="00442474">
                    <w:rPr>
                      <w:rFonts w:ascii="Arial" w:eastAsia="Arial" w:hAnsi="Arial" w:cs="Arial"/>
                      <w:b/>
                      <w:bCs/>
                      <w:kern w:val="32"/>
                      <w:sz w:val="16"/>
                      <w:szCs w:val="16"/>
                      <w:lang w:eastAsia="uk-UA"/>
                    </w:rPr>
                    <w:t>If you have questions about the study, or want to know more about or make use of your rights, read more on the project website https://www.toi.no/aplanet/ or contact project manager Alice Ciccone (aci@toi.no) or the data protection officer's contact person at TØI: Silvia Olsen at silvia.olsen@toi.no</w:t>
                  </w:r>
                </w:p>
                <w:p w14:paraId="14D96F39" w14:textId="77777777" w:rsidR="00442474" w:rsidRPr="00442474" w:rsidRDefault="00442474" w:rsidP="00442474">
                  <w:pPr>
                    <w:keepNext/>
                    <w:spacing w:before="0" w:after="0"/>
                    <w:outlineLvl w:val="0"/>
                    <w:rPr>
                      <w:rFonts w:ascii="Arial" w:eastAsia="Arial" w:hAnsi="Arial" w:cs="Arial"/>
                      <w:b/>
                      <w:bCs/>
                      <w:kern w:val="32"/>
                      <w:sz w:val="16"/>
                      <w:szCs w:val="16"/>
                      <w:lang w:eastAsia="uk-UA"/>
                    </w:rPr>
                  </w:pPr>
                </w:p>
                <w:p w14:paraId="748CABC8" w14:textId="77777777" w:rsidR="00442474" w:rsidRPr="00442474" w:rsidRDefault="00442474" w:rsidP="00442474">
                  <w:pPr>
                    <w:keepNext/>
                    <w:spacing w:before="0" w:after="0"/>
                    <w:outlineLvl w:val="0"/>
                    <w:rPr>
                      <w:rFonts w:ascii="Arial" w:hAnsi="Arial" w:cs="Arial"/>
                      <w:b/>
                      <w:bCs/>
                      <w:kern w:val="32"/>
                      <w:sz w:val="16"/>
                      <w:szCs w:val="16"/>
                      <w:lang w:eastAsia="uk-UA"/>
                    </w:rPr>
                  </w:pPr>
                  <w:r w:rsidRPr="00442474">
                    <w:rPr>
                      <w:rFonts w:ascii="Arial" w:eastAsia="Arial" w:hAnsi="Arial" w:cs="Arial"/>
                      <w:b/>
                      <w:bCs/>
                      <w:kern w:val="32"/>
                      <w:sz w:val="16"/>
                      <w:szCs w:val="16"/>
                      <w:lang w:eastAsia="uk-UA"/>
                    </w:rPr>
                    <w:t>If you have any questions related to the assessment made by the privacy services from Sikt, you can contact us by email to personverntjenester@sikt.no or by phone 73 98 40 40.</w:t>
                  </w:r>
                </w:p>
              </w:tc>
            </w:tr>
          </w:tbl>
          <w:p w14:paraId="48181509" w14:textId="77777777" w:rsidR="00442474" w:rsidRPr="00442474" w:rsidRDefault="00442474" w:rsidP="00442474">
            <w:pPr>
              <w:spacing w:before="0" w:after="0"/>
              <w:rPr>
                <w:rFonts w:ascii="Times New Roman" w:hAnsi="Times New Roman"/>
                <w:sz w:val="16"/>
                <w:szCs w:val="16"/>
                <w:lang w:eastAsia="uk-UA"/>
              </w:rPr>
            </w:pPr>
          </w:p>
        </w:tc>
      </w:tr>
      <w:tr w:rsidR="00442474" w:rsidRPr="00442474" w14:paraId="453F480F" w14:textId="77777777" w:rsidTr="00904D91">
        <w:tc>
          <w:tcPr>
            <w:tcW w:w="10506" w:type="dxa"/>
            <w:tcMar>
              <w:top w:w="0" w:type="dxa"/>
              <w:left w:w="0" w:type="dxa"/>
              <w:bottom w:w="0" w:type="dxa"/>
              <w:right w:w="0" w:type="dxa"/>
            </w:tcMar>
          </w:tcPr>
          <w:tbl>
            <w:tblPr>
              <w:tblStyle w:val="TableGrid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9456"/>
              <w:gridCol w:w="600"/>
              <w:gridCol w:w="440"/>
            </w:tblGrid>
            <w:tr w:rsidR="00442474" w:rsidRPr="00442474" w14:paraId="0429F982" w14:textId="77777777" w:rsidTr="00904D91">
              <w:tc>
                <w:tcPr>
                  <w:tcW w:w="10506" w:type="dxa"/>
                  <w:gridSpan w:val="3"/>
                </w:tcPr>
                <w:p w14:paraId="1A31D0F5" w14:textId="77777777" w:rsidR="00442474" w:rsidRPr="00442474" w:rsidRDefault="00442474" w:rsidP="00442474">
                  <w:pPr>
                    <w:spacing w:before="0" w:after="0"/>
                    <w:rPr>
                      <w:rFonts w:ascii="Times New Roman" w:hAnsi="Times New Roman"/>
                      <w:sz w:val="16"/>
                      <w:szCs w:val="16"/>
                      <w:lang w:eastAsia="uk-UA"/>
                    </w:rPr>
                  </w:pPr>
                  <w:r w:rsidRPr="00442474">
                    <w:rPr>
                      <w:rFonts w:ascii="Wingdings" w:eastAsia="Wingdings" w:hAnsi="Wingdings" w:cs="Wingdings"/>
                      <w:sz w:val="16"/>
                      <w:szCs w:val="16"/>
                      <w:lang w:eastAsia="uk-UA"/>
                    </w:rPr>
                    <w:t>w</w:t>
                  </w:r>
                  <w:r w:rsidRPr="00442474">
                    <w:rPr>
                      <w:rFonts w:ascii="Arial" w:eastAsia="Arial" w:hAnsi="Arial" w:cs="Arial"/>
                      <w:b/>
                      <w:sz w:val="16"/>
                      <w:szCs w:val="16"/>
                      <w:lang w:eastAsia="uk-UA"/>
                    </w:rPr>
                    <w:t xml:space="preserve"> Answer control: </w:t>
                  </w:r>
                  <w:r w:rsidRPr="00442474">
                    <w:rPr>
                      <w:rFonts w:ascii="Arial" w:eastAsia="Arial" w:hAnsi="Arial" w:cs="Arial"/>
                      <w:sz w:val="16"/>
                      <w:szCs w:val="16"/>
                      <w:lang w:eastAsia="uk-UA"/>
                    </w:rPr>
                    <w:t>*</w:t>
                  </w:r>
                </w:p>
              </w:tc>
            </w:tr>
            <w:tr w:rsidR="00442474" w:rsidRPr="00442474" w14:paraId="1549AC41" w14:textId="77777777" w:rsidTr="00904D91">
              <w:tc>
                <w:tcPr>
                  <w:tcW w:w="9466" w:type="dxa"/>
                  <w:tcBorders>
                    <w:bottom w:val="single" w:sz="4" w:space="0" w:color="CCCCCC"/>
                  </w:tcBorders>
                  <w:tcMar>
                    <w:top w:w="40" w:type="dxa"/>
                    <w:left w:w="40" w:type="dxa"/>
                    <w:bottom w:w="40" w:type="dxa"/>
                    <w:right w:w="40" w:type="dxa"/>
                  </w:tcMar>
                  <w:vAlign w:val="center"/>
                </w:tcPr>
                <w:p w14:paraId="5955B409"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sz w:val="16"/>
                      <w:szCs w:val="16"/>
                      <w:lang w:eastAsia="uk-UA"/>
                    </w:rPr>
                    <w:t>That's okay, start the survey</w:t>
                  </w:r>
                </w:p>
              </w:tc>
              <w:tc>
                <w:tcPr>
                  <w:tcW w:w="600" w:type="dxa"/>
                  <w:tcBorders>
                    <w:bottom w:val="single" w:sz="4" w:space="0" w:color="CCCCCC"/>
                  </w:tcBorders>
                  <w:tcMar>
                    <w:top w:w="40" w:type="dxa"/>
                    <w:left w:w="40" w:type="dxa"/>
                    <w:bottom w:w="40" w:type="dxa"/>
                    <w:right w:w="40" w:type="dxa"/>
                  </w:tcMar>
                  <w:vAlign w:val="center"/>
                </w:tcPr>
                <w:tbl>
                  <w:tblPr>
                    <w:tblStyle w:val="TableGrid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00"/>
                  </w:tblGrid>
                  <w:tr w:rsidR="00442474" w:rsidRPr="00442474" w14:paraId="4330255E" w14:textId="77777777" w:rsidTr="00904D91">
                    <w:trPr>
                      <w:jc w:val="center"/>
                    </w:trPr>
                    <w:tc>
                      <w:tcPr>
                        <w:tcW w:w="300" w:type="dxa"/>
                        <w:tcMar>
                          <w:top w:w="40" w:type="dxa"/>
                          <w:left w:w="40" w:type="dxa"/>
                          <w:bottom w:w="40" w:type="dxa"/>
                          <w:right w:w="40" w:type="dxa"/>
                        </w:tcMar>
                        <w:vAlign w:val="center"/>
                      </w:tcPr>
                      <w:p w14:paraId="47E8A5DF" w14:textId="77777777" w:rsidR="00442474" w:rsidRPr="00442474" w:rsidRDefault="00442474" w:rsidP="00442474">
                        <w:pPr>
                          <w:spacing w:before="0" w:after="0"/>
                          <w:rPr>
                            <w:rFonts w:ascii="Times New Roman" w:hAnsi="Times New Roman"/>
                            <w:sz w:val="16"/>
                            <w:szCs w:val="16"/>
                            <w:lang w:eastAsia="uk-UA"/>
                          </w:rPr>
                        </w:pPr>
                        <w:r w:rsidRPr="00442474">
                          <w:rPr>
                            <w:rFonts w:ascii="Wingdings" w:eastAsia="Wingdings" w:hAnsi="Wingdings" w:cs="Wingdings"/>
                            <w:sz w:val="16"/>
                            <w:szCs w:val="16"/>
                            <w:lang w:eastAsia="uk-UA"/>
                          </w:rPr>
                          <w:t>¡</w:t>
                        </w:r>
                      </w:p>
                    </w:tc>
                  </w:tr>
                </w:tbl>
                <w:p w14:paraId="29165A52" w14:textId="77777777" w:rsidR="00442474" w:rsidRPr="00442474" w:rsidRDefault="00442474" w:rsidP="00442474">
                  <w:pPr>
                    <w:spacing w:before="0" w:after="0"/>
                    <w:rPr>
                      <w:rFonts w:ascii="Times New Roman" w:hAnsi="Times New Roman"/>
                      <w:sz w:val="16"/>
                      <w:szCs w:val="16"/>
                      <w:lang w:eastAsia="uk-UA"/>
                    </w:rPr>
                  </w:pPr>
                </w:p>
              </w:tc>
              <w:tc>
                <w:tcPr>
                  <w:tcW w:w="440" w:type="dxa"/>
                  <w:tcBorders>
                    <w:bottom w:val="single" w:sz="4" w:space="0" w:color="CCCCCC"/>
                  </w:tcBorders>
                  <w:tcMar>
                    <w:top w:w="40" w:type="dxa"/>
                    <w:left w:w="40" w:type="dxa"/>
                    <w:bottom w:w="40" w:type="dxa"/>
                    <w:right w:w="40" w:type="dxa"/>
                  </w:tcMar>
                  <w:vAlign w:val="center"/>
                </w:tcPr>
                <w:p w14:paraId="5993C717"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sz w:val="16"/>
                      <w:szCs w:val="16"/>
                      <w:lang w:eastAsia="uk-UA"/>
                    </w:rPr>
                    <w:t>1</w:t>
                  </w:r>
                </w:p>
              </w:tc>
            </w:tr>
            <w:tr w:rsidR="00442474" w:rsidRPr="00442474" w14:paraId="099C5789" w14:textId="77777777" w:rsidTr="00904D91">
              <w:tc>
                <w:tcPr>
                  <w:tcW w:w="9466" w:type="dxa"/>
                  <w:tcMar>
                    <w:top w:w="40" w:type="dxa"/>
                    <w:left w:w="40" w:type="dxa"/>
                    <w:bottom w:w="40" w:type="dxa"/>
                    <w:right w:w="40" w:type="dxa"/>
                  </w:tcMar>
                  <w:vAlign w:val="center"/>
                </w:tcPr>
                <w:p w14:paraId="4661E67F"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sz w:val="16"/>
                      <w:szCs w:val="16"/>
                      <w:lang w:eastAsia="uk-UA"/>
                    </w:rPr>
                    <w:t>No, I don't want to participate anyway</w:t>
                  </w:r>
                </w:p>
              </w:tc>
              <w:tc>
                <w:tcPr>
                  <w:tcW w:w="600" w:type="dxa"/>
                  <w:tcMar>
                    <w:top w:w="40" w:type="dxa"/>
                    <w:left w:w="40" w:type="dxa"/>
                    <w:bottom w:w="40" w:type="dxa"/>
                    <w:right w:w="40" w:type="dxa"/>
                  </w:tcMar>
                  <w:vAlign w:val="center"/>
                </w:tcPr>
                <w:tbl>
                  <w:tblPr>
                    <w:tblStyle w:val="TableGrid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00"/>
                  </w:tblGrid>
                  <w:tr w:rsidR="00442474" w:rsidRPr="00442474" w14:paraId="53B6488E" w14:textId="77777777" w:rsidTr="00904D91">
                    <w:trPr>
                      <w:jc w:val="center"/>
                    </w:trPr>
                    <w:tc>
                      <w:tcPr>
                        <w:tcW w:w="300" w:type="dxa"/>
                        <w:tcMar>
                          <w:top w:w="40" w:type="dxa"/>
                          <w:left w:w="40" w:type="dxa"/>
                          <w:bottom w:w="40" w:type="dxa"/>
                          <w:right w:w="40" w:type="dxa"/>
                        </w:tcMar>
                        <w:vAlign w:val="center"/>
                      </w:tcPr>
                      <w:p w14:paraId="34D46869" w14:textId="77777777" w:rsidR="00442474" w:rsidRPr="00442474" w:rsidRDefault="00442474" w:rsidP="00442474">
                        <w:pPr>
                          <w:spacing w:before="0" w:after="0"/>
                          <w:rPr>
                            <w:rFonts w:ascii="Times New Roman" w:hAnsi="Times New Roman"/>
                            <w:sz w:val="16"/>
                            <w:szCs w:val="16"/>
                            <w:lang w:eastAsia="uk-UA"/>
                          </w:rPr>
                        </w:pPr>
                        <w:r w:rsidRPr="00442474">
                          <w:rPr>
                            <w:rFonts w:ascii="Wingdings" w:eastAsia="Wingdings" w:hAnsi="Wingdings" w:cs="Wingdings"/>
                            <w:sz w:val="16"/>
                            <w:szCs w:val="16"/>
                            <w:lang w:eastAsia="uk-UA"/>
                          </w:rPr>
                          <w:t>¡</w:t>
                        </w:r>
                      </w:p>
                    </w:tc>
                  </w:tr>
                </w:tbl>
                <w:p w14:paraId="130A4335" w14:textId="77777777" w:rsidR="00442474" w:rsidRPr="00442474" w:rsidRDefault="00442474" w:rsidP="00442474">
                  <w:pPr>
                    <w:spacing w:before="0" w:after="0"/>
                    <w:rPr>
                      <w:rFonts w:ascii="Times New Roman" w:hAnsi="Times New Roman"/>
                      <w:sz w:val="16"/>
                      <w:szCs w:val="16"/>
                      <w:lang w:eastAsia="uk-UA"/>
                    </w:rPr>
                  </w:pPr>
                </w:p>
              </w:tc>
              <w:tc>
                <w:tcPr>
                  <w:tcW w:w="440" w:type="dxa"/>
                  <w:tcMar>
                    <w:top w:w="40" w:type="dxa"/>
                    <w:left w:w="40" w:type="dxa"/>
                    <w:bottom w:w="40" w:type="dxa"/>
                    <w:right w:w="40" w:type="dxa"/>
                  </w:tcMar>
                  <w:vAlign w:val="center"/>
                </w:tcPr>
                <w:p w14:paraId="0BC11702"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sz w:val="16"/>
                      <w:szCs w:val="16"/>
                      <w:lang w:eastAsia="uk-UA"/>
                    </w:rPr>
                    <w:t>2</w:t>
                  </w:r>
                </w:p>
              </w:tc>
            </w:tr>
          </w:tbl>
          <w:p w14:paraId="4DD6D1E6" w14:textId="77777777" w:rsidR="00442474" w:rsidRPr="00442474" w:rsidRDefault="00442474" w:rsidP="00442474">
            <w:pPr>
              <w:spacing w:before="0" w:after="0"/>
              <w:rPr>
                <w:rFonts w:ascii="Times New Roman" w:hAnsi="Times New Roman"/>
                <w:sz w:val="16"/>
                <w:szCs w:val="16"/>
                <w:lang w:eastAsia="uk-UA"/>
              </w:rPr>
            </w:pPr>
          </w:p>
        </w:tc>
      </w:tr>
    </w:tbl>
    <w:p w14:paraId="27BC49AF" w14:textId="77777777" w:rsidR="00442474" w:rsidRPr="00442474" w:rsidRDefault="00442474" w:rsidP="00442474">
      <w:pPr>
        <w:spacing w:before="0" w:after="0"/>
        <w:rPr>
          <w:rFonts w:ascii="Times New Roman" w:eastAsia="Times New Roman" w:hAnsi="Times New Roman" w:cs="Times New Roman"/>
          <w:sz w:val="16"/>
          <w:szCs w:val="16"/>
          <w:lang w:eastAsia="uk-UA"/>
        </w:rPr>
      </w:pPr>
    </w:p>
    <w:tbl>
      <w:tblPr>
        <w:tblStyle w:val="TableGrid1"/>
        <w:tblW w:w="0" w:type="auto"/>
        <w:tblBorders>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10506"/>
      </w:tblGrid>
      <w:tr w:rsidR="00442474" w:rsidRPr="00442474" w14:paraId="2BE94DCC" w14:textId="77777777" w:rsidTr="00904D91">
        <w:trPr>
          <w:tblHeader/>
        </w:trPr>
        <w:tc>
          <w:tcPr>
            <w:tcW w:w="10506" w:type="dxa"/>
            <w:tcMar>
              <w:top w:w="0" w:type="dxa"/>
              <w:left w:w="0" w:type="dxa"/>
              <w:bottom w:w="0" w:type="dxa"/>
              <w:right w:w="0" w:type="dxa"/>
            </w:tcMar>
          </w:tcPr>
          <w:tbl>
            <w:tblPr>
              <w:tblStyle w:val="TableGrid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75"/>
              <w:gridCol w:w="8921"/>
            </w:tblGrid>
            <w:tr w:rsidR="00442474" w:rsidRPr="00442474" w14:paraId="693D68D4" w14:textId="77777777" w:rsidTr="00904D91">
              <w:tc>
                <w:tcPr>
                  <w:tcW w:w="1576" w:type="dxa"/>
                  <w:tcBorders>
                    <w:bottom w:val="single" w:sz="4" w:space="0" w:color="auto"/>
                    <w:right w:val="single" w:sz="4" w:space="0" w:color="auto"/>
                  </w:tcBorders>
                  <w:shd w:val="clear" w:color="auto" w:fill="62EFD3"/>
                  <w:tcMar>
                    <w:top w:w="60" w:type="dxa"/>
                    <w:left w:w="60" w:type="dxa"/>
                    <w:bottom w:w="60" w:type="dxa"/>
                    <w:right w:w="60" w:type="dxa"/>
                  </w:tcMar>
                </w:tcPr>
                <w:p w14:paraId="7D637711"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b/>
                      <w:sz w:val="16"/>
                      <w:szCs w:val="16"/>
                      <w:lang w:eastAsia="uk-UA"/>
                    </w:rPr>
                    <w:t>county</w:t>
                  </w:r>
                </w:p>
              </w:tc>
              <w:tc>
                <w:tcPr>
                  <w:tcW w:w="8930" w:type="dxa"/>
                  <w:tcBorders>
                    <w:bottom w:val="single" w:sz="4" w:space="0" w:color="auto"/>
                  </w:tcBorders>
                  <w:shd w:val="clear" w:color="auto" w:fill="62EFD3"/>
                  <w:tcMar>
                    <w:top w:w="0" w:type="dxa"/>
                    <w:left w:w="60" w:type="dxa"/>
                    <w:bottom w:w="0" w:type="dxa"/>
                    <w:right w:w="0" w:type="dxa"/>
                  </w:tcMar>
                </w:tcPr>
                <w:p w14:paraId="6BDBC5BA" w14:textId="77777777" w:rsidR="00442474" w:rsidRPr="00442474" w:rsidRDefault="00442474" w:rsidP="00442474">
                  <w:pPr>
                    <w:keepNext/>
                    <w:spacing w:before="0" w:after="0"/>
                    <w:outlineLvl w:val="0"/>
                    <w:rPr>
                      <w:rFonts w:ascii="Arial" w:hAnsi="Arial" w:cs="Arial"/>
                      <w:b/>
                      <w:bCs/>
                      <w:kern w:val="32"/>
                      <w:sz w:val="16"/>
                      <w:szCs w:val="16"/>
                      <w:lang w:eastAsia="uk-UA"/>
                    </w:rPr>
                  </w:pPr>
                  <w:r w:rsidRPr="00442474">
                    <w:rPr>
                      <w:rFonts w:ascii="Arial" w:eastAsia="Arial" w:hAnsi="Arial" w:cs="Arial"/>
                      <w:b/>
                      <w:bCs/>
                      <w:kern w:val="32"/>
                      <w:sz w:val="16"/>
                      <w:szCs w:val="16"/>
                      <w:lang w:eastAsia="uk-UA"/>
                    </w:rPr>
                    <w:t>Where do you live?</w:t>
                  </w:r>
                </w:p>
              </w:tc>
            </w:tr>
          </w:tbl>
          <w:p w14:paraId="73EB7B62" w14:textId="77777777" w:rsidR="00442474" w:rsidRPr="00442474" w:rsidRDefault="00442474" w:rsidP="00442474">
            <w:pPr>
              <w:spacing w:before="0" w:after="0"/>
              <w:rPr>
                <w:rFonts w:ascii="Times New Roman" w:hAnsi="Times New Roman"/>
                <w:sz w:val="16"/>
                <w:szCs w:val="16"/>
                <w:lang w:eastAsia="uk-UA"/>
              </w:rPr>
            </w:pPr>
          </w:p>
        </w:tc>
      </w:tr>
      <w:tr w:rsidR="00442474" w:rsidRPr="00442474" w14:paraId="2AEC7588" w14:textId="77777777" w:rsidTr="00904D91">
        <w:tc>
          <w:tcPr>
            <w:tcW w:w="10506" w:type="dxa"/>
            <w:tcMar>
              <w:top w:w="0" w:type="dxa"/>
              <w:left w:w="0" w:type="dxa"/>
              <w:bottom w:w="0" w:type="dxa"/>
              <w:right w:w="0" w:type="dxa"/>
            </w:tcMar>
          </w:tcPr>
          <w:tbl>
            <w:tblPr>
              <w:tblStyle w:val="TableGrid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9456"/>
              <w:gridCol w:w="600"/>
              <w:gridCol w:w="440"/>
            </w:tblGrid>
            <w:tr w:rsidR="00442474" w:rsidRPr="00442474" w14:paraId="5844474D" w14:textId="77777777" w:rsidTr="00904D91">
              <w:tc>
                <w:tcPr>
                  <w:tcW w:w="9466" w:type="dxa"/>
                  <w:tcBorders>
                    <w:bottom w:val="single" w:sz="4" w:space="0" w:color="CCCCCC"/>
                  </w:tcBorders>
                  <w:tcMar>
                    <w:top w:w="40" w:type="dxa"/>
                    <w:left w:w="40" w:type="dxa"/>
                    <w:bottom w:w="40" w:type="dxa"/>
                    <w:right w:w="40" w:type="dxa"/>
                  </w:tcMar>
                  <w:vAlign w:val="center"/>
                </w:tcPr>
                <w:p w14:paraId="305A53DE"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sz w:val="16"/>
                      <w:szCs w:val="16"/>
                      <w:lang w:eastAsia="uk-UA"/>
                    </w:rPr>
                    <w:t>College</w:t>
                  </w:r>
                </w:p>
              </w:tc>
              <w:tc>
                <w:tcPr>
                  <w:tcW w:w="600" w:type="dxa"/>
                  <w:tcBorders>
                    <w:bottom w:val="single" w:sz="4" w:space="0" w:color="CCCCCC"/>
                  </w:tcBorders>
                  <w:tcMar>
                    <w:top w:w="40" w:type="dxa"/>
                    <w:left w:w="40" w:type="dxa"/>
                    <w:bottom w:w="40" w:type="dxa"/>
                    <w:right w:w="40" w:type="dxa"/>
                  </w:tcMar>
                  <w:vAlign w:val="center"/>
                </w:tcPr>
                <w:tbl>
                  <w:tblPr>
                    <w:tblStyle w:val="TableGrid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00"/>
                  </w:tblGrid>
                  <w:tr w:rsidR="00442474" w:rsidRPr="00442474" w14:paraId="62EBE798" w14:textId="77777777" w:rsidTr="00904D91">
                    <w:trPr>
                      <w:jc w:val="center"/>
                    </w:trPr>
                    <w:tc>
                      <w:tcPr>
                        <w:tcW w:w="300" w:type="dxa"/>
                        <w:tcMar>
                          <w:top w:w="40" w:type="dxa"/>
                          <w:left w:w="40" w:type="dxa"/>
                          <w:bottom w:w="40" w:type="dxa"/>
                          <w:right w:w="40" w:type="dxa"/>
                        </w:tcMar>
                        <w:vAlign w:val="center"/>
                      </w:tcPr>
                      <w:p w14:paraId="14502D70" w14:textId="77777777" w:rsidR="00442474" w:rsidRPr="00442474" w:rsidRDefault="00442474" w:rsidP="00442474">
                        <w:pPr>
                          <w:spacing w:before="0" w:after="0"/>
                          <w:rPr>
                            <w:rFonts w:ascii="Times New Roman" w:hAnsi="Times New Roman"/>
                            <w:sz w:val="16"/>
                            <w:szCs w:val="16"/>
                            <w:lang w:eastAsia="uk-UA"/>
                          </w:rPr>
                        </w:pPr>
                        <w:r w:rsidRPr="00442474">
                          <w:rPr>
                            <w:rFonts w:ascii="Wingdings" w:eastAsia="Wingdings" w:hAnsi="Wingdings" w:cs="Wingdings"/>
                            <w:sz w:val="16"/>
                            <w:szCs w:val="16"/>
                            <w:lang w:eastAsia="uk-UA"/>
                          </w:rPr>
                          <w:t>¡</w:t>
                        </w:r>
                      </w:p>
                    </w:tc>
                  </w:tr>
                </w:tbl>
                <w:p w14:paraId="0F209E1E" w14:textId="77777777" w:rsidR="00442474" w:rsidRPr="00442474" w:rsidRDefault="00442474" w:rsidP="00442474">
                  <w:pPr>
                    <w:spacing w:before="0" w:after="0"/>
                    <w:rPr>
                      <w:rFonts w:ascii="Times New Roman" w:hAnsi="Times New Roman"/>
                      <w:sz w:val="16"/>
                      <w:szCs w:val="16"/>
                      <w:lang w:eastAsia="uk-UA"/>
                    </w:rPr>
                  </w:pPr>
                </w:p>
              </w:tc>
              <w:tc>
                <w:tcPr>
                  <w:tcW w:w="440" w:type="dxa"/>
                  <w:tcBorders>
                    <w:bottom w:val="single" w:sz="4" w:space="0" w:color="CCCCCC"/>
                  </w:tcBorders>
                  <w:tcMar>
                    <w:top w:w="40" w:type="dxa"/>
                    <w:left w:w="40" w:type="dxa"/>
                    <w:bottom w:w="40" w:type="dxa"/>
                    <w:right w:w="40" w:type="dxa"/>
                  </w:tcMar>
                  <w:vAlign w:val="center"/>
                </w:tcPr>
                <w:p w14:paraId="715EADF3"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sz w:val="16"/>
                      <w:szCs w:val="16"/>
                      <w:lang w:eastAsia="uk-UA"/>
                    </w:rPr>
                    <w:t>1</w:t>
                  </w:r>
                </w:p>
              </w:tc>
            </w:tr>
            <w:tr w:rsidR="00442474" w:rsidRPr="00442474" w14:paraId="6A275CF2" w14:textId="77777777" w:rsidTr="00904D91">
              <w:tc>
                <w:tcPr>
                  <w:tcW w:w="9466" w:type="dxa"/>
                  <w:tcBorders>
                    <w:bottom w:val="single" w:sz="4" w:space="0" w:color="CCCCCC"/>
                  </w:tcBorders>
                  <w:tcMar>
                    <w:top w:w="40" w:type="dxa"/>
                    <w:left w:w="40" w:type="dxa"/>
                    <w:bottom w:w="40" w:type="dxa"/>
                    <w:right w:w="40" w:type="dxa"/>
                  </w:tcMar>
                  <w:vAlign w:val="center"/>
                </w:tcPr>
                <w:p w14:paraId="4E7030E9"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sz w:val="16"/>
                      <w:szCs w:val="16"/>
                      <w:lang w:eastAsia="uk-UA"/>
                    </w:rPr>
                    <w:t>Akershus</w:t>
                  </w:r>
                </w:p>
              </w:tc>
              <w:tc>
                <w:tcPr>
                  <w:tcW w:w="600" w:type="dxa"/>
                  <w:tcBorders>
                    <w:bottom w:val="single" w:sz="4" w:space="0" w:color="CCCCCC"/>
                  </w:tcBorders>
                  <w:tcMar>
                    <w:top w:w="40" w:type="dxa"/>
                    <w:left w:w="40" w:type="dxa"/>
                    <w:bottom w:w="40" w:type="dxa"/>
                    <w:right w:w="40" w:type="dxa"/>
                  </w:tcMar>
                  <w:vAlign w:val="center"/>
                </w:tcPr>
                <w:tbl>
                  <w:tblPr>
                    <w:tblStyle w:val="TableGrid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00"/>
                  </w:tblGrid>
                  <w:tr w:rsidR="00442474" w:rsidRPr="00442474" w14:paraId="4B5C7320" w14:textId="77777777" w:rsidTr="00904D91">
                    <w:trPr>
                      <w:jc w:val="center"/>
                    </w:trPr>
                    <w:tc>
                      <w:tcPr>
                        <w:tcW w:w="300" w:type="dxa"/>
                        <w:tcMar>
                          <w:top w:w="40" w:type="dxa"/>
                          <w:left w:w="40" w:type="dxa"/>
                          <w:bottom w:w="40" w:type="dxa"/>
                          <w:right w:w="40" w:type="dxa"/>
                        </w:tcMar>
                        <w:vAlign w:val="center"/>
                      </w:tcPr>
                      <w:p w14:paraId="41112F9D" w14:textId="77777777" w:rsidR="00442474" w:rsidRPr="00442474" w:rsidRDefault="00442474" w:rsidP="00442474">
                        <w:pPr>
                          <w:spacing w:before="0" w:after="0"/>
                          <w:rPr>
                            <w:rFonts w:ascii="Times New Roman" w:hAnsi="Times New Roman"/>
                            <w:sz w:val="16"/>
                            <w:szCs w:val="16"/>
                            <w:lang w:eastAsia="uk-UA"/>
                          </w:rPr>
                        </w:pPr>
                        <w:r w:rsidRPr="00442474">
                          <w:rPr>
                            <w:rFonts w:ascii="Wingdings" w:eastAsia="Wingdings" w:hAnsi="Wingdings" w:cs="Wingdings"/>
                            <w:sz w:val="16"/>
                            <w:szCs w:val="16"/>
                            <w:lang w:eastAsia="uk-UA"/>
                          </w:rPr>
                          <w:t>¡</w:t>
                        </w:r>
                      </w:p>
                    </w:tc>
                  </w:tr>
                </w:tbl>
                <w:p w14:paraId="34B96B57" w14:textId="77777777" w:rsidR="00442474" w:rsidRPr="00442474" w:rsidRDefault="00442474" w:rsidP="00442474">
                  <w:pPr>
                    <w:spacing w:before="0" w:after="0"/>
                    <w:rPr>
                      <w:rFonts w:ascii="Times New Roman" w:hAnsi="Times New Roman"/>
                      <w:sz w:val="16"/>
                      <w:szCs w:val="16"/>
                      <w:lang w:eastAsia="uk-UA"/>
                    </w:rPr>
                  </w:pPr>
                </w:p>
              </w:tc>
              <w:tc>
                <w:tcPr>
                  <w:tcW w:w="440" w:type="dxa"/>
                  <w:tcBorders>
                    <w:bottom w:val="single" w:sz="4" w:space="0" w:color="CCCCCC"/>
                  </w:tcBorders>
                  <w:tcMar>
                    <w:top w:w="40" w:type="dxa"/>
                    <w:left w:w="40" w:type="dxa"/>
                    <w:bottom w:w="40" w:type="dxa"/>
                    <w:right w:w="40" w:type="dxa"/>
                  </w:tcMar>
                  <w:vAlign w:val="center"/>
                </w:tcPr>
                <w:p w14:paraId="4857C4D8"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sz w:val="16"/>
                      <w:szCs w:val="16"/>
                      <w:lang w:eastAsia="uk-UA"/>
                    </w:rPr>
                    <w:t>2</w:t>
                  </w:r>
                </w:p>
              </w:tc>
            </w:tr>
            <w:tr w:rsidR="00442474" w:rsidRPr="00442474" w14:paraId="798AE8BA" w14:textId="77777777" w:rsidTr="00904D91">
              <w:tc>
                <w:tcPr>
                  <w:tcW w:w="9466" w:type="dxa"/>
                  <w:tcBorders>
                    <w:bottom w:val="single" w:sz="4" w:space="0" w:color="CCCCCC"/>
                  </w:tcBorders>
                  <w:tcMar>
                    <w:top w:w="40" w:type="dxa"/>
                    <w:left w:w="40" w:type="dxa"/>
                    <w:bottom w:w="40" w:type="dxa"/>
                    <w:right w:w="40" w:type="dxa"/>
                  </w:tcMar>
                  <w:vAlign w:val="center"/>
                </w:tcPr>
                <w:p w14:paraId="03259EE3"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sz w:val="16"/>
                      <w:szCs w:val="16"/>
                      <w:lang w:eastAsia="uk-UA"/>
                    </w:rPr>
                    <w:t>Buskerud</w:t>
                  </w:r>
                </w:p>
              </w:tc>
              <w:tc>
                <w:tcPr>
                  <w:tcW w:w="600" w:type="dxa"/>
                  <w:tcBorders>
                    <w:bottom w:val="single" w:sz="4" w:space="0" w:color="CCCCCC"/>
                  </w:tcBorders>
                  <w:tcMar>
                    <w:top w:w="40" w:type="dxa"/>
                    <w:left w:w="40" w:type="dxa"/>
                    <w:bottom w:w="40" w:type="dxa"/>
                    <w:right w:w="40" w:type="dxa"/>
                  </w:tcMar>
                  <w:vAlign w:val="center"/>
                </w:tcPr>
                <w:tbl>
                  <w:tblPr>
                    <w:tblStyle w:val="TableGrid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00"/>
                  </w:tblGrid>
                  <w:tr w:rsidR="00442474" w:rsidRPr="00442474" w14:paraId="0A90D795" w14:textId="77777777" w:rsidTr="00904D91">
                    <w:trPr>
                      <w:jc w:val="center"/>
                    </w:trPr>
                    <w:tc>
                      <w:tcPr>
                        <w:tcW w:w="300" w:type="dxa"/>
                        <w:tcMar>
                          <w:top w:w="40" w:type="dxa"/>
                          <w:left w:w="40" w:type="dxa"/>
                          <w:bottom w:w="40" w:type="dxa"/>
                          <w:right w:w="40" w:type="dxa"/>
                        </w:tcMar>
                        <w:vAlign w:val="center"/>
                      </w:tcPr>
                      <w:p w14:paraId="554D1E50" w14:textId="77777777" w:rsidR="00442474" w:rsidRPr="00442474" w:rsidRDefault="00442474" w:rsidP="00442474">
                        <w:pPr>
                          <w:spacing w:before="0" w:after="0"/>
                          <w:rPr>
                            <w:rFonts w:ascii="Times New Roman" w:hAnsi="Times New Roman"/>
                            <w:sz w:val="16"/>
                            <w:szCs w:val="16"/>
                            <w:lang w:eastAsia="uk-UA"/>
                          </w:rPr>
                        </w:pPr>
                        <w:r w:rsidRPr="00442474">
                          <w:rPr>
                            <w:rFonts w:ascii="Wingdings" w:eastAsia="Wingdings" w:hAnsi="Wingdings" w:cs="Wingdings"/>
                            <w:sz w:val="16"/>
                            <w:szCs w:val="16"/>
                            <w:lang w:eastAsia="uk-UA"/>
                          </w:rPr>
                          <w:t>¡</w:t>
                        </w:r>
                      </w:p>
                    </w:tc>
                  </w:tr>
                </w:tbl>
                <w:p w14:paraId="71AB248D" w14:textId="77777777" w:rsidR="00442474" w:rsidRPr="00442474" w:rsidRDefault="00442474" w:rsidP="00442474">
                  <w:pPr>
                    <w:spacing w:before="0" w:after="0"/>
                    <w:rPr>
                      <w:rFonts w:ascii="Times New Roman" w:hAnsi="Times New Roman"/>
                      <w:sz w:val="16"/>
                      <w:szCs w:val="16"/>
                      <w:lang w:eastAsia="uk-UA"/>
                    </w:rPr>
                  </w:pPr>
                </w:p>
              </w:tc>
              <w:tc>
                <w:tcPr>
                  <w:tcW w:w="440" w:type="dxa"/>
                  <w:tcBorders>
                    <w:bottom w:val="single" w:sz="4" w:space="0" w:color="CCCCCC"/>
                  </w:tcBorders>
                  <w:tcMar>
                    <w:top w:w="40" w:type="dxa"/>
                    <w:left w:w="40" w:type="dxa"/>
                    <w:bottom w:w="40" w:type="dxa"/>
                    <w:right w:w="40" w:type="dxa"/>
                  </w:tcMar>
                  <w:vAlign w:val="center"/>
                </w:tcPr>
                <w:p w14:paraId="4DA6229E"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sz w:val="16"/>
                      <w:szCs w:val="16"/>
                      <w:lang w:eastAsia="uk-UA"/>
                    </w:rPr>
                    <w:t>3</w:t>
                  </w:r>
                </w:p>
              </w:tc>
            </w:tr>
            <w:tr w:rsidR="00442474" w:rsidRPr="00442474" w14:paraId="237260E4" w14:textId="77777777" w:rsidTr="00904D91">
              <w:tc>
                <w:tcPr>
                  <w:tcW w:w="9466" w:type="dxa"/>
                  <w:tcBorders>
                    <w:bottom w:val="single" w:sz="4" w:space="0" w:color="CCCCCC"/>
                  </w:tcBorders>
                  <w:tcMar>
                    <w:top w:w="40" w:type="dxa"/>
                    <w:left w:w="40" w:type="dxa"/>
                    <w:bottom w:w="40" w:type="dxa"/>
                    <w:right w:w="40" w:type="dxa"/>
                  </w:tcMar>
                  <w:vAlign w:val="center"/>
                </w:tcPr>
                <w:p w14:paraId="610F25E6"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sz w:val="16"/>
                      <w:szCs w:val="16"/>
                      <w:lang w:eastAsia="uk-UA"/>
                    </w:rPr>
                    <w:lastRenderedPageBreak/>
                    <w:t>Finnmark</w:t>
                  </w:r>
                </w:p>
              </w:tc>
              <w:tc>
                <w:tcPr>
                  <w:tcW w:w="600" w:type="dxa"/>
                  <w:tcBorders>
                    <w:bottom w:val="single" w:sz="4" w:space="0" w:color="CCCCCC"/>
                  </w:tcBorders>
                  <w:tcMar>
                    <w:top w:w="40" w:type="dxa"/>
                    <w:left w:w="40" w:type="dxa"/>
                    <w:bottom w:w="40" w:type="dxa"/>
                    <w:right w:w="40" w:type="dxa"/>
                  </w:tcMar>
                  <w:vAlign w:val="center"/>
                </w:tcPr>
                <w:tbl>
                  <w:tblPr>
                    <w:tblStyle w:val="TableGrid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00"/>
                  </w:tblGrid>
                  <w:tr w:rsidR="00442474" w:rsidRPr="00442474" w14:paraId="00F75DD0" w14:textId="77777777" w:rsidTr="00904D91">
                    <w:trPr>
                      <w:jc w:val="center"/>
                    </w:trPr>
                    <w:tc>
                      <w:tcPr>
                        <w:tcW w:w="300" w:type="dxa"/>
                        <w:tcMar>
                          <w:top w:w="40" w:type="dxa"/>
                          <w:left w:w="40" w:type="dxa"/>
                          <w:bottom w:w="40" w:type="dxa"/>
                          <w:right w:w="40" w:type="dxa"/>
                        </w:tcMar>
                        <w:vAlign w:val="center"/>
                      </w:tcPr>
                      <w:p w14:paraId="1D2DCBFD" w14:textId="77777777" w:rsidR="00442474" w:rsidRPr="00442474" w:rsidRDefault="00442474" w:rsidP="00442474">
                        <w:pPr>
                          <w:spacing w:before="0" w:after="0"/>
                          <w:rPr>
                            <w:rFonts w:ascii="Times New Roman" w:hAnsi="Times New Roman"/>
                            <w:sz w:val="16"/>
                            <w:szCs w:val="16"/>
                            <w:lang w:eastAsia="uk-UA"/>
                          </w:rPr>
                        </w:pPr>
                        <w:r w:rsidRPr="00442474">
                          <w:rPr>
                            <w:rFonts w:ascii="Wingdings" w:eastAsia="Wingdings" w:hAnsi="Wingdings" w:cs="Wingdings"/>
                            <w:sz w:val="16"/>
                            <w:szCs w:val="16"/>
                            <w:lang w:eastAsia="uk-UA"/>
                          </w:rPr>
                          <w:t>¡</w:t>
                        </w:r>
                      </w:p>
                    </w:tc>
                  </w:tr>
                </w:tbl>
                <w:p w14:paraId="2CD6B12E" w14:textId="77777777" w:rsidR="00442474" w:rsidRPr="00442474" w:rsidRDefault="00442474" w:rsidP="00442474">
                  <w:pPr>
                    <w:spacing w:before="0" w:after="0"/>
                    <w:rPr>
                      <w:rFonts w:ascii="Times New Roman" w:hAnsi="Times New Roman"/>
                      <w:sz w:val="16"/>
                      <w:szCs w:val="16"/>
                      <w:lang w:eastAsia="uk-UA"/>
                    </w:rPr>
                  </w:pPr>
                </w:p>
              </w:tc>
              <w:tc>
                <w:tcPr>
                  <w:tcW w:w="440" w:type="dxa"/>
                  <w:tcBorders>
                    <w:bottom w:val="single" w:sz="4" w:space="0" w:color="CCCCCC"/>
                  </w:tcBorders>
                  <w:tcMar>
                    <w:top w:w="40" w:type="dxa"/>
                    <w:left w:w="40" w:type="dxa"/>
                    <w:bottom w:w="40" w:type="dxa"/>
                    <w:right w:w="40" w:type="dxa"/>
                  </w:tcMar>
                  <w:vAlign w:val="center"/>
                </w:tcPr>
                <w:p w14:paraId="43580987"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sz w:val="16"/>
                      <w:szCs w:val="16"/>
                      <w:lang w:eastAsia="uk-UA"/>
                    </w:rPr>
                    <w:t>4</w:t>
                  </w:r>
                </w:p>
              </w:tc>
            </w:tr>
            <w:tr w:rsidR="00442474" w:rsidRPr="00442474" w14:paraId="71030F69" w14:textId="77777777" w:rsidTr="00904D91">
              <w:tc>
                <w:tcPr>
                  <w:tcW w:w="9466" w:type="dxa"/>
                  <w:tcBorders>
                    <w:bottom w:val="single" w:sz="4" w:space="0" w:color="CCCCCC"/>
                  </w:tcBorders>
                  <w:tcMar>
                    <w:top w:w="40" w:type="dxa"/>
                    <w:left w:w="40" w:type="dxa"/>
                    <w:bottom w:w="40" w:type="dxa"/>
                    <w:right w:w="40" w:type="dxa"/>
                  </w:tcMar>
                  <w:vAlign w:val="center"/>
                </w:tcPr>
                <w:p w14:paraId="75FBC8B7"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sz w:val="16"/>
                      <w:szCs w:val="16"/>
                      <w:lang w:eastAsia="uk-UA"/>
                    </w:rPr>
                    <w:t>Inland</w:t>
                  </w:r>
                </w:p>
              </w:tc>
              <w:tc>
                <w:tcPr>
                  <w:tcW w:w="600" w:type="dxa"/>
                  <w:tcBorders>
                    <w:bottom w:val="single" w:sz="4" w:space="0" w:color="CCCCCC"/>
                  </w:tcBorders>
                  <w:tcMar>
                    <w:top w:w="40" w:type="dxa"/>
                    <w:left w:w="40" w:type="dxa"/>
                    <w:bottom w:w="40" w:type="dxa"/>
                    <w:right w:w="40" w:type="dxa"/>
                  </w:tcMar>
                  <w:vAlign w:val="center"/>
                </w:tcPr>
                <w:tbl>
                  <w:tblPr>
                    <w:tblStyle w:val="TableGrid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00"/>
                  </w:tblGrid>
                  <w:tr w:rsidR="00442474" w:rsidRPr="00442474" w14:paraId="366A0CFE" w14:textId="77777777" w:rsidTr="00904D91">
                    <w:trPr>
                      <w:jc w:val="center"/>
                    </w:trPr>
                    <w:tc>
                      <w:tcPr>
                        <w:tcW w:w="300" w:type="dxa"/>
                        <w:tcMar>
                          <w:top w:w="40" w:type="dxa"/>
                          <w:left w:w="40" w:type="dxa"/>
                          <w:bottom w:w="40" w:type="dxa"/>
                          <w:right w:w="40" w:type="dxa"/>
                        </w:tcMar>
                        <w:vAlign w:val="center"/>
                      </w:tcPr>
                      <w:p w14:paraId="57501608" w14:textId="77777777" w:rsidR="00442474" w:rsidRPr="00442474" w:rsidRDefault="00442474" w:rsidP="00442474">
                        <w:pPr>
                          <w:spacing w:before="0" w:after="0"/>
                          <w:rPr>
                            <w:rFonts w:ascii="Times New Roman" w:hAnsi="Times New Roman"/>
                            <w:sz w:val="16"/>
                            <w:szCs w:val="16"/>
                            <w:lang w:eastAsia="uk-UA"/>
                          </w:rPr>
                        </w:pPr>
                        <w:r w:rsidRPr="00442474">
                          <w:rPr>
                            <w:rFonts w:ascii="Wingdings" w:eastAsia="Wingdings" w:hAnsi="Wingdings" w:cs="Wingdings"/>
                            <w:sz w:val="16"/>
                            <w:szCs w:val="16"/>
                            <w:lang w:eastAsia="uk-UA"/>
                          </w:rPr>
                          <w:t>¡</w:t>
                        </w:r>
                      </w:p>
                    </w:tc>
                  </w:tr>
                </w:tbl>
                <w:p w14:paraId="1D814F2E" w14:textId="77777777" w:rsidR="00442474" w:rsidRPr="00442474" w:rsidRDefault="00442474" w:rsidP="00442474">
                  <w:pPr>
                    <w:spacing w:before="0" w:after="0"/>
                    <w:rPr>
                      <w:rFonts w:ascii="Times New Roman" w:hAnsi="Times New Roman"/>
                      <w:sz w:val="16"/>
                      <w:szCs w:val="16"/>
                      <w:lang w:eastAsia="uk-UA"/>
                    </w:rPr>
                  </w:pPr>
                </w:p>
              </w:tc>
              <w:tc>
                <w:tcPr>
                  <w:tcW w:w="440" w:type="dxa"/>
                  <w:tcBorders>
                    <w:bottom w:val="single" w:sz="4" w:space="0" w:color="CCCCCC"/>
                  </w:tcBorders>
                  <w:tcMar>
                    <w:top w:w="40" w:type="dxa"/>
                    <w:left w:w="40" w:type="dxa"/>
                    <w:bottom w:w="40" w:type="dxa"/>
                    <w:right w:w="40" w:type="dxa"/>
                  </w:tcMar>
                  <w:vAlign w:val="center"/>
                </w:tcPr>
                <w:p w14:paraId="04C76890"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sz w:val="16"/>
                      <w:szCs w:val="16"/>
                      <w:lang w:eastAsia="uk-UA"/>
                    </w:rPr>
                    <w:t>5</w:t>
                  </w:r>
                </w:p>
              </w:tc>
            </w:tr>
            <w:tr w:rsidR="00442474" w:rsidRPr="00442474" w14:paraId="7D1EC991" w14:textId="77777777" w:rsidTr="00904D91">
              <w:tc>
                <w:tcPr>
                  <w:tcW w:w="9466" w:type="dxa"/>
                  <w:tcBorders>
                    <w:bottom w:val="single" w:sz="4" w:space="0" w:color="CCCCCC"/>
                  </w:tcBorders>
                  <w:tcMar>
                    <w:top w:w="40" w:type="dxa"/>
                    <w:left w:w="40" w:type="dxa"/>
                    <w:bottom w:w="40" w:type="dxa"/>
                    <w:right w:w="40" w:type="dxa"/>
                  </w:tcMar>
                  <w:vAlign w:val="center"/>
                </w:tcPr>
                <w:p w14:paraId="1D732AB4"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sz w:val="16"/>
                      <w:szCs w:val="16"/>
                      <w:lang w:eastAsia="uk-UA"/>
                    </w:rPr>
                    <w:t>Møre og Romsdal</w:t>
                  </w:r>
                </w:p>
              </w:tc>
              <w:tc>
                <w:tcPr>
                  <w:tcW w:w="600" w:type="dxa"/>
                  <w:tcBorders>
                    <w:bottom w:val="single" w:sz="4" w:space="0" w:color="CCCCCC"/>
                  </w:tcBorders>
                  <w:tcMar>
                    <w:top w:w="40" w:type="dxa"/>
                    <w:left w:w="40" w:type="dxa"/>
                    <w:bottom w:w="40" w:type="dxa"/>
                    <w:right w:w="40" w:type="dxa"/>
                  </w:tcMar>
                  <w:vAlign w:val="center"/>
                </w:tcPr>
                <w:tbl>
                  <w:tblPr>
                    <w:tblStyle w:val="TableGrid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00"/>
                  </w:tblGrid>
                  <w:tr w:rsidR="00442474" w:rsidRPr="00442474" w14:paraId="5A95A967" w14:textId="77777777" w:rsidTr="00904D91">
                    <w:trPr>
                      <w:jc w:val="center"/>
                    </w:trPr>
                    <w:tc>
                      <w:tcPr>
                        <w:tcW w:w="300" w:type="dxa"/>
                        <w:tcMar>
                          <w:top w:w="40" w:type="dxa"/>
                          <w:left w:w="40" w:type="dxa"/>
                          <w:bottom w:w="40" w:type="dxa"/>
                          <w:right w:w="40" w:type="dxa"/>
                        </w:tcMar>
                        <w:vAlign w:val="center"/>
                      </w:tcPr>
                      <w:p w14:paraId="663A0318" w14:textId="77777777" w:rsidR="00442474" w:rsidRPr="00442474" w:rsidRDefault="00442474" w:rsidP="00442474">
                        <w:pPr>
                          <w:spacing w:before="0" w:after="0"/>
                          <w:rPr>
                            <w:rFonts w:ascii="Times New Roman" w:hAnsi="Times New Roman"/>
                            <w:sz w:val="16"/>
                            <w:szCs w:val="16"/>
                            <w:lang w:eastAsia="uk-UA"/>
                          </w:rPr>
                        </w:pPr>
                        <w:r w:rsidRPr="00442474">
                          <w:rPr>
                            <w:rFonts w:ascii="Wingdings" w:eastAsia="Wingdings" w:hAnsi="Wingdings" w:cs="Wingdings"/>
                            <w:sz w:val="16"/>
                            <w:szCs w:val="16"/>
                            <w:lang w:eastAsia="uk-UA"/>
                          </w:rPr>
                          <w:t>¡</w:t>
                        </w:r>
                      </w:p>
                    </w:tc>
                  </w:tr>
                </w:tbl>
                <w:p w14:paraId="3A90ADA9" w14:textId="77777777" w:rsidR="00442474" w:rsidRPr="00442474" w:rsidRDefault="00442474" w:rsidP="00442474">
                  <w:pPr>
                    <w:spacing w:before="0" w:after="0"/>
                    <w:rPr>
                      <w:rFonts w:ascii="Times New Roman" w:hAnsi="Times New Roman"/>
                      <w:sz w:val="16"/>
                      <w:szCs w:val="16"/>
                      <w:lang w:eastAsia="uk-UA"/>
                    </w:rPr>
                  </w:pPr>
                </w:p>
              </w:tc>
              <w:tc>
                <w:tcPr>
                  <w:tcW w:w="440" w:type="dxa"/>
                  <w:tcBorders>
                    <w:bottom w:val="single" w:sz="4" w:space="0" w:color="CCCCCC"/>
                  </w:tcBorders>
                  <w:tcMar>
                    <w:top w:w="40" w:type="dxa"/>
                    <w:left w:w="40" w:type="dxa"/>
                    <w:bottom w:w="40" w:type="dxa"/>
                    <w:right w:w="40" w:type="dxa"/>
                  </w:tcMar>
                  <w:vAlign w:val="center"/>
                </w:tcPr>
                <w:p w14:paraId="5B62ECAF"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sz w:val="16"/>
                      <w:szCs w:val="16"/>
                      <w:lang w:eastAsia="uk-UA"/>
                    </w:rPr>
                    <w:t>6</w:t>
                  </w:r>
                </w:p>
              </w:tc>
            </w:tr>
            <w:tr w:rsidR="00442474" w:rsidRPr="00442474" w14:paraId="261ADD8D" w14:textId="77777777" w:rsidTr="00904D91">
              <w:tc>
                <w:tcPr>
                  <w:tcW w:w="9466" w:type="dxa"/>
                  <w:tcBorders>
                    <w:bottom w:val="single" w:sz="4" w:space="0" w:color="CCCCCC"/>
                  </w:tcBorders>
                  <w:tcMar>
                    <w:top w:w="40" w:type="dxa"/>
                    <w:left w:w="40" w:type="dxa"/>
                    <w:bottom w:w="40" w:type="dxa"/>
                    <w:right w:w="40" w:type="dxa"/>
                  </w:tcMar>
                  <w:vAlign w:val="center"/>
                </w:tcPr>
                <w:p w14:paraId="2127B145"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sz w:val="16"/>
                      <w:szCs w:val="16"/>
                      <w:lang w:eastAsia="uk-UA"/>
                    </w:rPr>
                    <w:t>Nordland</w:t>
                  </w:r>
                </w:p>
              </w:tc>
              <w:tc>
                <w:tcPr>
                  <w:tcW w:w="600" w:type="dxa"/>
                  <w:tcBorders>
                    <w:bottom w:val="single" w:sz="4" w:space="0" w:color="CCCCCC"/>
                  </w:tcBorders>
                  <w:tcMar>
                    <w:top w:w="40" w:type="dxa"/>
                    <w:left w:w="40" w:type="dxa"/>
                    <w:bottom w:w="40" w:type="dxa"/>
                    <w:right w:w="40" w:type="dxa"/>
                  </w:tcMar>
                  <w:vAlign w:val="center"/>
                </w:tcPr>
                <w:tbl>
                  <w:tblPr>
                    <w:tblStyle w:val="TableGrid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00"/>
                  </w:tblGrid>
                  <w:tr w:rsidR="00442474" w:rsidRPr="00442474" w14:paraId="44EFA8DB" w14:textId="77777777" w:rsidTr="00904D91">
                    <w:trPr>
                      <w:jc w:val="center"/>
                    </w:trPr>
                    <w:tc>
                      <w:tcPr>
                        <w:tcW w:w="300" w:type="dxa"/>
                        <w:tcMar>
                          <w:top w:w="40" w:type="dxa"/>
                          <w:left w:w="40" w:type="dxa"/>
                          <w:bottom w:w="40" w:type="dxa"/>
                          <w:right w:w="40" w:type="dxa"/>
                        </w:tcMar>
                        <w:vAlign w:val="center"/>
                      </w:tcPr>
                      <w:p w14:paraId="0AC865A2" w14:textId="77777777" w:rsidR="00442474" w:rsidRPr="00442474" w:rsidRDefault="00442474" w:rsidP="00442474">
                        <w:pPr>
                          <w:spacing w:before="0" w:after="0"/>
                          <w:rPr>
                            <w:rFonts w:ascii="Times New Roman" w:hAnsi="Times New Roman"/>
                            <w:sz w:val="16"/>
                            <w:szCs w:val="16"/>
                            <w:lang w:eastAsia="uk-UA"/>
                          </w:rPr>
                        </w:pPr>
                        <w:r w:rsidRPr="00442474">
                          <w:rPr>
                            <w:rFonts w:ascii="Wingdings" w:eastAsia="Wingdings" w:hAnsi="Wingdings" w:cs="Wingdings"/>
                            <w:sz w:val="16"/>
                            <w:szCs w:val="16"/>
                            <w:lang w:eastAsia="uk-UA"/>
                          </w:rPr>
                          <w:t>¡</w:t>
                        </w:r>
                      </w:p>
                    </w:tc>
                  </w:tr>
                </w:tbl>
                <w:p w14:paraId="392DAB75" w14:textId="77777777" w:rsidR="00442474" w:rsidRPr="00442474" w:rsidRDefault="00442474" w:rsidP="00442474">
                  <w:pPr>
                    <w:spacing w:before="0" w:after="0"/>
                    <w:rPr>
                      <w:rFonts w:ascii="Times New Roman" w:hAnsi="Times New Roman"/>
                      <w:sz w:val="16"/>
                      <w:szCs w:val="16"/>
                      <w:lang w:eastAsia="uk-UA"/>
                    </w:rPr>
                  </w:pPr>
                </w:p>
              </w:tc>
              <w:tc>
                <w:tcPr>
                  <w:tcW w:w="440" w:type="dxa"/>
                  <w:tcBorders>
                    <w:bottom w:val="single" w:sz="4" w:space="0" w:color="CCCCCC"/>
                  </w:tcBorders>
                  <w:tcMar>
                    <w:top w:w="40" w:type="dxa"/>
                    <w:left w:w="40" w:type="dxa"/>
                    <w:bottom w:w="40" w:type="dxa"/>
                    <w:right w:w="40" w:type="dxa"/>
                  </w:tcMar>
                  <w:vAlign w:val="center"/>
                </w:tcPr>
                <w:p w14:paraId="28176F70"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sz w:val="16"/>
                      <w:szCs w:val="16"/>
                      <w:lang w:eastAsia="uk-UA"/>
                    </w:rPr>
                    <w:t>7</w:t>
                  </w:r>
                </w:p>
              </w:tc>
            </w:tr>
            <w:tr w:rsidR="00442474" w:rsidRPr="00442474" w14:paraId="1871D135" w14:textId="77777777" w:rsidTr="00904D91">
              <w:tc>
                <w:tcPr>
                  <w:tcW w:w="9466" w:type="dxa"/>
                  <w:tcBorders>
                    <w:bottom w:val="single" w:sz="4" w:space="0" w:color="CCCCCC"/>
                  </w:tcBorders>
                  <w:tcMar>
                    <w:top w:w="40" w:type="dxa"/>
                    <w:left w:w="40" w:type="dxa"/>
                    <w:bottom w:w="40" w:type="dxa"/>
                    <w:right w:w="40" w:type="dxa"/>
                  </w:tcMar>
                  <w:vAlign w:val="center"/>
                </w:tcPr>
                <w:p w14:paraId="6FB23719"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sz w:val="16"/>
                      <w:szCs w:val="16"/>
                      <w:lang w:eastAsia="uk-UA"/>
                    </w:rPr>
                    <w:t>Oslo</w:t>
                  </w:r>
                </w:p>
              </w:tc>
              <w:tc>
                <w:tcPr>
                  <w:tcW w:w="600" w:type="dxa"/>
                  <w:tcBorders>
                    <w:bottom w:val="single" w:sz="4" w:space="0" w:color="CCCCCC"/>
                  </w:tcBorders>
                  <w:tcMar>
                    <w:top w:w="40" w:type="dxa"/>
                    <w:left w:w="40" w:type="dxa"/>
                    <w:bottom w:w="40" w:type="dxa"/>
                    <w:right w:w="40" w:type="dxa"/>
                  </w:tcMar>
                  <w:vAlign w:val="center"/>
                </w:tcPr>
                <w:tbl>
                  <w:tblPr>
                    <w:tblStyle w:val="TableGrid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00"/>
                  </w:tblGrid>
                  <w:tr w:rsidR="00442474" w:rsidRPr="00442474" w14:paraId="37663E6D" w14:textId="77777777" w:rsidTr="00904D91">
                    <w:trPr>
                      <w:jc w:val="center"/>
                    </w:trPr>
                    <w:tc>
                      <w:tcPr>
                        <w:tcW w:w="300" w:type="dxa"/>
                        <w:tcMar>
                          <w:top w:w="40" w:type="dxa"/>
                          <w:left w:w="40" w:type="dxa"/>
                          <w:bottom w:w="40" w:type="dxa"/>
                          <w:right w:w="40" w:type="dxa"/>
                        </w:tcMar>
                        <w:vAlign w:val="center"/>
                      </w:tcPr>
                      <w:p w14:paraId="22F8A1DC" w14:textId="77777777" w:rsidR="00442474" w:rsidRPr="00442474" w:rsidRDefault="00442474" w:rsidP="00442474">
                        <w:pPr>
                          <w:spacing w:before="0" w:after="0"/>
                          <w:rPr>
                            <w:rFonts w:ascii="Times New Roman" w:hAnsi="Times New Roman"/>
                            <w:sz w:val="16"/>
                            <w:szCs w:val="16"/>
                            <w:lang w:eastAsia="uk-UA"/>
                          </w:rPr>
                        </w:pPr>
                        <w:r w:rsidRPr="00442474">
                          <w:rPr>
                            <w:rFonts w:ascii="Wingdings" w:eastAsia="Wingdings" w:hAnsi="Wingdings" w:cs="Wingdings"/>
                            <w:sz w:val="16"/>
                            <w:szCs w:val="16"/>
                            <w:lang w:eastAsia="uk-UA"/>
                          </w:rPr>
                          <w:t>¡</w:t>
                        </w:r>
                      </w:p>
                    </w:tc>
                  </w:tr>
                </w:tbl>
                <w:p w14:paraId="6875BCB4" w14:textId="77777777" w:rsidR="00442474" w:rsidRPr="00442474" w:rsidRDefault="00442474" w:rsidP="00442474">
                  <w:pPr>
                    <w:spacing w:before="0" w:after="0"/>
                    <w:rPr>
                      <w:rFonts w:ascii="Times New Roman" w:hAnsi="Times New Roman"/>
                      <w:sz w:val="16"/>
                      <w:szCs w:val="16"/>
                      <w:lang w:eastAsia="uk-UA"/>
                    </w:rPr>
                  </w:pPr>
                </w:p>
              </w:tc>
              <w:tc>
                <w:tcPr>
                  <w:tcW w:w="440" w:type="dxa"/>
                  <w:tcBorders>
                    <w:bottom w:val="single" w:sz="4" w:space="0" w:color="CCCCCC"/>
                  </w:tcBorders>
                  <w:tcMar>
                    <w:top w:w="40" w:type="dxa"/>
                    <w:left w:w="40" w:type="dxa"/>
                    <w:bottom w:w="40" w:type="dxa"/>
                    <w:right w:w="40" w:type="dxa"/>
                  </w:tcMar>
                  <w:vAlign w:val="center"/>
                </w:tcPr>
                <w:p w14:paraId="07D52ED2"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sz w:val="16"/>
                      <w:szCs w:val="16"/>
                      <w:lang w:eastAsia="uk-UA"/>
                    </w:rPr>
                    <w:t>8</w:t>
                  </w:r>
                </w:p>
              </w:tc>
            </w:tr>
            <w:tr w:rsidR="00442474" w:rsidRPr="00442474" w14:paraId="504B7240" w14:textId="77777777" w:rsidTr="00904D91">
              <w:tc>
                <w:tcPr>
                  <w:tcW w:w="9466" w:type="dxa"/>
                  <w:tcBorders>
                    <w:bottom w:val="single" w:sz="4" w:space="0" w:color="CCCCCC"/>
                  </w:tcBorders>
                  <w:tcMar>
                    <w:top w:w="40" w:type="dxa"/>
                    <w:left w:w="40" w:type="dxa"/>
                    <w:bottom w:w="40" w:type="dxa"/>
                    <w:right w:w="40" w:type="dxa"/>
                  </w:tcMar>
                  <w:vAlign w:val="center"/>
                </w:tcPr>
                <w:p w14:paraId="6173AA74"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sz w:val="16"/>
                      <w:szCs w:val="16"/>
                      <w:lang w:eastAsia="uk-UA"/>
                    </w:rPr>
                    <w:t>Rogaland</w:t>
                  </w:r>
                </w:p>
              </w:tc>
              <w:tc>
                <w:tcPr>
                  <w:tcW w:w="600" w:type="dxa"/>
                  <w:tcBorders>
                    <w:bottom w:val="single" w:sz="4" w:space="0" w:color="CCCCCC"/>
                  </w:tcBorders>
                  <w:tcMar>
                    <w:top w:w="40" w:type="dxa"/>
                    <w:left w:w="40" w:type="dxa"/>
                    <w:bottom w:w="40" w:type="dxa"/>
                    <w:right w:w="40" w:type="dxa"/>
                  </w:tcMar>
                  <w:vAlign w:val="center"/>
                </w:tcPr>
                <w:tbl>
                  <w:tblPr>
                    <w:tblStyle w:val="TableGrid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00"/>
                  </w:tblGrid>
                  <w:tr w:rsidR="00442474" w:rsidRPr="00442474" w14:paraId="3472879E" w14:textId="77777777" w:rsidTr="00904D91">
                    <w:trPr>
                      <w:jc w:val="center"/>
                    </w:trPr>
                    <w:tc>
                      <w:tcPr>
                        <w:tcW w:w="300" w:type="dxa"/>
                        <w:tcMar>
                          <w:top w:w="40" w:type="dxa"/>
                          <w:left w:w="40" w:type="dxa"/>
                          <w:bottom w:w="40" w:type="dxa"/>
                          <w:right w:w="40" w:type="dxa"/>
                        </w:tcMar>
                        <w:vAlign w:val="center"/>
                      </w:tcPr>
                      <w:p w14:paraId="2D5F19EE" w14:textId="77777777" w:rsidR="00442474" w:rsidRPr="00442474" w:rsidRDefault="00442474" w:rsidP="00442474">
                        <w:pPr>
                          <w:spacing w:before="0" w:after="0"/>
                          <w:rPr>
                            <w:rFonts w:ascii="Times New Roman" w:hAnsi="Times New Roman"/>
                            <w:sz w:val="16"/>
                            <w:szCs w:val="16"/>
                            <w:lang w:eastAsia="uk-UA"/>
                          </w:rPr>
                        </w:pPr>
                        <w:r w:rsidRPr="00442474">
                          <w:rPr>
                            <w:rFonts w:ascii="Wingdings" w:eastAsia="Wingdings" w:hAnsi="Wingdings" w:cs="Wingdings"/>
                            <w:sz w:val="16"/>
                            <w:szCs w:val="16"/>
                            <w:lang w:eastAsia="uk-UA"/>
                          </w:rPr>
                          <w:t>¡</w:t>
                        </w:r>
                      </w:p>
                    </w:tc>
                  </w:tr>
                </w:tbl>
                <w:p w14:paraId="28C98F2B" w14:textId="77777777" w:rsidR="00442474" w:rsidRPr="00442474" w:rsidRDefault="00442474" w:rsidP="00442474">
                  <w:pPr>
                    <w:spacing w:before="0" w:after="0"/>
                    <w:rPr>
                      <w:rFonts w:ascii="Times New Roman" w:hAnsi="Times New Roman"/>
                      <w:sz w:val="16"/>
                      <w:szCs w:val="16"/>
                      <w:lang w:eastAsia="uk-UA"/>
                    </w:rPr>
                  </w:pPr>
                </w:p>
              </w:tc>
              <w:tc>
                <w:tcPr>
                  <w:tcW w:w="440" w:type="dxa"/>
                  <w:tcBorders>
                    <w:bottom w:val="single" w:sz="4" w:space="0" w:color="CCCCCC"/>
                  </w:tcBorders>
                  <w:tcMar>
                    <w:top w:w="40" w:type="dxa"/>
                    <w:left w:w="40" w:type="dxa"/>
                    <w:bottom w:w="40" w:type="dxa"/>
                    <w:right w:w="40" w:type="dxa"/>
                  </w:tcMar>
                  <w:vAlign w:val="center"/>
                </w:tcPr>
                <w:p w14:paraId="57862522"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sz w:val="16"/>
                      <w:szCs w:val="16"/>
                      <w:lang w:eastAsia="uk-UA"/>
                    </w:rPr>
                    <w:t>9</w:t>
                  </w:r>
                </w:p>
              </w:tc>
            </w:tr>
            <w:tr w:rsidR="00442474" w:rsidRPr="00442474" w14:paraId="0225C73A" w14:textId="77777777" w:rsidTr="00904D91">
              <w:tc>
                <w:tcPr>
                  <w:tcW w:w="9466" w:type="dxa"/>
                  <w:tcBorders>
                    <w:bottom w:val="single" w:sz="4" w:space="0" w:color="CCCCCC"/>
                  </w:tcBorders>
                  <w:tcMar>
                    <w:top w:w="40" w:type="dxa"/>
                    <w:left w:w="40" w:type="dxa"/>
                    <w:bottom w:w="40" w:type="dxa"/>
                    <w:right w:w="40" w:type="dxa"/>
                  </w:tcMar>
                  <w:vAlign w:val="center"/>
                </w:tcPr>
                <w:p w14:paraId="796AE67A"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sz w:val="16"/>
                      <w:szCs w:val="16"/>
                      <w:lang w:eastAsia="uk-UA"/>
                    </w:rPr>
                    <w:t>Telemark</w:t>
                  </w:r>
                </w:p>
              </w:tc>
              <w:tc>
                <w:tcPr>
                  <w:tcW w:w="600" w:type="dxa"/>
                  <w:tcBorders>
                    <w:bottom w:val="single" w:sz="4" w:space="0" w:color="CCCCCC"/>
                  </w:tcBorders>
                  <w:tcMar>
                    <w:top w:w="40" w:type="dxa"/>
                    <w:left w:w="40" w:type="dxa"/>
                    <w:bottom w:w="40" w:type="dxa"/>
                    <w:right w:w="40" w:type="dxa"/>
                  </w:tcMar>
                  <w:vAlign w:val="center"/>
                </w:tcPr>
                <w:tbl>
                  <w:tblPr>
                    <w:tblStyle w:val="TableGrid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00"/>
                  </w:tblGrid>
                  <w:tr w:rsidR="00442474" w:rsidRPr="00442474" w14:paraId="71726C76" w14:textId="77777777" w:rsidTr="00904D91">
                    <w:trPr>
                      <w:jc w:val="center"/>
                    </w:trPr>
                    <w:tc>
                      <w:tcPr>
                        <w:tcW w:w="300" w:type="dxa"/>
                        <w:tcMar>
                          <w:top w:w="40" w:type="dxa"/>
                          <w:left w:w="40" w:type="dxa"/>
                          <w:bottom w:w="40" w:type="dxa"/>
                          <w:right w:w="40" w:type="dxa"/>
                        </w:tcMar>
                        <w:vAlign w:val="center"/>
                      </w:tcPr>
                      <w:p w14:paraId="1518BF5F" w14:textId="77777777" w:rsidR="00442474" w:rsidRPr="00442474" w:rsidRDefault="00442474" w:rsidP="00442474">
                        <w:pPr>
                          <w:spacing w:before="0" w:after="0"/>
                          <w:rPr>
                            <w:rFonts w:ascii="Times New Roman" w:hAnsi="Times New Roman"/>
                            <w:sz w:val="16"/>
                            <w:szCs w:val="16"/>
                            <w:lang w:eastAsia="uk-UA"/>
                          </w:rPr>
                        </w:pPr>
                        <w:r w:rsidRPr="00442474">
                          <w:rPr>
                            <w:rFonts w:ascii="Wingdings" w:eastAsia="Wingdings" w:hAnsi="Wingdings" w:cs="Wingdings"/>
                            <w:sz w:val="16"/>
                            <w:szCs w:val="16"/>
                            <w:lang w:eastAsia="uk-UA"/>
                          </w:rPr>
                          <w:t>¡</w:t>
                        </w:r>
                      </w:p>
                    </w:tc>
                  </w:tr>
                </w:tbl>
                <w:p w14:paraId="4DB7D99C" w14:textId="77777777" w:rsidR="00442474" w:rsidRPr="00442474" w:rsidRDefault="00442474" w:rsidP="00442474">
                  <w:pPr>
                    <w:spacing w:before="0" w:after="0"/>
                    <w:rPr>
                      <w:rFonts w:ascii="Times New Roman" w:hAnsi="Times New Roman"/>
                      <w:sz w:val="16"/>
                      <w:szCs w:val="16"/>
                      <w:lang w:eastAsia="uk-UA"/>
                    </w:rPr>
                  </w:pPr>
                </w:p>
              </w:tc>
              <w:tc>
                <w:tcPr>
                  <w:tcW w:w="440" w:type="dxa"/>
                  <w:tcBorders>
                    <w:bottom w:val="single" w:sz="4" w:space="0" w:color="CCCCCC"/>
                  </w:tcBorders>
                  <w:tcMar>
                    <w:top w:w="40" w:type="dxa"/>
                    <w:left w:w="40" w:type="dxa"/>
                    <w:bottom w:w="40" w:type="dxa"/>
                    <w:right w:w="40" w:type="dxa"/>
                  </w:tcMar>
                  <w:vAlign w:val="center"/>
                </w:tcPr>
                <w:p w14:paraId="2124217F"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sz w:val="16"/>
                      <w:szCs w:val="16"/>
                      <w:lang w:eastAsia="uk-UA"/>
                    </w:rPr>
                    <w:t>10</w:t>
                  </w:r>
                </w:p>
              </w:tc>
            </w:tr>
            <w:tr w:rsidR="00442474" w:rsidRPr="00442474" w14:paraId="45B17C26" w14:textId="77777777" w:rsidTr="00904D91">
              <w:tc>
                <w:tcPr>
                  <w:tcW w:w="9466" w:type="dxa"/>
                  <w:tcBorders>
                    <w:bottom w:val="single" w:sz="4" w:space="0" w:color="CCCCCC"/>
                  </w:tcBorders>
                  <w:tcMar>
                    <w:top w:w="40" w:type="dxa"/>
                    <w:left w:w="40" w:type="dxa"/>
                    <w:bottom w:w="40" w:type="dxa"/>
                    <w:right w:w="40" w:type="dxa"/>
                  </w:tcMar>
                  <w:vAlign w:val="center"/>
                </w:tcPr>
                <w:p w14:paraId="7E58B77C"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sz w:val="16"/>
                      <w:szCs w:val="16"/>
                      <w:lang w:eastAsia="uk-UA"/>
                    </w:rPr>
                    <w:t>Troms</w:t>
                  </w:r>
                </w:p>
              </w:tc>
              <w:tc>
                <w:tcPr>
                  <w:tcW w:w="600" w:type="dxa"/>
                  <w:tcBorders>
                    <w:bottom w:val="single" w:sz="4" w:space="0" w:color="CCCCCC"/>
                  </w:tcBorders>
                  <w:tcMar>
                    <w:top w:w="40" w:type="dxa"/>
                    <w:left w:w="40" w:type="dxa"/>
                    <w:bottom w:w="40" w:type="dxa"/>
                    <w:right w:w="40" w:type="dxa"/>
                  </w:tcMar>
                  <w:vAlign w:val="center"/>
                </w:tcPr>
                <w:tbl>
                  <w:tblPr>
                    <w:tblStyle w:val="TableGrid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00"/>
                  </w:tblGrid>
                  <w:tr w:rsidR="00442474" w:rsidRPr="00442474" w14:paraId="61ACAD48" w14:textId="77777777" w:rsidTr="00904D91">
                    <w:trPr>
                      <w:jc w:val="center"/>
                    </w:trPr>
                    <w:tc>
                      <w:tcPr>
                        <w:tcW w:w="300" w:type="dxa"/>
                        <w:tcMar>
                          <w:top w:w="40" w:type="dxa"/>
                          <w:left w:w="40" w:type="dxa"/>
                          <w:bottom w:w="40" w:type="dxa"/>
                          <w:right w:w="40" w:type="dxa"/>
                        </w:tcMar>
                        <w:vAlign w:val="center"/>
                      </w:tcPr>
                      <w:p w14:paraId="2C8411D4" w14:textId="77777777" w:rsidR="00442474" w:rsidRPr="00442474" w:rsidRDefault="00442474" w:rsidP="00442474">
                        <w:pPr>
                          <w:spacing w:before="0" w:after="0"/>
                          <w:rPr>
                            <w:rFonts w:ascii="Times New Roman" w:hAnsi="Times New Roman"/>
                            <w:sz w:val="16"/>
                            <w:szCs w:val="16"/>
                            <w:lang w:eastAsia="uk-UA"/>
                          </w:rPr>
                        </w:pPr>
                        <w:r w:rsidRPr="00442474">
                          <w:rPr>
                            <w:rFonts w:ascii="Wingdings" w:eastAsia="Wingdings" w:hAnsi="Wingdings" w:cs="Wingdings"/>
                            <w:sz w:val="16"/>
                            <w:szCs w:val="16"/>
                            <w:lang w:eastAsia="uk-UA"/>
                          </w:rPr>
                          <w:t>¡</w:t>
                        </w:r>
                      </w:p>
                    </w:tc>
                  </w:tr>
                </w:tbl>
                <w:p w14:paraId="388096FF" w14:textId="77777777" w:rsidR="00442474" w:rsidRPr="00442474" w:rsidRDefault="00442474" w:rsidP="00442474">
                  <w:pPr>
                    <w:spacing w:before="0" w:after="0"/>
                    <w:rPr>
                      <w:rFonts w:ascii="Times New Roman" w:hAnsi="Times New Roman"/>
                      <w:sz w:val="16"/>
                      <w:szCs w:val="16"/>
                      <w:lang w:eastAsia="uk-UA"/>
                    </w:rPr>
                  </w:pPr>
                </w:p>
              </w:tc>
              <w:tc>
                <w:tcPr>
                  <w:tcW w:w="440" w:type="dxa"/>
                  <w:tcBorders>
                    <w:bottom w:val="single" w:sz="4" w:space="0" w:color="CCCCCC"/>
                  </w:tcBorders>
                  <w:tcMar>
                    <w:top w:w="40" w:type="dxa"/>
                    <w:left w:w="40" w:type="dxa"/>
                    <w:bottom w:w="40" w:type="dxa"/>
                    <w:right w:w="40" w:type="dxa"/>
                  </w:tcMar>
                  <w:vAlign w:val="center"/>
                </w:tcPr>
                <w:p w14:paraId="382D876F"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sz w:val="16"/>
                      <w:szCs w:val="16"/>
                      <w:lang w:eastAsia="uk-UA"/>
                    </w:rPr>
                    <w:t>11</w:t>
                  </w:r>
                </w:p>
              </w:tc>
            </w:tr>
            <w:tr w:rsidR="00442474" w:rsidRPr="00442474" w14:paraId="2A296E89" w14:textId="77777777" w:rsidTr="00904D91">
              <w:tc>
                <w:tcPr>
                  <w:tcW w:w="9466" w:type="dxa"/>
                  <w:tcBorders>
                    <w:bottom w:val="single" w:sz="4" w:space="0" w:color="CCCCCC"/>
                  </w:tcBorders>
                  <w:tcMar>
                    <w:top w:w="40" w:type="dxa"/>
                    <w:left w:w="40" w:type="dxa"/>
                    <w:bottom w:w="40" w:type="dxa"/>
                    <w:right w:w="40" w:type="dxa"/>
                  </w:tcMar>
                  <w:vAlign w:val="center"/>
                </w:tcPr>
                <w:p w14:paraId="44F49AF1"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sz w:val="16"/>
                      <w:szCs w:val="16"/>
                      <w:lang w:eastAsia="uk-UA"/>
                    </w:rPr>
                    <w:t>Trøndelag</w:t>
                  </w:r>
                </w:p>
              </w:tc>
              <w:tc>
                <w:tcPr>
                  <w:tcW w:w="600" w:type="dxa"/>
                  <w:tcBorders>
                    <w:bottom w:val="single" w:sz="4" w:space="0" w:color="CCCCCC"/>
                  </w:tcBorders>
                  <w:tcMar>
                    <w:top w:w="40" w:type="dxa"/>
                    <w:left w:w="40" w:type="dxa"/>
                    <w:bottom w:w="40" w:type="dxa"/>
                    <w:right w:w="40" w:type="dxa"/>
                  </w:tcMar>
                  <w:vAlign w:val="center"/>
                </w:tcPr>
                <w:tbl>
                  <w:tblPr>
                    <w:tblStyle w:val="TableGrid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00"/>
                  </w:tblGrid>
                  <w:tr w:rsidR="00442474" w:rsidRPr="00442474" w14:paraId="5F09A19D" w14:textId="77777777" w:rsidTr="00904D91">
                    <w:trPr>
                      <w:jc w:val="center"/>
                    </w:trPr>
                    <w:tc>
                      <w:tcPr>
                        <w:tcW w:w="300" w:type="dxa"/>
                        <w:tcMar>
                          <w:top w:w="40" w:type="dxa"/>
                          <w:left w:w="40" w:type="dxa"/>
                          <w:bottom w:w="40" w:type="dxa"/>
                          <w:right w:w="40" w:type="dxa"/>
                        </w:tcMar>
                        <w:vAlign w:val="center"/>
                      </w:tcPr>
                      <w:p w14:paraId="76E8E0EB" w14:textId="77777777" w:rsidR="00442474" w:rsidRPr="00442474" w:rsidRDefault="00442474" w:rsidP="00442474">
                        <w:pPr>
                          <w:spacing w:before="0" w:after="0"/>
                          <w:rPr>
                            <w:rFonts w:ascii="Times New Roman" w:hAnsi="Times New Roman"/>
                            <w:sz w:val="16"/>
                            <w:szCs w:val="16"/>
                            <w:lang w:eastAsia="uk-UA"/>
                          </w:rPr>
                        </w:pPr>
                        <w:r w:rsidRPr="00442474">
                          <w:rPr>
                            <w:rFonts w:ascii="Wingdings" w:eastAsia="Wingdings" w:hAnsi="Wingdings" w:cs="Wingdings"/>
                            <w:sz w:val="16"/>
                            <w:szCs w:val="16"/>
                            <w:lang w:eastAsia="uk-UA"/>
                          </w:rPr>
                          <w:t>¡</w:t>
                        </w:r>
                      </w:p>
                    </w:tc>
                  </w:tr>
                </w:tbl>
                <w:p w14:paraId="0F89E2D3" w14:textId="77777777" w:rsidR="00442474" w:rsidRPr="00442474" w:rsidRDefault="00442474" w:rsidP="00442474">
                  <w:pPr>
                    <w:spacing w:before="0" w:after="0"/>
                    <w:rPr>
                      <w:rFonts w:ascii="Times New Roman" w:hAnsi="Times New Roman"/>
                      <w:sz w:val="16"/>
                      <w:szCs w:val="16"/>
                      <w:lang w:eastAsia="uk-UA"/>
                    </w:rPr>
                  </w:pPr>
                </w:p>
              </w:tc>
              <w:tc>
                <w:tcPr>
                  <w:tcW w:w="440" w:type="dxa"/>
                  <w:tcBorders>
                    <w:bottom w:val="single" w:sz="4" w:space="0" w:color="CCCCCC"/>
                  </w:tcBorders>
                  <w:tcMar>
                    <w:top w:w="40" w:type="dxa"/>
                    <w:left w:w="40" w:type="dxa"/>
                    <w:bottom w:w="40" w:type="dxa"/>
                    <w:right w:w="40" w:type="dxa"/>
                  </w:tcMar>
                  <w:vAlign w:val="center"/>
                </w:tcPr>
                <w:p w14:paraId="37CF6383"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sz w:val="16"/>
                      <w:szCs w:val="16"/>
                      <w:lang w:eastAsia="uk-UA"/>
                    </w:rPr>
                    <w:t>12</w:t>
                  </w:r>
                </w:p>
              </w:tc>
            </w:tr>
            <w:tr w:rsidR="00442474" w:rsidRPr="00442474" w14:paraId="11C78CF6" w14:textId="77777777" w:rsidTr="00904D91">
              <w:tc>
                <w:tcPr>
                  <w:tcW w:w="9466" w:type="dxa"/>
                  <w:tcBorders>
                    <w:bottom w:val="single" w:sz="4" w:space="0" w:color="CCCCCC"/>
                  </w:tcBorders>
                  <w:tcMar>
                    <w:top w:w="40" w:type="dxa"/>
                    <w:left w:w="40" w:type="dxa"/>
                    <w:bottom w:w="40" w:type="dxa"/>
                    <w:right w:w="40" w:type="dxa"/>
                  </w:tcMar>
                  <w:vAlign w:val="center"/>
                </w:tcPr>
                <w:p w14:paraId="12823E5C"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sz w:val="16"/>
                      <w:szCs w:val="16"/>
                      <w:lang w:eastAsia="uk-UA"/>
                    </w:rPr>
                    <w:t>Vestfold</w:t>
                  </w:r>
                </w:p>
              </w:tc>
              <w:tc>
                <w:tcPr>
                  <w:tcW w:w="600" w:type="dxa"/>
                  <w:tcBorders>
                    <w:bottom w:val="single" w:sz="4" w:space="0" w:color="CCCCCC"/>
                  </w:tcBorders>
                  <w:tcMar>
                    <w:top w:w="40" w:type="dxa"/>
                    <w:left w:w="40" w:type="dxa"/>
                    <w:bottom w:w="40" w:type="dxa"/>
                    <w:right w:w="40" w:type="dxa"/>
                  </w:tcMar>
                  <w:vAlign w:val="center"/>
                </w:tcPr>
                <w:tbl>
                  <w:tblPr>
                    <w:tblStyle w:val="TableGrid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00"/>
                  </w:tblGrid>
                  <w:tr w:rsidR="00442474" w:rsidRPr="00442474" w14:paraId="578C1D34" w14:textId="77777777" w:rsidTr="00904D91">
                    <w:trPr>
                      <w:jc w:val="center"/>
                    </w:trPr>
                    <w:tc>
                      <w:tcPr>
                        <w:tcW w:w="300" w:type="dxa"/>
                        <w:tcMar>
                          <w:top w:w="40" w:type="dxa"/>
                          <w:left w:w="40" w:type="dxa"/>
                          <w:bottom w:w="40" w:type="dxa"/>
                          <w:right w:w="40" w:type="dxa"/>
                        </w:tcMar>
                        <w:vAlign w:val="center"/>
                      </w:tcPr>
                      <w:p w14:paraId="299F18EE" w14:textId="77777777" w:rsidR="00442474" w:rsidRPr="00442474" w:rsidRDefault="00442474" w:rsidP="00442474">
                        <w:pPr>
                          <w:spacing w:before="0" w:after="0"/>
                          <w:rPr>
                            <w:rFonts w:ascii="Times New Roman" w:hAnsi="Times New Roman"/>
                            <w:sz w:val="16"/>
                            <w:szCs w:val="16"/>
                            <w:lang w:eastAsia="uk-UA"/>
                          </w:rPr>
                        </w:pPr>
                        <w:r w:rsidRPr="00442474">
                          <w:rPr>
                            <w:rFonts w:ascii="Wingdings" w:eastAsia="Wingdings" w:hAnsi="Wingdings" w:cs="Wingdings"/>
                            <w:sz w:val="16"/>
                            <w:szCs w:val="16"/>
                            <w:lang w:eastAsia="uk-UA"/>
                          </w:rPr>
                          <w:t>¡</w:t>
                        </w:r>
                      </w:p>
                    </w:tc>
                  </w:tr>
                </w:tbl>
                <w:p w14:paraId="35493D51" w14:textId="77777777" w:rsidR="00442474" w:rsidRPr="00442474" w:rsidRDefault="00442474" w:rsidP="00442474">
                  <w:pPr>
                    <w:spacing w:before="0" w:after="0"/>
                    <w:rPr>
                      <w:rFonts w:ascii="Times New Roman" w:hAnsi="Times New Roman"/>
                      <w:sz w:val="16"/>
                      <w:szCs w:val="16"/>
                      <w:lang w:eastAsia="uk-UA"/>
                    </w:rPr>
                  </w:pPr>
                </w:p>
              </w:tc>
              <w:tc>
                <w:tcPr>
                  <w:tcW w:w="440" w:type="dxa"/>
                  <w:tcBorders>
                    <w:bottom w:val="single" w:sz="4" w:space="0" w:color="CCCCCC"/>
                  </w:tcBorders>
                  <w:tcMar>
                    <w:top w:w="40" w:type="dxa"/>
                    <w:left w:w="40" w:type="dxa"/>
                    <w:bottom w:w="40" w:type="dxa"/>
                    <w:right w:w="40" w:type="dxa"/>
                  </w:tcMar>
                  <w:vAlign w:val="center"/>
                </w:tcPr>
                <w:p w14:paraId="55C215B4"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sz w:val="16"/>
                      <w:szCs w:val="16"/>
                      <w:lang w:eastAsia="uk-UA"/>
                    </w:rPr>
                    <w:t>13</w:t>
                  </w:r>
                </w:p>
              </w:tc>
            </w:tr>
            <w:tr w:rsidR="00442474" w:rsidRPr="00442474" w14:paraId="062404FB" w14:textId="77777777" w:rsidTr="00904D91">
              <w:tc>
                <w:tcPr>
                  <w:tcW w:w="9466" w:type="dxa"/>
                  <w:tcBorders>
                    <w:bottom w:val="single" w:sz="4" w:space="0" w:color="CCCCCC"/>
                  </w:tcBorders>
                  <w:tcMar>
                    <w:top w:w="40" w:type="dxa"/>
                    <w:left w:w="40" w:type="dxa"/>
                    <w:bottom w:w="40" w:type="dxa"/>
                    <w:right w:w="40" w:type="dxa"/>
                  </w:tcMar>
                  <w:vAlign w:val="center"/>
                </w:tcPr>
                <w:p w14:paraId="2F77626E"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sz w:val="16"/>
                      <w:szCs w:val="16"/>
                      <w:lang w:eastAsia="uk-UA"/>
                    </w:rPr>
                    <w:t>Western Norway</w:t>
                  </w:r>
                </w:p>
              </w:tc>
              <w:tc>
                <w:tcPr>
                  <w:tcW w:w="600" w:type="dxa"/>
                  <w:tcBorders>
                    <w:bottom w:val="single" w:sz="4" w:space="0" w:color="CCCCCC"/>
                  </w:tcBorders>
                  <w:tcMar>
                    <w:top w:w="40" w:type="dxa"/>
                    <w:left w:w="40" w:type="dxa"/>
                    <w:bottom w:w="40" w:type="dxa"/>
                    <w:right w:w="40" w:type="dxa"/>
                  </w:tcMar>
                  <w:vAlign w:val="center"/>
                </w:tcPr>
                <w:tbl>
                  <w:tblPr>
                    <w:tblStyle w:val="TableGrid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00"/>
                  </w:tblGrid>
                  <w:tr w:rsidR="00442474" w:rsidRPr="00442474" w14:paraId="52E0FBAA" w14:textId="77777777" w:rsidTr="00904D91">
                    <w:trPr>
                      <w:jc w:val="center"/>
                    </w:trPr>
                    <w:tc>
                      <w:tcPr>
                        <w:tcW w:w="300" w:type="dxa"/>
                        <w:tcMar>
                          <w:top w:w="40" w:type="dxa"/>
                          <w:left w:w="40" w:type="dxa"/>
                          <w:bottom w:w="40" w:type="dxa"/>
                          <w:right w:w="40" w:type="dxa"/>
                        </w:tcMar>
                        <w:vAlign w:val="center"/>
                      </w:tcPr>
                      <w:p w14:paraId="1207DE1F" w14:textId="77777777" w:rsidR="00442474" w:rsidRPr="00442474" w:rsidRDefault="00442474" w:rsidP="00442474">
                        <w:pPr>
                          <w:spacing w:before="0" w:after="0"/>
                          <w:rPr>
                            <w:rFonts w:ascii="Times New Roman" w:hAnsi="Times New Roman"/>
                            <w:sz w:val="16"/>
                            <w:szCs w:val="16"/>
                            <w:lang w:eastAsia="uk-UA"/>
                          </w:rPr>
                        </w:pPr>
                        <w:r w:rsidRPr="00442474">
                          <w:rPr>
                            <w:rFonts w:ascii="Wingdings" w:eastAsia="Wingdings" w:hAnsi="Wingdings" w:cs="Wingdings"/>
                            <w:sz w:val="16"/>
                            <w:szCs w:val="16"/>
                            <w:lang w:eastAsia="uk-UA"/>
                          </w:rPr>
                          <w:t>¡</w:t>
                        </w:r>
                      </w:p>
                    </w:tc>
                  </w:tr>
                </w:tbl>
                <w:p w14:paraId="1C238FA3" w14:textId="77777777" w:rsidR="00442474" w:rsidRPr="00442474" w:rsidRDefault="00442474" w:rsidP="00442474">
                  <w:pPr>
                    <w:spacing w:before="0" w:after="0"/>
                    <w:rPr>
                      <w:rFonts w:ascii="Times New Roman" w:hAnsi="Times New Roman"/>
                      <w:sz w:val="16"/>
                      <w:szCs w:val="16"/>
                      <w:lang w:eastAsia="uk-UA"/>
                    </w:rPr>
                  </w:pPr>
                </w:p>
              </w:tc>
              <w:tc>
                <w:tcPr>
                  <w:tcW w:w="440" w:type="dxa"/>
                  <w:tcBorders>
                    <w:bottom w:val="single" w:sz="4" w:space="0" w:color="CCCCCC"/>
                  </w:tcBorders>
                  <w:tcMar>
                    <w:top w:w="40" w:type="dxa"/>
                    <w:left w:w="40" w:type="dxa"/>
                    <w:bottom w:w="40" w:type="dxa"/>
                    <w:right w:w="40" w:type="dxa"/>
                  </w:tcMar>
                  <w:vAlign w:val="center"/>
                </w:tcPr>
                <w:p w14:paraId="1B4A22C1"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sz w:val="16"/>
                      <w:szCs w:val="16"/>
                      <w:lang w:eastAsia="uk-UA"/>
                    </w:rPr>
                    <w:t>14</w:t>
                  </w:r>
                </w:p>
              </w:tc>
            </w:tr>
            <w:tr w:rsidR="00442474" w:rsidRPr="00442474" w14:paraId="13E62F79" w14:textId="77777777" w:rsidTr="00904D91">
              <w:tc>
                <w:tcPr>
                  <w:tcW w:w="9466" w:type="dxa"/>
                  <w:tcMar>
                    <w:top w:w="40" w:type="dxa"/>
                    <w:left w:w="40" w:type="dxa"/>
                    <w:bottom w:w="40" w:type="dxa"/>
                    <w:right w:w="40" w:type="dxa"/>
                  </w:tcMar>
                  <w:vAlign w:val="center"/>
                </w:tcPr>
                <w:p w14:paraId="2EDFD3DF"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sz w:val="16"/>
                      <w:szCs w:val="16"/>
                      <w:lang w:eastAsia="uk-UA"/>
                    </w:rPr>
                    <w:t>See also</w:t>
                  </w:r>
                </w:p>
              </w:tc>
              <w:tc>
                <w:tcPr>
                  <w:tcW w:w="600" w:type="dxa"/>
                  <w:tcMar>
                    <w:top w:w="40" w:type="dxa"/>
                    <w:left w:w="40" w:type="dxa"/>
                    <w:bottom w:w="40" w:type="dxa"/>
                    <w:right w:w="40" w:type="dxa"/>
                  </w:tcMar>
                  <w:vAlign w:val="center"/>
                </w:tcPr>
                <w:tbl>
                  <w:tblPr>
                    <w:tblStyle w:val="TableGrid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00"/>
                  </w:tblGrid>
                  <w:tr w:rsidR="00442474" w:rsidRPr="00442474" w14:paraId="50A3B25F" w14:textId="77777777" w:rsidTr="00904D91">
                    <w:trPr>
                      <w:jc w:val="center"/>
                    </w:trPr>
                    <w:tc>
                      <w:tcPr>
                        <w:tcW w:w="300" w:type="dxa"/>
                        <w:tcMar>
                          <w:top w:w="40" w:type="dxa"/>
                          <w:left w:w="40" w:type="dxa"/>
                          <w:bottom w:w="40" w:type="dxa"/>
                          <w:right w:w="40" w:type="dxa"/>
                        </w:tcMar>
                        <w:vAlign w:val="center"/>
                      </w:tcPr>
                      <w:p w14:paraId="5BCFDED0" w14:textId="77777777" w:rsidR="00442474" w:rsidRPr="00442474" w:rsidRDefault="00442474" w:rsidP="00442474">
                        <w:pPr>
                          <w:spacing w:before="0" w:after="0"/>
                          <w:rPr>
                            <w:rFonts w:ascii="Times New Roman" w:hAnsi="Times New Roman"/>
                            <w:sz w:val="16"/>
                            <w:szCs w:val="16"/>
                            <w:lang w:eastAsia="uk-UA"/>
                          </w:rPr>
                        </w:pPr>
                        <w:r w:rsidRPr="00442474">
                          <w:rPr>
                            <w:rFonts w:ascii="Wingdings" w:eastAsia="Wingdings" w:hAnsi="Wingdings" w:cs="Wingdings"/>
                            <w:sz w:val="16"/>
                            <w:szCs w:val="16"/>
                            <w:lang w:eastAsia="uk-UA"/>
                          </w:rPr>
                          <w:t>¡</w:t>
                        </w:r>
                      </w:p>
                    </w:tc>
                  </w:tr>
                </w:tbl>
                <w:p w14:paraId="32FEB410" w14:textId="77777777" w:rsidR="00442474" w:rsidRPr="00442474" w:rsidRDefault="00442474" w:rsidP="00442474">
                  <w:pPr>
                    <w:spacing w:before="0" w:after="0"/>
                    <w:rPr>
                      <w:rFonts w:ascii="Times New Roman" w:hAnsi="Times New Roman"/>
                      <w:sz w:val="16"/>
                      <w:szCs w:val="16"/>
                      <w:lang w:eastAsia="uk-UA"/>
                    </w:rPr>
                  </w:pPr>
                </w:p>
              </w:tc>
              <w:tc>
                <w:tcPr>
                  <w:tcW w:w="440" w:type="dxa"/>
                  <w:tcMar>
                    <w:top w:w="40" w:type="dxa"/>
                    <w:left w:w="40" w:type="dxa"/>
                    <w:bottom w:w="40" w:type="dxa"/>
                    <w:right w:w="40" w:type="dxa"/>
                  </w:tcMar>
                  <w:vAlign w:val="center"/>
                </w:tcPr>
                <w:p w14:paraId="704EA393"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sz w:val="16"/>
                      <w:szCs w:val="16"/>
                      <w:lang w:eastAsia="uk-UA"/>
                    </w:rPr>
                    <w:t>15</w:t>
                  </w:r>
                </w:p>
              </w:tc>
            </w:tr>
          </w:tbl>
          <w:p w14:paraId="00B7EC2F" w14:textId="77777777" w:rsidR="00442474" w:rsidRPr="00442474" w:rsidRDefault="00442474" w:rsidP="00442474">
            <w:pPr>
              <w:spacing w:before="0" w:after="0"/>
              <w:rPr>
                <w:rFonts w:ascii="Times New Roman" w:hAnsi="Times New Roman"/>
                <w:sz w:val="16"/>
                <w:szCs w:val="16"/>
                <w:lang w:eastAsia="uk-UA"/>
              </w:rPr>
            </w:pPr>
          </w:p>
        </w:tc>
      </w:tr>
    </w:tbl>
    <w:p w14:paraId="4C65AD8F" w14:textId="77777777" w:rsidR="00442474" w:rsidRPr="00442474" w:rsidRDefault="00442474" w:rsidP="00442474">
      <w:pPr>
        <w:spacing w:before="0" w:after="0"/>
        <w:rPr>
          <w:rFonts w:ascii="Times New Roman" w:eastAsia="Times New Roman" w:hAnsi="Times New Roman" w:cs="Times New Roman"/>
          <w:sz w:val="16"/>
          <w:szCs w:val="16"/>
          <w:lang w:eastAsia="uk-UA"/>
        </w:rPr>
      </w:pPr>
    </w:p>
    <w:tbl>
      <w:tblPr>
        <w:tblStyle w:val="TableGrid1"/>
        <w:tblW w:w="10506" w:type="dxa"/>
        <w:tblBorders>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10506"/>
      </w:tblGrid>
      <w:tr w:rsidR="00442474" w:rsidRPr="00442474" w14:paraId="6AA0A0C5" w14:textId="77777777" w:rsidTr="00904D91">
        <w:trPr>
          <w:tblHeader/>
        </w:trPr>
        <w:tc>
          <w:tcPr>
            <w:tcW w:w="10506" w:type="dxa"/>
            <w:tcMar>
              <w:top w:w="0" w:type="dxa"/>
              <w:left w:w="0" w:type="dxa"/>
              <w:bottom w:w="0" w:type="dxa"/>
              <w:right w:w="0" w:type="dxa"/>
            </w:tcMar>
          </w:tcPr>
          <w:tbl>
            <w:tblPr>
              <w:tblStyle w:val="TableGrid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75"/>
              <w:gridCol w:w="8921"/>
            </w:tblGrid>
            <w:tr w:rsidR="00442474" w:rsidRPr="00442474" w14:paraId="091B40B6" w14:textId="77777777" w:rsidTr="00904D91">
              <w:tc>
                <w:tcPr>
                  <w:tcW w:w="1576" w:type="dxa"/>
                  <w:tcBorders>
                    <w:bottom w:val="single" w:sz="4" w:space="0" w:color="auto"/>
                    <w:right w:val="single" w:sz="4" w:space="0" w:color="auto"/>
                  </w:tcBorders>
                  <w:shd w:val="clear" w:color="auto" w:fill="62EFD3"/>
                  <w:tcMar>
                    <w:top w:w="60" w:type="dxa"/>
                    <w:left w:w="60" w:type="dxa"/>
                    <w:bottom w:w="60" w:type="dxa"/>
                    <w:right w:w="60" w:type="dxa"/>
                  </w:tcMar>
                </w:tcPr>
                <w:p w14:paraId="73C03368"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b/>
                      <w:sz w:val="16"/>
                      <w:szCs w:val="16"/>
                      <w:lang w:eastAsia="uk-UA"/>
                    </w:rPr>
                    <w:t>residence</w:t>
                  </w:r>
                </w:p>
              </w:tc>
              <w:tc>
                <w:tcPr>
                  <w:tcW w:w="8930" w:type="dxa"/>
                  <w:tcBorders>
                    <w:bottom w:val="single" w:sz="4" w:space="0" w:color="auto"/>
                  </w:tcBorders>
                  <w:shd w:val="clear" w:color="auto" w:fill="62EFD3"/>
                  <w:tcMar>
                    <w:top w:w="0" w:type="dxa"/>
                    <w:left w:w="60" w:type="dxa"/>
                    <w:bottom w:w="0" w:type="dxa"/>
                    <w:right w:w="0" w:type="dxa"/>
                  </w:tcMar>
                </w:tcPr>
                <w:p w14:paraId="2F8106E2" w14:textId="77777777" w:rsidR="00442474" w:rsidRPr="00442474" w:rsidRDefault="00442474" w:rsidP="00442474">
                  <w:pPr>
                    <w:keepNext/>
                    <w:spacing w:before="0" w:after="0"/>
                    <w:outlineLvl w:val="0"/>
                    <w:rPr>
                      <w:rFonts w:ascii="Arial" w:hAnsi="Arial" w:cs="Arial"/>
                      <w:b/>
                      <w:bCs/>
                      <w:kern w:val="32"/>
                      <w:sz w:val="16"/>
                      <w:szCs w:val="16"/>
                      <w:lang w:eastAsia="uk-UA"/>
                    </w:rPr>
                  </w:pPr>
                  <w:r w:rsidRPr="00442474">
                    <w:rPr>
                      <w:rFonts w:ascii="Arial" w:eastAsia="Arial" w:hAnsi="Arial" w:cs="Arial"/>
                      <w:b/>
                      <w:bCs/>
                      <w:kern w:val="32"/>
                      <w:sz w:val="16"/>
                      <w:szCs w:val="16"/>
                      <w:lang w:eastAsia="uk-UA"/>
                    </w:rPr>
                    <w:t>{{\county.a}}</w:t>
                  </w:r>
                </w:p>
                <w:p w14:paraId="03F1C760" w14:textId="77777777" w:rsidR="00442474" w:rsidRPr="00442474" w:rsidRDefault="00442474" w:rsidP="00442474">
                  <w:pPr>
                    <w:keepNext/>
                    <w:spacing w:before="0" w:after="0"/>
                    <w:outlineLvl w:val="0"/>
                    <w:rPr>
                      <w:rFonts w:ascii="Arial" w:hAnsi="Arial" w:cs="Arial"/>
                      <w:b/>
                      <w:bCs/>
                      <w:kern w:val="32"/>
                      <w:sz w:val="16"/>
                      <w:szCs w:val="16"/>
                      <w:lang w:eastAsia="uk-UA"/>
                    </w:rPr>
                  </w:pPr>
                  <w:r w:rsidRPr="00442474">
                    <w:rPr>
                      <w:rFonts w:ascii="Arial" w:eastAsia="Arial" w:hAnsi="Arial" w:cs="Arial"/>
                      <w:b/>
                      <w:bCs/>
                      <w:kern w:val="32"/>
                      <w:sz w:val="16"/>
                      <w:szCs w:val="16"/>
                      <w:lang w:eastAsia="uk-UA"/>
                    </w:rPr>
                    <w:t>Where do you live?</w:t>
                  </w:r>
                </w:p>
                <w:p w14:paraId="6D7A54FC" w14:textId="77777777" w:rsidR="00442474" w:rsidRPr="00442474" w:rsidRDefault="00442474" w:rsidP="00442474">
                  <w:pPr>
                    <w:keepNext/>
                    <w:spacing w:before="0" w:after="0"/>
                    <w:outlineLvl w:val="0"/>
                    <w:rPr>
                      <w:rFonts w:ascii="Arial" w:hAnsi="Arial" w:cs="Arial"/>
                      <w:b/>
                      <w:bCs/>
                      <w:kern w:val="32"/>
                      <w:sz w:val="16"/>
                      <w:szCs w:val="16"/>
                      <w:lang w:eastAsia="uk-UA"/>
                    </w:rPr>
                  </w:pPr>
                  <w:r w:rsidRPr="00442474">
                    <w:rPr>
                      <w:rFonts w:ascii="Arial" w:eastAsia="Arial" w:hAnsi="Arial" w:cs="Arial"/>
                      <w:b/>
                      <w:bCs/>
                      <w:kern w:val="32"/>
                      <w:sz w:val="16"/>
                      <w:szCs w:val="16"/>
                      <w:lang w:eastAsia="uk-UA"/>
                    </w:rPr>
                    <w:t>You can search for your address in the field or tap the map to zoom in, position, or move your cursor</w:t>
                  </w:r>
                </w:p>
              </w:tc>
            </w:tr>
          </w:tbl>
          <w:p w14:paraId="758E2EA7" w14:textId="77777777" w:rsidR="00442474" w:rsidRPr="00442474" w:rsidRDefault="00442474" w:rsidP="00442474">
            <w:pPr>
              <w:spacing w:before="0" w:after="0"/>
              <w:rPr>
                <w:rFonts w:ascii="Times New Roman" w:hAnsi="Times New Roman"/>
                <w:sz w:val="16"/>
                <w:szCs w:val="16"/>
                <w:lang w:eastAsia="uk-UA"/>
              </w:rPr>
            </w:pPr>
          </w:p>
        </w:tc>
      </w:tr>
      <w:tr w:rsidR="00442474" w:rsidRPr="00442474" w14:paraId="25B699FE" w14:textId="77777777" w:rsidTr="00904D91">
        <w:tc>
          <w:tcPr>
            <w:tcW w:w="10506" w:type="dxa"/>
            <w:tcMar>
              <w:top w:w="0" w:type="dxa"/>
              <w:left w:w="0" w:type="dxa"/>
              <w:bottom w:w="0" w:type="dxa"/>
              <w:right w:w="0" w:type="dxa"/>
            </w:tcMar>
          </w:tcPr>
          <w:tbl>
            <w:tblPr>
              <w:tblStyle w:val="TableGrid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9456"/>
              <w:gridCol w:w="600"/>
              <w:gridCol w:w="440"/>
            </w:tblGrid>
            <w:tr w:rsidR="00442474" w:rsidRPr="00442474" w14:paraId="1750BE76" w14:textId="77777777" w:rsidTr="00904D91">
              <w:tc>
                <w:tcPr>
                  <w:tcW w:w="9466" w:type="dxa"/>
                  <w:tcMar>
                    <w:top w:w="40" w:type="dxa"/>
                    <w:left w:w="40" w:type="dxa"/>
                    <w:bottom w:w="40" w:type="dxa"/>
                    <w:right w:w="40" w:type="dxa"/>
                  </w:tcMar>
                  <w:vAlign w:val="center"/>
                </w:tcPr>
                <w:p w14:paraId="2F44992F"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sz w:val="16"/>
                      <w:szCs w:val="16"/>
                      <w:lang w:eastAsia="uk-UA"/>
                    </w:rPr>
                    <w:t>Coordinate</w:t>
                  </w:r>
                </w:p>
              </w:tc>
              <w:tc>
                <w:tcPr>
                  <w:tcW w:w="600" w:type="dxa"/>
                  <w:tcMar>
                    <w:top w:w="40" w:type="dxa"/>
                    <w:left w:w="40" w:type="dxa"/>
                    <w:bottom w:w="40" w:type="dxa"/>
                    <w:right w:w="40" w:type="dxa"/>
                  </w:tcMar>
                  <w:vAlign w:val="center"/>
                </w:tcPr>
                <w:p w14:paraId="75B55DF6" w14:textId="77777777" w:rsidR="00442474" w:rsidRPr="00442474" w:rsidRDefault="00442474" w:rsidP="00442474">
                  <w:pPr>
                    <w:spacing w:before="0" w:after="0"/>
                    <w:jc w:val="center"/>
                    <w:rPr>
                      <w:rFonts w:ascii="Times New Roman" w:hAnsi="Times New Roman"/>
                      <w:sz w:val="16"/>
                      <w:szCs w:val="16"/>
                      <w:lang w:eastAsia="uk-UA"/>
                    </w:rPr>
                  </w:pPr>
                  <w:r w:rsidRPr="00442474">
                    <w:rPr>
                      <w:rFonts w:ascii="Arial" w:eastAsia="Arial" w:hAnsi="Arial" w:cs="Arial"/>
                      <w:sz w:val="16"/>
                      <w:szCs w:val="16"/>
                      <w:lang w:eastAsia="uk-UA"/>
                    </w:rPr>
                    <w:t>Open</w:t>
                  </w:r>
                </w:p>
              </w:tc>
              <w:tc>
                <w:tcPr>
                  <w:tcW w:w="440" w:type="dxa"/>
                  <w:tcMar>
                    <w:top w:w="40" w:type="dxa"/>
                    <w:left w:w="40" w:type="dxa"/>
                    <w:bottom w:w="40" w:type="dxa"/>
                    <w:right w:w="40" w:type="dxa"/>
                  </w:tcMar>
                  <w:vAlign w:val="center"/>
                </w:tcPr>
                <w:p w14:paraId="49E2A7EB"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sz w:val="16"/>
                      <w:szCs w:val="16"/>
                      <w:lang w:eastAsia="uk-UA"/>
                    </w:rPr>
                    <w:t>1</w:t>
                  </w:r>
                </w:p>
              </w:tc>
            </w:tr>
          </w:tbl>
          <w:p w14:paraId="0FA7716A" w14:textId="77777777" w:rsidR="00442474" w:rsidRPr="00442474" w:rsidRDefault="00442474" w:rsidP="00442474">
            <w:pPr>
              <w:spacing w:before="0" w:after="0"/>
              <w:rPr>
                <w:rFonts w:ascii="Times New Roman" w:hAnsi="Times New Roman"/>
                <w:sz w:val="16"/>
                <w:szCs w:val="16"/>
                <w:lang w:eastAsia="uk-UA"/>
              </w:rPr>
            </w:pPr>
          </w:p>
        </w:tc>
      </w:tr>
    </w:tbl>
    <w:p w14:paraId="693E7EBC" w14:textId="77777777" w:rsidR="00442474" w:rsidRPr="00442474" w:rsidRDefault="00442474" w:rsidP="00442474">
      <w:pPr>
        <w:spacing w:before="0" w:after="0"/>
        <w:rPr>
          <w:rFonts w:ascii="Times New Roman" w:eastAsia="Times New Roman" w:hAnsi="Times New Roman" w:cs="Times New Roman"/>
          <w:sz w:val="16"/>
          <w:szCs w:val="16"/>
          <w:lang w:eastAsia="uk-UA"/>
        </w:rPr>
      </w:pPr>
    </w:p>
    <w:tbl>
      <w:tblPr>
        <w:tblStyle w:val="TableGrid1"/>
        <w:tblW w:w="0" w:type="auto"/>
        <w:tblBorders>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10506"/>
      </w:tblGrid>
      <w:tr w:rsidR="00442474" w:rsidRPr="00442474" w14:paraId="0A47A053" w14:textId="77777777" w:rsidTr="00904D91">
        <w:trPr>
          <w:tblHeader/>
        </w:trPr>
        <w:tc>
          <w:tcPr>
            <w:tcW w:w="10506" w:type="dxa"/>
            <w:tcMar>
              <w:top w:w="0" w:type="dxa"/>
              <w:left w:w="0" w:type="dxa"/>
              <w:bottom w:w="0" w:type="dxa"/>
              <w:right w:w="0" w:type="dxa"/>
            </w:tcMar>
          </w:tcPr>
          <w:tbl>
            <w:tblPr>
              <w:tblStyle w:val="TableGrid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75"/>
              <w:gridCol w:w="8921"/>
            </w:tblGrid>
            <w:tr w:rsidR="00442474" w:rsidRPr="00442474" w14:paraId="481DCE27" w14:textId="77777777" w:rsidTr="00904D91">
              <w:tc>
                <w:tcPr>
                  <w:tcW w:w="1576" w:type="dxa"/>
                  <w:tcBorders>
                    <w:bottom w:val="single" w:sz="4" w:space="0" w:color="auto"/>
                    <w:right w:val="single" w:sz="4" w:space="0" w:color="auto"/>
                  </w:tcBorders>
                  <w:shd w:val="clear" w:color="auto" w:fill="62EFD3"/>
                  <w:tcMar>
                    <w:top w:w="60" w:type="dxa"/>
                    <w:left w:w="60" w:type="dxa"/>
                    <w:bottom w:w="60" w:type="dxa"/>
                    <w:right w:w="60" w:type="dxa"/>
                  </w:tcMar>
                </w:tcPr>
                <w:p w14:paraId="1D90EDDB"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b/>
                      <w:sz w:val="16"/>
                      <w:szCs w:val="16"/>
                      <w:lang w:eastAsia="uk-UA"/>
                    </w:rPr>
                    <w:t>access</w:t>
                  </w:r>
                </w:p>
              </w:tc>
              <w:tc>
                <w:tcPr>
                  <w:tcW w:w="8930" w:type="dxa"/>
                  <w:tcBorders>
                    <w:bottom w:val="single" w:sz="4" w:space="0" w:color="auto"/>
                  </w:tcBorders>
                  <w:shd w:val="clear" w:color="auto" w:fill="62EFD3"/>
                  <w:tcMar>
                    <w:top w:w="0" w:type="dxa"/>
                    <w:left w:w="60" w:type="dxa"/>
                    <w:bottom w:w="0" w:type="dxa"/>
                    <w:right w:w="0" w:type="dxa"/>
                  </w:tcMar>
                </w:tcPr>
                <w:p w14:paraId="5C01B230" w14:textId="77777777" w:rsidR="00442474" w:rsidRPr="00442474" w:rsidRDefault="00442474" w:rsidP="00442474">
                  <w:pPr>
                    <w:keepNext/>
                    <w:spacing w:before="0" w:after="0"/>
                    <w:outlineLvl w:val="0"/>
                    <w:rPr>
                      <w:rFonts w:ascii="Arial" w:hAnsi="Arial" w:cs="Arial"/>
                      <w:b/>
                      <w:bCs/>
                      <w:kern w:val="32"/>
                      <w:sz w:val="16"/>
                      <w:szCs w:val="16"/>
                      <w:lang w:eastAsia="uk-UA"/>
                    </w:rPr>
                  </w:pPr>
                  <w:r w:rsidRPr="00442474">
                    <w:rPr>
                      <w:rFonts w:ascii="Arial" w:eastAsia="Arial" w:hAnsi="Arial" w:cs="Arial"/>
                      <w:b/>
                      <w:bCs/>
                      <w:kern w:val="32"/>
                      <w:sz w:val="16"/>
                      <w:szCs w:val="16"/>
                      <w:lang w:eastAsia="uk-UA"/>
                    </w:rPr>
                    <w:t>Do you own or have access to...</w:t>
                  </w:r>
                </w:p>
              </w:tc>
            </w:tr>
          </w:tbl>
          <w:p w14:paraId="3A7A8B87" w14:textId="77777777" w:rsidR="00442474" w:rsidRPr="00442474" w:rsidRDefault="00442474" w:rsidP="00442474">
            <w:pPr>
              <w:spacing w:before="0" w:after="0"/>
              <w:rPr>
                <w:rFonts w:ascii="Times New Roman" w:hAnsi="Times New Roman"/>
                <w:sz w:val="16"/>
                <w:szCs w:val="16"/>
                <w:lang w:eastAsia="uk-UA"/>
              </w:rPr>
            </w:pPr>
          </w:p>
        </w:tc>
      </w:tr>
      <w:tr w:rsidR="00442474" w:rsidRPr="00442474" w14:paraId="2BC9E723" w14:textId="77777777" w:rsidTr="00904D91">
        <w:tc>
          <w:tcPr>
            <w:tcW w:w="10506" w:type="dxa"/>
            <w:tcMar>
              <w:top w:w="0" w:type="dxa"/>
              <w:left w:w="0" w:type="dxa"/>
              <w:bottom w:w="0" w:type="dxa"/>
              <w:right w:w="0" w:type="dxa"/>
            </w:tcMar>
          </w:tcPr>
          <w:tbl>
            <w:tblPr>
              <w:tblStyle w:val="TableGrid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859"/>
              <w:gridCol w:w="1399"/>
              <w:gridCol w:w="1399"/>
              <w:gridCol w:w="1399"/>
              <w:gridCol w:w="440"/>
            </w:tblGrid>
            <w:tr w:rsidR="00442474" w:rsidRPr="00442474" w14:paraId="15DC3F59" w14:textId="77777777" w:rsidTr="00904D91">
              <w:tc>
                <w:tcPr>
                  <w:tcW w:w="5866" w:type="dxa"/>
                </w:tcPr>
                <w:p w14:paraId="78DE414D" w14:textId="77777777" w:rsidR="00442474" w:rsidRPr="00442474" w:rsidRDefault="00442474" w:rsidP="00442474">
                  <w:pPr>
                    <w:spacing w:before="0" w:after="0"/>
                    <w:rPr>
                      <w:rFonts w:ascii="Times New Roman" w:hAnsi="Times New Roman"/>
                      <w:sz w:val="16"/>
                      <w:szCs w:val="16"/>
                      <w:lang w:eastAsia="uk-UA"/>
                    </w:rPr>
                  </w:pPr>
                </w:p>
              </w:tc>
              <w:tc>
                <w:tcPr>
                  <w:tcW w:w="1400" w:type="dxa"/>
                  <w:tcMar>
                    <w:top w:w="40" w:type="dxa"/>
                    <w:left w:w="40" w:type="dxa"/>
                    <w:bottom w:w="40" w:type="dxa"/>
                    <w:right w:w="40" w:type="dxa"/>
                  </w:tcMar>
                  <w:vAlign w:val="center"/>
                </w:tcPr>
                <w:p w14:paraId="017C2D2C" w14:textId="77777777" w:rsidR="00442474" w:rsidRPr="00442474" w:rsidRDefault="00442474" w:rsidP="00442474">
                  <w:pPr>
                    <w:spacing w:before="0" w:after="0"/>
                    <w:jc w:val="center"/>
                    <w:rPr>
                      <w:rFonts w:ascii="Times New Roman" w:hAnsi="Times New Roman"/>
                      <w:sz w:val="16"/>
                      <w:szCs w:val="16"/>
                      <w:lang w:eastAsia="uk-UA"/>
                    </w:rPr>
                  </w:pPr>
                  <w:r w:rsidRPr="00442474">
                    <w:rPr>
                      <w:rFonts w:ascii="Arial" w:eastAsia="Arial" w:hAnsi="Arial" w:cs="Arial"/>
                      <w:sz w:val="16"/>
                      <w:szCs w:val="16"/>
                      <w:lang w:eastAsia="uk-UA"/>
                    </w:rPr>
                    <w:t>I own</w:t>
                  </w:r>
                </w:p>
              </w:tc>
              <w:tc>
                <w:tcPr>
                  <w:tcW w:w="1400" w:type="dxa"/>
                  <w:tcMar>
                    <w:top w:w="40" w:type="dxa"/>
                    <w:left w:w="40" w:type="dxa"/>
                    <w:bottom w:w="40" w:type="dxa"/>
                    <w:right w:w="40" w:type="dxa"/>
                  </w:tcMar>
                  <w:vAlign w:val="center"/>
                </w:tcPr>
                <w:p w14:paraId="13DDB0C0" w14:textId="77777777" w:rsidR="00442474" w:rsidRPr="00442474" w:rsidRDefault="00442474" w:rsidP="00442474">
                  <w:pPr>
                    <w:spacing w:before="0" w:after="0"/>
                    <w:jc w:val="center"/>
                    <w:rPr>
                      <w:rFonts w:ascii="Times New Roman" w:hAnsi="Times New Roman"/>
                      <w:sz w:val="16"/>
                      <w:szCs w:val="16"/>
                      <w:lang w:eastAsia="uk-UA"/>
                    </w:rPr>
                  </w:pPr>
                  <w:r w:rsidRPr="00442474">
                    <w:rPr>
                      <w:rFonts w:ascii="Arial" w:eastAsia="Arial" w:hAnsi="Arial" w:cs="Arial"/>
                      <w:sz w:val="16"/>
                      <w:szCs w:val="16"/>
                      <w:lang w:eastAsia="uk-UA"/>
                    </w:rPr>
                    <w:t>I don't own, but I have access</w:t>
                  </w:r>
                </w:p>
              </w:tc>
              <w:tc>
                <w:tcPr>
                  <w:tcW w:w="1400" w:type="dxa"/>
                  <w:tcMar>
                    <w:top w:w="40" w:type="dxa"/>
                    <w:left w:w="40" w:type="dxa"/>
                    <w:bottom w:w="40" w:type="dxa"/>
                    <w:right w:w="40" w:type="dxa"/>
                  </w:tcMar>
                  <w:vAlign w:val="center"/>
                </w:tcPr>
                <w:p w14:paraId="3AD27F55" w14:textId="77777777" w:rsidR="00442474" w:rsidRPr="00442474" w:rsidRDefault="00442474" w:rsidP="00442474">
                  <w:pPr>
                    <w:spacing w:before="0" w:after="0"/>
                    <w:jc w:val="center"/>
                    <w:rPr>
                      <w:rFonts w:ascii="Times New Roman" w:hAnsi="Times New Roman"/>
                      <w:sz w:val="16"/>
                      <w:szCs w:val="16"/>
                      <w:lang w:eastAsia="uk-UA"/>
                    </w:rPr>
                  </w:pPr>
                  <w:r w:rsidRPr="00442474">
                    <w:rPr>
                      <w:rFonts w:ascii="Arial" w:eastAsia="Arial" w:hAnsi="Arial" w:cs="Arial"/>
                      <w:sz w:val="16"/>
                      <w:szCs w:val="16"/>
                      <w:lang w:eastAsia="uk-UA"/>
                    </w:rPr>
                    <w:t>I don't have access to</w:t>
                  </w:r>
                </w:p>
              </w:tc>
              <w:tc>
                <w:tcPr>
                  <w:tcW w:w="440" w:type="dxa"/>
                </w:tcPr>
                <w:p w14:paraId="386BAD18" w14:textId="77777777" w:rsidR="00442474" w:rsidRPr="00442474" w:rsidRDefault="00442474" w:rsidP="00442474">
                  <w:pPr>
                    <w:spacing w:before="0" w:after="0"/>
                    <w:rPr>
                      <w:rFonts w:ascii="Times New Roman" w:hAnsi="Times New Roman"/>
                      <w:sz w:val="16"/>
                      <w:szCs w:val="16"/>
                      <w:lang w:eastAsia="uk-UA"/>
                    </w:rPr>
                  </w:pPr>
                </w:p>
              </w:tc>
            </w:tr>
            <w:tr w:rsidR="00442474" w:rsidRPr="00442474" w14:paraId="22CF4009" w14:textId="77777777" w:rsidTr="00904D91">
              <w:tc>
                <w:tcPr>
                  <w:tcW w:w="5866" w:type="dxa"/>
                </w:tcPr>
                <w:p w14:paraId="3D76F3B4" w14:textId="77777777" w:rsidR="00442474" w:rsidRPr="00442474" w:rsidRDefault="00442474" w:rsidP="00442474">
                  <w:pPr>
                    <w:spacing w:before="0" w:after="0"/>
                    <w:rPr>
                      <w:rFonts w:ascii="Times New Roman" w:hAnsi="Times New Roman"/>
                      <w:sz w:val="16"/>
                      <w:szCs w:val="16"/>
                      <w:lang w:eastAsia="uk-UA"/>
                    </w:rPr>
                  </w:pPr>
                </w:p>
              </w:tc>
              <w:tc>
                <w:tcPr>
                  <w:tcW w:w="1400" w:type="dxa"/>
                  <w:tcMar>
                    <w:top w:w="0" w:type="dxa"/>
                    <w:left w:w="0" w:type="dxa"/>
                    <w:bottom w:w="0" w:type="dxa"/>
                    <w:right w:w="0" w:type="dxa"/>
                  </w:tcMar>
                  <w:vAlign w:val="center"/>
                </w:tcPr>
                <w:p w14:paraId="177006FA" w14:textId="77777777" w:rsidR="00442474" w:rsidRPr="00442474" w:rsidRDefault="00442474" w:rsidP="00442474">
                  <w:pPr>
                    <w:spacing w:before="0" w:after="0"/>
                    <w:jc w:val="center"/>
                    <w:rPr>
                      <w:rFonts w:ascii="Times New Roman" w:hAnsi="Times New Roman"/>
                      <w:sz w:val="16"/>
                      <w:szCs w:val="16"/>
                      <w:lang w:eastAsia="uk-UA"/>
                    </w:rPr>
                  </w:pPr>
                  <w:r w:rsidRPr="00442474">
                    <w:rPr>
                      <w:rFonts w:ascii="Arial" w:eastAsia="Arial" w:hAnsi="Arial" w:cs="Arial"/>
                      <w:sz w:val="16"/>
                      <w:szCs w:val="16"/>
                      <w:lang w:eastAsia="uk-UA"/>
                    </w:rPr>
                    <w:t>1</w:t>
                  </w:r>
                </w:p>
              </w:tc>
              <w:tc>
                <w:tcPr>
                  <w:tcW w:w="1400" w:type="dxa"/>
                  <w:tcMar>
                    <w:top w:w="0" w:type="dxa"/>
                    <w:left w:w="0" w:type="dxa"/>
                    <w:bottom w:w="0" w:type="dxa"/>
                    <w:right w:w="0" w:type="dxa"/>
                  </w:tcMar>
                  <w:vAlign w:val="center"/>
                </w:tcPr>
                <w:p w14:paraId="3FC85C58" w14:textId="77777777" w:rsidR="00442474" w:rsidRPr="00442474" w:rsidRDefault="00442474" w:rsidP="00442474">
                  <w:pPr>
                    <w:spacing w:before="0" w:after="0"/>
                    <w:jc w:val="center"/>
                    <w:rPr>
                      <w:rFonts w:ascii="Times New Roman" w:hAnsi="Times New Roman"/>
                      <w:sz w:val="16"/>
                      <w:szCs w:val="16"/>
                      <w:lang w:eastAsia="uk-UA"/>
                    </w:rPr>
                  </w:pPr>
                  <w:r w:rsidRPr="00442474">
                    <w:rPr>
                      <w:rFonts w:ascii="Arial" w:eastAsia="Arial" w:hAnsi="Arial" w:cs="Arial"/>
                      <w:sz w:val="16"/>
                      <w:szCs w:val="16"/>
                      <w:lang w:eastAsia="uk-UA"/>
                    </w:rPr>
                    <w:t>2</w:t>
                  </w:r>
                </w:p>
              </w:tc>
              <w:tc>
                <w:tcPr>
                  <w:tcW w:w="1400" w:type="dxa"/>
                  <w:tcMar>
                    <w:top w:w="0" w:type="dxa"/>
                    <w:left w:w="0" w:type="dxa"/>
                    <w:bottom w:w="0" w:type="dxa"/>
                    <w:right w:w="0" w:type="dxa"/>
                  </w:tcMar>
                  <w:vAlign w:val="center"/>
                </w:tcPr>
                <w:p w14:paraId="048B664D" w14:textId="77777777" w:rsidR="00442474" w:rsidRPr="00442474" w:rsidRDefault="00442474" w:rsidP="00442474">
                  <w:pPr>
                    <w:spacing w:before="0" w:after="0"/>
                    <w:jc w:val="center"/>
                    <w:rPr>
                      <w:rFonts w:ascii="Times New Roman" w:hAnsi="Times New Roman"/>
                      <w:sz w:val="16"/>
                      <w:szCs w:val="16"/>
                      <w:lang w:eastAsia="uk-UA"/>
                    </w:rPr>
                  </w:pPr>
                  <w:r w:rsidRPr="00442474">
                    <w:rPr>
                      <w:rFonts w:ascii="Arial" w:eastAsia="Arial" w:hAnsi="Arial" w:cs="Arial"/>
                      <w:sz w:val="16"/>
                      <w:szCs w:val="16"/>
                      <w:lang w:eastAsia="uk-UA"/>
                    </w:rPr>
                    <w:t>3</w:t>
                  </w:r>
                </w:p>
              </w:tc>
              <w:tc>
                <w:tcPr>
                  <w:tcW w:w="440" w:type="dxa"/>
                </w:tcPr>
                <w:p w14:paraId="72E052A4" w14:textId="77777777" w:rsidR="00442474" w:rsidRPr="00442474" w:rsidRDefault="00442474" w:rsidP="00442474">
                  <w:pPr>
                    <w:spacing w:before="0" w:after="0"/>
                    <w:rPr>
                      <w:rFonts w:ascii="Times New Roman" w:hAnsi="Times New Roman"/>
                      <w:sz w:val="16"/>
                      <w:szCs w:val="16"/>
                      <w:lang w:eastAsia="uk-UA"/>
                    </w:rPr>
                  </w:pPr>
                </w:p>
              </w:tc>
            </w:tr>
            <w:tr w:rsidR="00442474" w:rsidRPr="00442474" w14:paraId="4AA3B25D" w14:textId="77777777" w:rsidTr="00904D91">
              <w:tc>
                <w:tcPr>
                  <w:tcW w:w="5866" w:type="dxa"/>
                  <w:tcBorders>
                    <w:bottom w:val="single" w:sz="4" w:space="0" w:color="CCCCCC"/>
                  </w:tcBorders>
                  <w:tcMar>
                    <w:top w:w="40" w:type="dxa"/>
                    <w:left w:w="40" w:type="dxa"/>
                    <w:bottom w:w="40" w:type="dxa"/>
                    <w:right w:w="40" w:type="dxa"/>
                  </w:tcMar>
                  <w:vAlign w:val="center"/>
                </w:tcPr>
                <w:p w14:paraId="03D866D3"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sz w:val="16"/>
                      <w:szCs w:val="16"/>
                      <w:lang w:eastAsia="uk-UA"/>
                    </w:rPr>
                    <w:t>car?</w:t>
                  </w:r>
                </w:p>
              </w:tc>
              <w:tc>
                <w:tcPr>
                  <w:tcW w:w="1400" w:type="dxa"/>
                  <w:tcBorders>
                    <w:bottom w:val="single" w:sz="4" w:space="0" w:color="CCCCCC"/>
                  </w:tcBorders>
                  <w:tcMar>
                    <w:top w:w="40" w:type="dxa"/>
                    <w:left w:w="40" w:type="dxa"/>
                    <w:bottom w:w="40" w:type="dxa"/>
                    <w:right w:w="40" w:type="dxa"/>
                  </w:tcMar>
                  <w:vAlign w:val="center"/>
                </w:tcPr>
                <w:tbl>
                  <w:tblPr>
                    <w:tblStyle w:val="TableGrid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00"/>
                  </w:tblGrid>
                  <w:tr w:rsidR="00442474" w:rsidRPr="00442474" w14:paraId="708AC3C9" w14:textId="77777777" w:rsidTr="00904D91">
                    <w:trPr>
                      <w:jc w:val="center"/>
                    </w:trPr>
                    <w:tc>
                      <w:tcPr>
                        <w:tcW w:w="300" w:type="dxa"/>
                        <w:tcMar>
                          <w:top w:w="40" w:type="dxa"/>
                          <w:left w:w="40" w:type="dxa"/>
                          <w:bottom w:w="40" w:type="dxa"/>
                          <w:right w:w="40" w:type="dxa"/>
                        </w:tcMar>
                        <w:vAlign w:val="center"/>
                      </w:tcPr>
                      <w:p w14:paraId="1FED600E" w14:textId="77777777" w:rsidR="00442474" w:rsidRPr="00442474" w:rsidRDefault="00442474" w:rsidP="00442474">
                        <w:pPr>
                          <w:spacing w:before="0" w:after="0"/>
                          <w:rPr>
                            <w:rFonts w:ascii="Times New Roman" w:hAnsi="Times New Roman"/>
                            <w:sz w:val="16"/>
                            <w:szCs w:val="16"/>
                            <w:lang w:eastAsia="uk-UA"/>
                          </w:rPr>
                        </w:pPr>
                        <w:r w:rsidRPr="00442474">
                          <w:rPr>
                            <w:rFonts w:ascii="Wingdings" w:eastAsia="Wingdings" w:hAnsi="Wingdings" w:cs="Wingdings"/>
                            <w:sz w:val="16"/>
                            <w:szCs w:val="16"/>
                            <w:lang w:eastAsia="uk-UA"/>
                          </w:rPr>
                          <w:t>¡</w:t>
                        </w:r>
                      </w:p>
                    </w:tc>
                  </w:tr>
                </w:tbl>
                <w:p w14:paraId="1685F9E5" w14:textId="77777777" w:rsidR="00442474" w:rsidRPr="00442474" w:rsidRDefault="00442474" w:rsidP="00442474">
                  <w:pPr>
                    <w:spacing w:before="0" w:after="0"/>
                    <w:rPr>
                      <w:rFonts w:ascii="Times New Roman" w:hAnsi="Times New Roman"/>
                      <w:sz w:val="16"/>
                      <w:szCs w:val="16"/>
                      <w:lang w:eastAsia="uk-UA"/>
                    </w:rPr>
                  </w:pPr>
                </w:p>
              </w:tc>
              <w:tc>
                <w:tcPr>
                  <w:tcW w:w="1400" w:type="dxa"/>
                  <w:tcBorders>
                    <w:bottom w:val="single" w:sz="4" w:space="0" w:color="CCCCCC"/>
                  </w:tcBorders>
                  <w:tcMar>
                    <w:top w:w="40" w:type="dxa"/>
                    <w:left w:w="40" w:type="dxa"/>
                    <w:bottom w:w="40" w:type="dxa"/>
                    <w:right w:w="40" w:type="dxa"/>
                  </w:tcMar>
                  <w:vAlign w:val="center"/>
                </w:tcPr>
                <w:tbl>
                  <w:tblPr>
                    <w:tblStyle w:val="TableGrid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00"/>
                  </w:tblGrid>
                  <w:tr w:rsidR="00442474" w:rsidRPr="00442474" w14:paraId="58CC3945" w14:textId="77777777" w:rsidTr="00904D91">
                    <w:trPr>
                      <w:jc w:val="center"/>
                    </w:trPr>
                    <w:tc>
                      <w:tcPr>
                        <w:tcW w:w="300" w:type="dxa"/>
                        <w:tcMar>
                          <w:top w:w="40" w:type="dxa"/>
                          <w:left w:w="40" w:type="dxa"/>
                          <w:bottom w:w="40" w:type="dxa"/>
                          <w:right w:w="40" w:type="dxa"/>
                        </w:tcMar>
                        <w:vAlign w:val="center"/>
                      </w:tcPr>
                      <w:p w14:paraId="2CD0940B" w14:textId="77777777" w:rsidR="00442474" w:rsidRPr="00442474" w:rsidRDefault="00442474" w:rsidP="00442474">
                        <w:pPr>
                          <w:spacing w:before="0" w:after="0"/>
                          <w:rPr>
                            <w:rFonts w:ascii="Times New Roman" w:hAnsi="Times New Roman"/>
                            <w:sz w:val="16"/>
                            <w:szCs w:val="16"/>
                            <w:lang w:eastAsia="uk-UA"/>
                          </w:rPr>
                        </w:pPr>
                        <w:r w:rsidRPr="00442474">
                          <w:rPr>
                            <w:rFonts w:ascii="Wingdings" w:eastAsia="Wingdings" w:hAnsi="Wingdings" w:cs="Wingdings"/>
                            <w:sz w:val="16"/>
                            <w:szCs w:val="16"/>
                            <w:lang w:eastAsia="uk-UA"/>
                          </w:rPr>
                          <w:t>¡</w:t>
                        </w:r>
                      </w:p>
                    </w:tc>
                  </w:tr>
                </w:tbl>
                <w:p w14:paraId="2DBDECA7" w14:textId="77777777" w:rsidR="00442474" w:rsidRPr="00442474" w:rsidRDefault="00442474" w:rsidP="00442474">
                  <w:pPr>
                    <w:spacing w:before="0" w:after="0"/>
                    <w:rPr>
                      <w:rFonts w:ascii="Times New Roman" w:hAnsi="Times New Roman"/>
                      <w:sz w:val="16"/>
                      <w:szCs w:val="16"/>
                      <w:lang w:eastAsia="uk-UA"/>
                    </w:rPr>
                  </w:pPr>
                </w:p>
              </w:tc>
              <w:tc>
                <w:tcPr>
                  <w:tcW w:w="1400" w:type="dxa"/>
                  <w:tcBorders>
                    <w:bottom w:val="single" w:sz="4" w:space="0" w:color="CCCCCC"/>
                  </w:tcBorders>
                  <w:tcMar>
                    <w:top w:w="40" w:type="dxa"/>
                    <w:left w:w="40" w:type="dxa"/>
                    <w:bottom w:w="40" w:type="dxa"/>
                    <w:right w:w="40" w:type="dxa"/>
                  </w:tcMar>
                  <w:vAlign w:val="center"/>
                </w:tcPr>
                <w:tbl>
                  <w:tblPr>
                    <w:tblStyle w:val="TableGrid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00"/>
                  </w:tblGrid>
                  <w:tr w:rsidR="00442474" w:rsidRPr="00442474" w14:paraId="47839231" w14:textId="77777777" w:rsidTr="00904D91">
                    <w:trPr>
                      <w:jc w:val="center"/>
                    </w:trPr>
                    <w:tc>
                      <w:tcPr>
                        <w:tcW w:w="300" w:type="dxa"/>
                        <w:tcMar>
                          <w:top w:w="40" w:type="dxa"/>
                          <w:left w:w="40" w:type="dxa"/>
                          <w:bottom w:w="40" w:type="dxa"/>
                          <w:right w:w="40" w:type="dxa"/>
                        </w:tcMar>
                        <w:vAlign w:val="center"/>
                      </w:tcPr>
                      <w:p w14:paraId="6A2C7B50" w14:textId="77777777" w:rsidR="00442474" w:rsidRPr="00442474" w:rsidRDefault="00442474" w:rsidP="00442474">
                        <w:pPr>
                          <w:spacing w:before="0" w:after="0"/>
                          <w:rPr>
                            <w:rFonts w:ascii="Times New Roman" w:hAnsi="Times New Roman"/>
                            <w:sz w:val="16"/>
                            <w:szCs w:val="16"/>
                            <w:lang w:eastAsia="uk-UA"/>
                          </w:rPr>
                        </w:pPr>
                        <w:r w:rsidRPr="00442474">
                          <w:rPr>
                            <w:rFonts w:ascii="Wingdings" w:eastAsia="Wingdings" w:hAnsi="Wingdings" w:cs="Wingdings"/>
                            <w:sz w:val="16"/>
                            <w:szCs w:val="16"/>
                            <w:lang w:eastAsia="uk-UA"/>
                          </w:rPr>
                          <w:t>¡</w:t>
                        </w:r>
                      </w:p>
                    </w:tc>
                  </w:tr>
                </w:tbl>
                <w:p w14:paraId="1D8C2B62" w14:textId="77777777" w:rsidR="00442474" w:rsidRPr="00442474" w:rsidRDefault="00442474" w:rsidP="00442474">
                  <w:pPr>
                    <w:spacing w:before="0" w:after="0"/>
                    <w:rPr>
                      <w:rFonts w:ascii="Times New Roman" w:hAnsi="Times New Roman"/>
                      <w:sz w:val="16"/>
                      <w:szCs w:val="16"/>
                      <w:lang w:eastAsia="uk-UA"/>
                    </w:rPr>
                  </w:pPr>
                </w:p>
              </w:tc>
              <w:tc>
                <w:tcPr>
                  <w:tcW w:w="440" w:type="dxa"/>
                  <w:tcBorders>
                    <w:bottom w:val="single" w:sz="4" w:space="0" w:color="CCCCCC"/>
                  </w:tcBorders>
                  <w:tcMar>
                    <w:top w:w="40" w:type="dxa"/>
                    <w:left w:w="40" w:type="dxa"/>
                    <w:bottom w:w="40" w:type="dxa"/>
                    <w:right w:w="40" w:type="dxa"/>
                  </w:tcMar>
                  <w:vAlign w:val="center"/>
                </w:tcPr>
                <w:p w14:paraId="25691051"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sz w:val="16"/>
                      <w:szCs w:val="16"/>
                      <w:lang w:eastAsia="uk-UA"/>
                    </w:rPr>
                    <w:t>1</w:t>
                  </w:r>
                </w:p>
              </w:tc>
            </w:tr>
            <w:tr w:rsidR="00442474" w:rsidRPr="00442474" w14:paraId="45D12516" w14:textId="77777777" w:rsidTr="00904D91">
              <w:tc>
                <w:tcPr>
                  <w:tcW w:w="5866" w:type="dxa"/>
                  <w:tcMar>
                    <w:top w:w="40" w:type="dxa"/>
                    <w:left w:w="40" w:type="dxa"/>
                    <w:bottom w:w="40" w:type="dxa"/>
                    <w:right w:w="40" w:type="dxa"/>
                  </w:tcMar>
                  <w:vAlign w:val="center"/>
                </w:tcPr>
                <w:p w14:paraId="04FE89CF"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sz w:val="16"/>
                      <w:szCs w:val="16"/>
                      <w:lang w:eastAsia="uk-UA"/>
                    </w:rPr>
                    <w:t>bicycle (electric or regular)?</w:t>
                  </w:r>
                </w:p>
              </w:tc>
              <w:tc>
                <w:tcPr>
                  <w:tcW w:w="1400" w:type="dxa"/>
                  <w:tcMar>
                    <w:top w:w="40" w:type="dxa"/>
                    <w:left w:w="40" w:type="dxa"/>
                    <w:bottom w:w="40" w:type="dxa"/>
                    <w:right w:w="40" w:type="dxa"/>
                  </w:tcMar>
                  <w:vAlign w:val="center"/>
                </w:tcPr>
                <w:tbl>
                  <w:tblPr>
                    <w:tblStyle w:val="TableGrid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00"/>
                  </w:tblGrid>
                  <w:tr w:rsidR="00442474" w:rsidRPr="00442474" w14:paraId="02C4E524" w14:textId="77777777" w:rsidTr="00904D91">
                    <w:trPr>
                      <w:jc w:val="center"/>
                    </w:trPr>
                    <w:tc>
                      <w:tcPr>
                        <w:tcW w:w="300" w:type="dxa"/>
                        <w:tcMar>
                          <w:top w:w="40" w:type="dxa"/>
                          <w:left w:w="40" w:type="dxa"/>
                          <w:bottom w:w="40" w:type="dxa"/>
                          <w:right w:w="40" w:type="dxa"/>
                        </w:tcMar>
                        <w:vAlign w:val="center"/>
                      </w:tcPr>
                      <w:p w14:paraId="33F96C84" w14:textId="77777777" w:rsidR="00442474" w:rsidRPr="00442474" w:rsidRDefault="00442474" w:rsidP="00442474">
                        <w:pPr>
                          <w:spacing w:before="0" w:after="0"/>
                          <w:rPr>
                            <w:rFonts w:ascii="Times New Roman" w:hAnsi="Times New Roman"/>
                            <w:sz w:val="16"/>
                            <w:szCs w:val="16"/>
                            <w:lang w:eastAsia="uk-UA"/>
                          </w:rPr>
                        </w:pPr>
                        <w:r w:rsidRPr="00442474">
                          <w:rPr>
                            <w:rFonts w:ascii="Wingdings" w:eastAsia="Wingdings" w:hAnsi="Wingdings" w:cs="Wingdings"/>
                            <w:sz w:val="16"/>
                            <w:szCs w:val="16"/>
                            <w:lang w:eastAsia="uk-UA"/>
                          </w:rPr>
                          <w:t>¡</w:t>
                        </w:r>
                      </w:p>
                    </w:tc>
                  </w:tr>
                </w:tbl>
                <w:p w14:paraId="569739BE" w14:textId="77777777" w:rsidR="00442474" w:rsidRPr="00442474" w:rsidRDefault="00442474" w:rsidP="00442474">
                  <w:pPr>
                    <w:spacing w:before="0" w:after="0"/>
                    <w:rPr>
                      <w:rFonts w:ascii="Times New Roman" w:hAnsi="Times New Roman"/>
                      <w:sz w:val="16"/>
                      <w:szCs w:val="16"/>
                      <w:lang w:eastAsia="uk-UA"/>
                    </w:rPr>
                  </w:pPr>
                </w:p>
              </w:tc>
              <w:tc>
                <w:tcPr>
                  <w:tcW w:w="1400" w:type="dxa"/>
                  <w:tcMar>
                    <w:top w:w="40" w:type="dxa"/>
                    <w:left w:w="40" w:type="dxa"/>
                    <w:bottom w:w="40" w:type="dxa"/>
                    <w:right w:w="40" w:type="dxa"/>
                  </w:tcMar>
                  <w:vAlign w:val="center"/>
                </w:tcPr>
                <w:tbl>
                  <w:tblPr>
                    <w:tblStyle w:val="TableGrid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00"/>
                  </w:tblGrid>
                  <w:tr w:rsidR="00442474" w:rsidRPr="00442474" w14:paraId="46D3F370" w14:textId="77777777" w:rsidTr="00904D91">
                    <w:trPr>
                      <w:jc w:val="center"/>
                    </w:trPr>
                    <w:tc>
                      <w:tcPr>
                        <w:tcW w:w="300" w:type="dxa"/>
                        <w:tcMar>
                          <w:top w:w="40" w:type="dxa"/>
                          <w:left w:w="40" w:type="dxa"/>
                          <w:bottom w:w="40" w:type="dxa"/>
                          <w:right w:w="40" w:type="dxa"/>
                        </w:tcMar>
                        <w:vAlign w:val="center"/>
                      </w:tcPr>
                      <w:p w14:paraId="028F198D" w14:textId="77777777" w:rsidR="00442474" w:rsidRPr="00442474" w:rsidRDefault="00442474" w:rsidP="00442474">
                        <w:pPr>
                          <w:spacing w:before="0" w:after="0"/>
                          <w:rPr>
                            <w:rFonts w:ascii="Times New Roman" w:hAnsi="Times New Roman"/>
                            <w:sz w:val="16"/>
                            <w:szCs w:val="16"/>
                            <w:lang w:eastAsia="uk-UA"/>
                          </w:rPr>
                        </w:pPr>
                        <w:r w:rsidRPr="00442474">
                          <w:rPr>
                            <w:rFonts w:ascii="Wingdings" w:eastAsia="Wingdings" w:hAnsi="Wingdings" w:cs="Wingdings"/>
                            <w:sz w:val="16"/>
                            <w:szCs w:val="16"/>
                            <w:lang w:eastAsia="uk-UA"/>
                          </w:rPr>
                          <w:t>¡</w:t>
                        </w:r>
                      </w:p>
                    </w:tc>
                  </w:tr>
                </w:tbl>
                <w:p w14:paraId="4C2EF8E4" w14:textId="77777777" w:rsidR="00442474" w:rsidRPr="00442474" w:rsidRDefault="00442474" w:rsidP="00442474">
                  <w:pPr>
                    <w:spacing w:before="0" w:after="0"/>
                    <w:rPr>
                      <w:rFonts w:ascii="Times New Roman" w:hAnsi="Times New Roman"/>
                      <w:sz w:val="16"/>
                      <w:szCs w:val="16"/>
                      <w:lang w:eastAsia="uk-UA"/>
                    </w:rPr>
                  </w:pPr>
                </w:p>
              </w:tc>
              <w:tc>
                <w:tcPr>
                  <w:tcW w:w="1400" w:type="dxa"/>
                  <w:tcMar>
                    <w:top w:w="40" w:type="dxa"/>
                    <w:left w:w="40" w:type="dxa"/>
                    <w:bottom w:w="40" w:type="dxa"/>
                    <w:right w:w="40" w:type="dxa"/>
                  </w:tcMar>
                  <w:vAlign w:val="center"/>
                </w:tcPr>
                <w:tbl>
                  <w:tblPr>
                    <w:tblStyle w:val="TableGrid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00"/>
                  </w:tblGrid>
                  <w:tr w:rsidR="00442474" w:rsidRPr="00442474" w14:paraId="79A0D6C0" w14:textId="77777777" w:rsidTr="00904D91">
                    <w:trPr>
                      <w:jc w:val="center"/>
                    </w:trPr>
                    <w:tc>
                      <w:tcPr>
                        <w:tcW w:w="300" w:type="dxa"/>
                        <w:tcMar>
                          <w:top w:w="40" w:type="dxa"/>
                          <w:left w:w="40" w:type="dxa"/>
                          <w:bottom w:w="40" w:type="dxa"/>
                          <w:right w:w="40" w:type="dxa"/>
                        </w:tcMar>
                        <w:vAlign w:val="center"/>
                      </w:tcPr>
                      <w:p w14:paraId="410F0E35" w14:textId="77777777" w:rsidR="00442474" w:rsidRPr="00442474" w:rsidRDefault="00442474" w:rsidP="00442474">
                        <w:pPr>
                          <w:spacing w:before="0" w:after="0"/>
                          <w:rPr>
                            <w:rFonts w:ascii="Times New Roman" w:hAnsi="Times New Roman"/>
                            <w:sz w:val="16"/>
                            <w:szCs w:val="16"/>
                            <w:lang w:eastAsia="uk-UA"/>
                          </w:rPr>
                        </w:pPr>
                        <w:r w:rsidRPr="00442474">
                          <w:rPr>
                            <w:rFonts w:ascii="Wingdings" w:eastAsia="Wingdings" w:hAnsi="Wingdings" w:cs="Wingdings"/>
                            <w:sz w:val="16"/>
                            <w:szCs w:val="16"/>
                            <w:lang w:eastAsia="uk-UA"/>
                          </w:rPr>
                          <w:t>¡</w:t>
                        </w:r>
                      </w:p>
                    </w:tc>
                  </w:tr>
                </w:tbl>
                <w:p w14:paraId="2A5B793D" w14:textId="77777777" w:rsidR="00442474" w:rsidRPr="00442474" w:rsidRDefault="00442474" w:rsidP="00442474">
                  <w:pPr>
                    <w:spacing w:before="0" w:after="0"/>
                    <w:rPr>
                      <w:rFonts w:ascii="Times New Roman" w:hAnsi="Times New Roman"/>
                      <w:sz w:val="16"/>
                      <w:szCs w:val="16"/>
                      <w:lang w:eastAsia="uk-UA"/>
                    </w:rPr>
                  </w:pPr>
                </w:p>
              </w:tc>
              <w:tc>
                <w:tcPr>
                  <w:tcW w:w="440" w:type="dxa"/>
                  <w:tcMar>
                    <w:top w:w="40" w:type="dxa"/>
                    <w:left w:w="40" w:type="dxa"/>
                    <w:bottom w:w="40" w:type="dxa"/>
                    <w:right w:w="40" w:type="dxa"/>
                  </w:tcMar>
                  <w:vAlign w:val="center"/>
                </w:tcPr>
                <w:p w14:paraId="1246EBCF"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sz w:val="16"/>
                      <w:szCs w:val="16"/>
                      <w:lang w:eastAsia="uk-UA"/>
                    </w:rPr>
                    <w:t>2</w:t>
                  </w:r>
                </w:p>
              </w:tc>
            </w:tr>
          </w:tbl>
          <w:p w14:paraId="0388A260" w14:textId="77777777" w:rsidR="00442474" w:rsidRPr="00442474" w:rsidRDefault="00442474" w:rsidP="00442474">
            <w:pPr>
              <w:spacing w:before="0" w:after="0"/>
              <w:rPr>
                <w:rFonts w:ascii="Times New Roman" w:hAnsi="Times New Roman"/>
                <w:sz w:val="16"/>
                <w:szCs w:val="16"/>
                <w:lang w:eastAsia="uk-UA"/>
              </w:rPr>
            </w:pPr>
          </w:p>
        </w:tc>
      </w:tr>
    </w:tbl>
    <w:p w14:paraId="7BB4EE45" w14:textId="77777777" w:rsidR="00442474" w:rsidRPr="00442474" w:rsidRDefault="00442474" w:rsidP="00442474">
      <w:pPr>
        <w:spacing w:before="0" w:after="0"/>
        <w:rPr>
          <w:rFonts w:ascii="Times New Roman" w:eastAsia="Times New Roman" w:hAnsi="Times New Roman" w:cs="Times New Roman"/>
          <w:sz w:val="16"/>
          <w:szCs w:val="16"/>
          <w:lang w:eastAsia="uk-UA"/>
        </w:rPr>
      </w:pPr>
    </w:p>
    <w:tbl>
      <w:tblPr>
        <w:tblStyle w:val="TableGrid1"/>
        <w:tblW w:w="0" w:type="auto"/>
        <w:tblBorders>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10506"/>
      </w:tblGrid>
      <w:tr w:rsidR="00442474" w:rsidRPr="00442474" w14:paraId="566643FC" w14:textId="77777777" w:rsidTr="00904D91">
        <w:trPr>
          <w:tblHeader/>
        </w:trPr>
        <w:tc>
          <w:tcPr>
            <w:tcW w:w="10506" w:type="dxa"/>
            <w:tcMar>
              <w:top w:w="0" w:type="dxa"/>
              <w:left w:w="0" w:type="dxa"/>
              <w:bottom w:w="0" w:type="dxa"/>
              <w:right w:w="0" w:type="dxa"/>
            </w:tcMar>
          </w:tcPr>
          <w:tbl>
            <w:tblPr>
              <w:tblStyle w:val="TableGrid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75"/>
              <w:gridCol w:w="8921"/>
            </w:tblGrid>
            <w:tr w:rsidR="00442474" w:rsidRPr="00442474" w14:paraId="7E683E9C" w14:textId="77777777" w:rsidTr="00904D91">
              <w:tc>
                <w:tcPr>
                  <w:tcW w:w="1576" w:type="dxa"/>
                  <w:tcBorders>
                    <w:bottom w:val="single" w:sz="4" w:space="0" w:color="auto"/>
                    <w:right w:val="single" w:sz="4" w:space="0" w:color="auto"/>
                  </w:tcBorders>
                  <w:shd w:val="clear" w:color="auto" w:fill="62EFD3"/>
                  <w:tcMar>
                    <w:top w:w="60" w:type="dxa"/>
                    <w:left w:w="60" w:type="dxa"/>
                    <w:bottom w:w="60" w:type="dxa"/>
                    <w:right w:w="60" w:type="dxa"/>
                  </w:tcMar>
                </w:tcPr>
                <w:p w14:paraId="6725D4FC"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b/>
                      <w:sz w:val="16"/>
                      <w:szCs w:val="16"/>
                      <w:lang w:eastAsia="uk-UA"/>
                    </w:rPr>
                    <w:t>bil_plan</w:t>
                  </w:r>
                </w:p>
              </w:tc>
              <w:tc>
                <w:tcPr>
                  <w:tcW w:w="8930" w:type="dxa"/>
                  <w:tcBorders>
                    <w:bottom w:val="single" w:sz="4" w:space="0" w:color="auto"/>
                  </w:tcBorders>
                  <w:shd w:val="clear" w:color="auto" w:fill="62EFD3"/>
                  <w:tcMar>
                    <w:top w:w="0" w:type="dxa"/>
                    <w:left w:w="60" w:type="dxa"/>
                    <w:bottom w:w="0" w:type="dxa"/>
                    <w:right w:w="0" w:type="dxa"/>
                  </w:tcMar>
                </w:tcPr>
                <w:p w14:paraId="3168B492" w14:textId="77777777" w:rsidR="00442474" w:rsidRPr="00442474" w:rsidRDefault="00442474" w:rsidP="00442474">
                  <w:pPr>
                    <w:keepNext/>
                    <w:spacing w:before="0" w:after="0"/>
                    <w:outlineLvl w:val="0"/>
                    <w:rPr>
                      <w:rFonts w:ascii="Arial" w:hAnsi="Arial" w:cs="Arial"/>
                      <w:b/>
                      <w:bCs/>
                      <w:kern w:val="32"/>
                      <w:sz w:val="16"/>
                      <w:szCs w:val="16"/>
                      <w:lang w:eastAsia="uk-UA"/>
                    </w:rPr>
                  </w:pPr>
                  <w:r w:rsidRPr="00442474">
                    <w:rPr>
                      <w:rFonts w:ascii="Arial" w:eastAsia="Arial" w:hAnsi="Arial" w:cs="Arial"/>
                      <w:b/>
                      <w:bCs/>
                      <w:kern w:val="32"/>
                      <w:sz w:val="16"/>
                      <w:szCs w:val="16"/>
                      <w:lang w:eastAsia="uk-UA"/>
                    </w:rPr>
                    <w:t>Are you planning to buy a car in the next 12 months?</w:t>
                  </w:r>
                </w:p>
                <w:p w14:paraId="18E40388" w14:textId="77777777" w:rsidR="00442474" w:rsidRPr="00442474" w:rsidRDefault="00442474" w:rsidP="00442474">
                  <w:pPr>
                    <w:keepNext/>
                    <w:spacing w:before="0" w:after="0"/>
                    <w:outlineLvl w:val="0"/>
                    <w:rPr>
                      <w:rFonts w:ascii="Arial" w:hAnsi="Arial" w:cs="Arial"/>
                      <w:b/>
                      <w:bCs/>
                      <w:kern w:val="32"/>
                      <w:sz w:val="16"/>
                      <w:szCs w:val="16"/>
                      <w:lang w:eastAsia="uk-UA"/>
                    </w:rPr>
                  </w:pPr>
                  <w:r w:rsidRPr="00442474">
                    <w:rPr>
                      <w:rFonts w:ascii="Arial" w:eastAsia="Arial" w:hAnsi="Arial" w:cs="Arial"/>
                      <w:b/>
                      <w:bCs/>
                      <w:kern w:val="32"/>
                      <w:sz w:val="16"/>
                      <w:szCs w:val="16"/>
                      <w:lang w:eastAsia="uk-UA"/>
                    </w:rPr>
                    <w:t>You can select several options</w:t>
                  </w:r>
                </w:p>
              </w:tc>
            </w:tr>
          </w:tbl>
          <w:p w14:paraId="0036EE72" w14:textId="77777777" w:rsidR="00442474" w:rsidRPr="00442474" w:rsidRDefault="00442474" w:rsidP="00442474">
            <w:pPr>
              <w:spacing w:before="0" w:after="0"/>
              <w:rPr>
                <w:rFonts w:ascii="Times New Roman" w:hAnsi="Times New Roman"/>
                <w:sz w:val="16"/>
                <w:szCs w:val="16"/>
                <w:lang w:eastAsia="uk-UA"/>
              </w:rPr>
            </w:pPr>
          </w:p>
        </w:tc>
      </w:tr>
      <w:tr w:rsidR="00442474" w:rsidRPr="00442474" w14:paraId="7D9B72B5" w14:textId="77777777" w:rsidTr="00904D91">
        <w:tc>
          <w:tcPr>
            <w:tcW w:w="10506" w:type="dxa"/>
            <w:tcMar>
              <w:top w:w="0" w:type="dxa"/>
              <w:left w:w="0" w:type="dxa"/>
              <w:bottom w:w="0" w:type="dxa"/>
              <w:right w:w="0" w:type="dxa"/>
            </w:tcMar>
          </w:tcPr>
          <w:tbl>
            <w:tblPr>
              <w:tblStyle w:val="TableGrid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9456"/>
              <w:gridCol w:w="600"/>
              <w:gridCol w:w="440"/>
            </w:tblGrid>
            <w:tr w:rsidR="00442474" w:rsidRPr="00442474" w14:paraId="3580FE03" w14:textId="77777777" w:rsidTr="00904D91">
              <w:tc>
                <w:tcPr>
                  <w:tcW w:w="9466" w:type="dxa"/>
                  <w:tcBorders>
                    <w:bottom w:val="single" w:sz="4" w:space="0" w:color="CCCCCC"/>
                  </w:tcBorders>
                  <w:tcMar>
                    <w:top w:w="40" w:type="dxa"/>
                    <w:left w:w="40" w:type="dxa"/>
                    <w:bottom w:w="40" w:type="dxa"/>
                    <w:right w:w="40" w:type="dxa"/>
                  </w:tcMar>
                  <w:vAlign w:val="center"/>
                </w:tcPr>
                <w:p w14:paraId="2C4AF9B5"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sz w:val="16"/>
                      <w:szCs w:val="16"/>
                      <w:lang w:eastAsia="uk-UA"/>
                    </w:rPr>
                    <w:t>Yes, petrol car</w:t>
                  </w:r>
                </w:p>
              </w:tc>
              <w:tc>
                <w:tcPr>
                  <w:tcW w:w="600" w:type="dxa"/>
                  <w:tcBorders>
                    <w:bottom w:val="single" w:sz="4" w:space="0" w:color="CCCCCC"/>
                  </w:tcBorders>
                  <w:tcMar>
                    <w:top w:w="40" w:type="dxa"/>
                    <w:left w:w="40" w:type="dxa"/>
                    <w:bottom w:w="40" w:type="dxa"/>
                    <w:right w:w="40" w:type="dxa"/>
                  </w:tcMar>
                  <w:vAlign w:val="center"/>
                </w:tcPr>
                <w:tbl>
                  <w:tblPr>
                    <w:tblStyle w:val="TableGrid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00"/>
                  </w:tblGrid>
                  <w:tr w:rsidR="00442474" w:rsidRPr="00442474" w14:paraId="4FA7CB03" w14:textId="77777777" w:rsidTr="00904D91">
                    <w:trPr>
                      <w:jc w:val="center"/>
                    </w:trPr>
                    <w:tc>
                      <w:tcPr>
                        <w:tcW w:w="300" w:type="dxa"/>
                        <w:tcMar>
                          <w:top w:w="40" w:type="dxa"/>
                          <w:left w:w="40" w:type="dxa"/>
                          <w:bottom w:w="40" w:type="dxa"/>
                          <w:right w:w="40" w:type="dxa"/>
                        </w:tcMar>
                        <w:vAlign w:val="center"/>
                      </w:tcPr>
                      <w:p w14:paraId="535A70D7" w14:textId="77777777" w:rsidR="00442474" w:rsidRPr="00442474" w:rsidRDefault="00442474" w:rsidP="00442474">
                        <w:pPr>
                          <w:spacing w:before="0" w:after="0"/>
                          <w:rPr>
                            <w:rFonts w:ascii="Times New Roman" w:hAnsi="Times New Roman"/>
                            <w:sz w:val="16"/>
                            <w:szCs w:val="16"/>
                            <w:lang w:eastAsia="uk-UA"/>
                          </w:rPr>
                        </w:pPr>
                        <w:r w:rsidRPr="00442474">
                          <w:rPr>
                            <w:rFonts w:ascii="Wingdings" w:eastAsia="Wingdings" w:hAnsi="Wingdings" w:cs="Wingdings"/>
                            <w:sz w:val="16"/>
                            <w:szCs w:val="16"/>
                            <w:lang w:eastAsia="uk-UA"/>
                          </w:rPr>
                          <w:t>o</w:t>
                        </w:r>
                      </w:p>
                    </w:tc>
                  </w:tr>
                </w:tbl>
                <w:p w14:paraId="732402EF" w14:textId="77777777" w:rsidR="00442474" w:rsidRPr="00442474" w:rsidRDefault="00442474" w:rsidP="00442474">
                  <w:pPr>
                    <w:spacing w:before="0" w:after="0"/>
                    <w:rPr>
                      <w:rFonts w:ascii="Times New Roman" w:hAnsi="Times New Roman"/>
                      <w:sz w:val="16"/>
                      <w:szCs w:val="16"/>
                      <w:lang w:eastAsia="uk-UA"/>
                    </w:rPr>
                  </w:pPr>
                </w:p>
              </w:tc>
              <w:tc>
                <w:tcPr>
                  <w:tcW w:w="440" w:type="dxa"/>
                  <w:tcBorders>
                    <w:bottom w:val="single" w:sz="4" w:space="0" w:color="CCCCCC"/>
                  </w:tcBorders>
                  <w:tcMar>
                    <w:top w:w="40" w:type="dxa"/>
                    <w:left w:w="40" w:type="dxa"/>
                    <w:bottom w:w="40" w:type="dxa"/>
                    <w:right w:w="40" w:type="dxa"/>
                  </w:tcMar>
                  <w:vAlign w:val="center"/>
                </w:tcPr>
                <w:p w14:paraId="47918AA7"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sz w:val="16"/>
                      <w:szCs w:val="16"/>
                      <w:lang w:eastAsia="uk-UA"/>
                    </w:rPr>
                    <w:t>1</w:t>
                  </w:r>
                </w:p>
              </w:tc>
            </w:tr>
            <w:tr w:rsidR="00442474" w:rsidRPr="00442474" w14:paraId="4422DDAC" w14:textId="77777777" w:rsidTr="00904D91">
              <w:tc>
                <w:tcPr>
                  <w:tcW w:w="9466" w:type="dxa"/>
                  <w:tcBorders>
                    <w:bottom w:val="single" w:sz="4" w:space="0" w:color="CCCCCC"/>
                  </w:tcBorders>
                  <w:tcMar>
                    <w:top w:w="40" w:type="dxa"/>
                    <w:left w:w="40" w:type="dxa"/>
                    <w:bottom w:w="40" w:type="dxa"/>
                    <w:right w:w="40" w:type="dxa"/>
                  </w:tcMar>
                  <w:vAlign w:val="center"/>
                </w:tcPr>
                <w:p w14:paraId="309D8EA9"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sz w:val="16"/>
                      <w:szCs w:val="16"/>
                      <w:lang w:eastAsia="uk-UA"/>
                    </w:rPr>
                    <w:t>Yes, diesel car</w:t>
                  </w:r>
                </w:p>
              </w:tc>
              <w:tc>
                <w:tcPr>
                  <w:tcW w:w="600" w:type="dxa"/>
                  <w:tcBorders>
                    <w:bottom w:val="single" w:sz="4" w:space="0" w:color="CCCCCC"/>
                  </w:tcBorders>
                  <w:tcMar>
                    <w:top w:w="40" w:type="dxa"/>
                    <w:left w:w="40" w:type="dxa"/>
                    <w:bottom w:w="40" w:type="dxa"/>
                    <w:right w:w="40" w:type="dxa"/>
                  </w:tcMar>
                  <w:vAlign w:val="center"/>
                </w:tcPr>
                <w:tbl>
                  <w:tblPr>
                    <w:tblStyle w:val="TableGrid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00"/>
                  </w:tblGrid>
                  <w:tr w:rsidR="00442474" w:rsidRPr="00442474" w14:paraId="0EEB0BFA" w14:textId="77777777" w:rsidTr="00904D91">
                    <w:trPr>
                      <w:jc w:val="center"/>
                    </w:trPr>
                    <w:tc>
                      <w:tcPr>
                        <w:tcW w:w="300" w:type="dxa"/>
                        <w:tcMar>
                          <w:top w:w="40" w:type="dxa"/>
                          <w:left w:w="40" w:type="dxa"/>
                          <w:bottom w:w="40" w:type="dxa"/>
                          <w:right w:w="40" w:type="dxa"/>
                        </w:tcMar>
                        <w:vAlign w:val="center"/>
                      </w:tcPr>
                      <w:p w14:paraId="2776AD82" w14:textId="77777777" w:rsidR="00442474" w:rsidRPr="00442474" w:rsidRDefault="00442474" w:rsidP="00442474">
                        <w:pPr>
                          <w:spacing w:before="0" w:after="0"/>
                          <w:rPr>
                            <w:rFonts w:ascii="Times New Roman" w:hAnsi="Times New Roman"/>
                            <w:sz w:val="16"/>
                            <w:szCs w:val="16"/>
                            <w:lang w:eastAsia="uk-UA"/>
                          </w:rPr>
                        </w:pPr>
                        <w:r w:rsidRPr="00442474">
                          <w:rPr>
                            <w:rFonts w:ascii="Wingdings" w:eastAsia="Wingdings" w:hAnsi="Wingdings" w:cs="Wingdings"/>
                            <w:sz w:val="16"/>
                            <w:szCs w:val="16"/>
                            <w:lang w:eastAsia="uk-UA"/>
                          </w:rPr>
                          <w:t>o</w:t>
                        </w:r>
                      </w:p>
                    </w:tc>
                  </w:tr>
                </w:tbl>
                <w:p w14:paraId="6A372EB0" w14:textId="77777777" w:rsidR="00442474" w:rsidRPr="00442474" w:rsidRDefault="00442474" w:rsidP="00442474">
                  <w:pPr>
                    <w:spacing w:before="0" w:after="0"/>
                    <w:rPr>
                      <w:rFonts w:ascii="Times New Roman" w:hAnsi="Times New Roman"/>
                      <w:sz w:val="16"/>
                      <w:szCs w:val="16"/>
                      <w:lang w:eastAsia="uk-UA"/>
                    </w:rPr>
                  </w:pPr>
                </w:p>
              </w:tc>
              <w:tc>
                <w:tcPr>
                  <w:tcW w:w="440" w:type="dxa"/>
                  <w:tcBorders>
                    <w:bottom w:val="single" w:sz="4" w:space="0" w:color="CCCCCC"/>
                  </w:tcBorders>
                  <w:tcMar>
                    <w:top w:w="40" w:type="dxa"/>
                    <w:left w:w="40" w:type="dxa"/>
                    <w:bottom w:w="40" w:type="dxa"/>
                    <w:right w:w="40" w:type="dxa"/>
                  </w:tcMar>
                  <w:vAlign w:val="center"/>
                </w:tcPr>
                <w:p w14:paraId="620710F8"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sz w:val="16"/>
                      <w:szCs w:val="16"/>
                      <w:lang w:eastAsia="uk-UA"/>
                    </w:rPr>
                    <w:t>2</w:t>
                  </w:r>
                </w:p>
              </w:tc>
            </w:tr>
            <w:tr w:rsidR="00442474" w:rsidRPr="00442474" w14:paraId="2F235E9D" w14:textId="77777777" w:rsidTr="00904D91">
              <w:tc>
                <w:tcPr>
                  <w:tcW w:w="9466" w:type="dxa"/>
                  <w:tcBorders>
                    <w:bottom w:val="single" w:sz="4" w:space="0" w:color="CCCCCC"/>
                  </w:tcBorders>
                  <w:tcMar>
                    <w:top w:w="40" w:type="dxa"/>
                    <w:left w:w="40" w:type="dxa"/>
                    <w:bottom w:w="40" w:type="dxa"/>
                    <w:right w:w="40" w:type="dxa"/>
                  </w:tcMar>
                  <w:vAlign w:val="center"/>
                </w:tcPr>
                <w:p w14:paraId="089EF8B0"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sz w:val="16"/>
                      <w:szCs w:val="16"/>
                      <w:lang w:eastAsia="uk-UA"/>
                    </w:rPr>
                    <w:t>Yes, hybrid or plug-in hybrid</w:t>
                  </w:r>
                </w:p>
              </w:tc>
              <w:tc>
                <w:tcPr>
                  <w:tcW w:w="600" w:type="dxa"/>
                  <w:tcBorders>
                    <w:bottom w:val="single" w:sz="4" w:space="0" w:color="CCCCCC"/>
                  </w:tcBorders>
                  <w:tcMar>
                    <w:top w:w="40" w:type="dxa"/>
                    <w:left w:w="40" w:type="dxa"/>
                    <w:bottom w:w="40" w:type="dxa"/>
                    <w:right w:w="40" w:type="dxa"/>
                  </w:tcMar>
                  <w:vAlign w:val="center"/>
                </w:tcPr>
                <w:tbl>
                  <w:tblPr>
                    <w:tblStyle w:val="TableGrid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00"/>
                  </w:tblGrid>
                  <w:tr w:rsidR="00442474" w:rsidRPr="00442474" w14:paraId="6F2BD1A0" w14:textId="77777777" w:rsidTr="00904D91">
                    <w:trPr>
                      <w:jc w:val="center"/>
                    </w:trPr>
                    <w:tc>
                      <w:tcPr>
                        <w:tcW w:w="300" w:type="dxa"/>
                        <w:tcMar>
                          <w:top w:w="40" w:type="dxa"/>
                          <w:left w:w="40" w:type="dxa"/>
                          <w:bottom w:w="40" w:type="dxa"/>
                          <w:right w:w="40" w:type="dxa"/>
                        </w:tcMar>
                        <w:vAlign w:val="center"/>
                      </w:tcPr>
                      <w:p w14:paraId="55B72C50" w14:textId="77777777" w:rsidR="00442474" w:rsidRPr="00442474" w:rsidRDefault="00442474" w:rsidP="00442474">
                        <w:pPr>
                          <w:spacing w:before="0" w:after="0"/>
                          <w:rPr>
                            <w:rFonts w:ascii="Times New Roman" w:hAnsi="Times New Roman"/>
                            <w:sz w:val="16"/>
                            <w:szCs w:val="16"/>
                            <w:lang w:eastAsia="uk-UA"/>
                          </w:rPr>
                        </w:pPr>
                        <w:r w:rsidRPr="00442474">
                          <w:rPr>
                            <w:rFonts w:ascii="Wingdings" w:eastAsia="Wingdings" w:hAnsi="Wingdings" w:cs="Wingdings"/>
                            <w:sz w:val="16"/>
                            <w:szCs w:val="16"/>
                            <w:lang w:eastAsia="uk-UA"/>
                          </w:rPr>
                          <w:t>o</w:t>
                        </w:r>
                      </w:p>
                    </w:tc>
                  </w:tr>
                </w:tbl>
                <w:p w14:paraId="7F15DBC9" w14:textId="77777777" w:rsidR="00442474" w:rsidRPr="00442474" w:rsidRDefault="00442474" w:rsidP="00442474">
                  <w:pPr>
                    <w:spacing w:before="0" w:after="0"/>
                    <w:rPr>
                      <w:rFonts w:ascii="Times New Roman" w:hAnsi="Times New Roman"/>
                      <w:sz w:val="16"/>
                      <w:szCs w:val="16"/>
                      <w:lang w:eastAsia="uk-UA"/>
                    </w:rPr>
                  </w:pPr>
                </w:p>
              </w:tc>
              <w:tc>
                <w:tcPr>
                  <w:tcW w:w="440" w:type="dxa"/>
                  <w:tcBorders>
                    <w:bottom w:val="single" w:sz="4" w:space="0" w:color="CCCCCC"/>
                  </w:tcBorders>
                  <w:tcMar>
                    <w:top w:w="40" w:type="dxa"/>
                    <w:left w:w="40" w:type="dxa"/>
                    <w:bottom w:w="40" w:type="dxa"/>
                    <w:right w:w="40" w:type="dxa"/>
                  </w:tcMar>
                  <w:vAlign w:val="center"/>
                </w:tcPr>
                <w:p w14:paraId="049DA72F"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sz w:val="16"/>
                      <w:szCs w:val="16"/>
                      <w:lang w:eastAsia="uk-UA"/>
                    </w:rPr>
                    <w:t>3</w:t>
                  </w:r>
                </w:p>
              </w:tc>
            </w:tr>
            <w:tr w:rsidR="00442474" w:rsidRPr="00442474" w14:paraId="0FC2A0AC" w14:textId="77777777" w:rsidTr="00904D91">
              <w:tc>
                <w:tcPr>
                  <w:tcW w:w="9466" w:type="dxa"/>
                  <w:tcBorders>
                    <w:bottom w:val="single" w:sz="4" w:space="0" w:color="CCCCCC"/>
                  </w:tcBorders>
                  <w:tcMar>
                    <w:top w:w="40" w:type="dxa"/>
                    <w:left w:w="40" w:type="dxa"/>
                    <w:bottom w:w="40" w:type="dxa"/>
                    <w:right w:w="40" w:type="dxa"/>
                  </w:tcMar>
                  <w:vAlign w:val="center"/>
                </w:tcPr>
                <w:p w14:paraId="7AF16AC6"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sz w:val="16"/>
                      <w:szCs w:val="16"/>
                      <w:lang w:eastAsia="uk-UA"/>
                    </w:rPr>
                    <w:t>Yes, electric car</w:t>
                  </w:r>
                </w:p>
              </w:tc>
              <w:tc>
                <w:tcPr>
                  <w:tcW w:w="600" w:type="dxa"/>
                  <w:tcBorders>
                    <w:bottom w:val="single" w:sz="4" w:space="0" w:color="CCCCCC"/>
                  </w:tcBorders>
                  <w:tcMar>
                    <w:top w:w="40" w:type="dxa"/>
                    <w:left w:w="40" w:type="dxa"/>
                    <w:bottom w:w="40" w:type="dxa"/>
                    <w:right w:w="40" w:type="dxa"/>
                  </w:tcMar>
                  <w:vAlign w:val="center"/>
                </w:tcPr>
                <w:tbl>
                  <w:tblPr>
                    <w:tblStyle w:val="TableGrid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00"/>
                  </w:tblGrid>
                  <w:tr w:rsidR="00442474" w:rsidRPr="00442474" w14:paraId="2605B5D4" w14:textId="77777777" w:rsidTr="00904D91">
                    <w:trPr>
                      <w:jc w:val="center"/>
                    </w:trPr>
                    <w:tc>
                      <w:tcPr>
                        <w:tcW w:w="300" w:type="dxa"/>
                        <w:tcMar>
                          <w:top w:w="40" w:type="dxa"/>
                          <w:left w:w="40" w:type="dxa"/>
                          <w:bottom w:w="40" w:type="dxa"/>
                          <w:right w:w="40" w:type="dxa"/>
                        </w:tcMar>
                        <w:vAlign w:val="center"/>
                      </w:tcPr>
                      <w:p w14:paraId="1A9A218C" w14:textId="77777777" w:rsidR="00442474" w:rsidRPr="00442474" w:rsidRDefault="00442474" w:rsidP="00442474">
                        <w:pPr>
                          <w:spacing w:before="0" w:after="0"/>
                          <w:rPr>
                            <w:rFonts w:ascii="Times New Roman" w:hAnsi="Times New Roman"/>
                            <w:sz w:val="16"/>
                            <w:szCs w:val="16"/>
                            <w:lang w:eastAsia="uk-UA"/>
                          </w:rPr>
                        </w:pPr>
                        <w:r w:rsidRPr="00442474">
                          <w:rPr>
                            <w:rFonts w:ascii="Wingdings" w:eastAsia="Wingdings" w:hAnsi="Wingdings" w:cs="Wingdings"/>
                            <w:sz w:val="16"/>
                            <w:szCs w:val="16"/>
                            <w:lang w:eastAsia="uk-UA"/>
                          </w:rPr>
                          <w:t>o</w:t>
                        </w:r>
                      </w:p>
                    </w:tc>
                  </w:tr>
                </w:tbl>
                <w:p w14:paraId="441D41CF" w14:textId="77777777" w:rsidR="00442474" w:rsidRPr="00442474" w:rsidRDefault="00442474" w:rsidP="00442474">
                  <w:pPr>
                    <w:spacing w:before="0" w:after="0"/>
                    <w:rPr>
                      <w:rFonts w:ascii="Times New Roman" w:hAnsi="Times New Roman"/>
                      <w:sz w:val="16"/>
                      <w:szCs w:val="16"/>
                      <w:lang w:eastAsia="uk-UA"/>
                    </w:rPr>
                  </w:pPr>
                </w:p>
              </w:tc>
              <w:tc>
                <w:tcPr>
                  <w:tcW w:w="440" w:type="dxa"/>
                  <w:tcBorders>
                    <w:bottom w:val="single" w:sz="4" w:space="0" w:color="CCCCCC"/>
                  </w:tcBorders>
                  <w:tcMar>
                    <w:top w:w="40" w:type="dxa"/>
                    <w:left w:w="40" w:type="dxa"/>
                    <w:bottom w:w="40" w:type="dxa"/>
                    <w:right w:w="40" w:type="dxa"/>
                  </w:tcMar>
                  <w:vAlign w:val="center"/>
                </w:tcPr>
                <w:p w14:paraId="31727A17"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sz w:val="16"/>
                      <w:szCs w:val="16"/>
                      <w:lang w:eastAsia="uk-UA"/>
                    </w:rPr>
                    <w:t>4</w:t>
                  </w:r>
                </w:p>
              </w:tc>
            </w:tr>
            <w:tr w:rsidR="00442474" w:rsidRPr="00442474" w14:paraId="7BBDE01E" w14:textId="77777777" w:rsidTr="00904D91">
              <w:tc>
                <w:tcPr>
                  <w:tcW w:w="9466" w:type="dxa"/>
                  <w:tcMar>
                    <w:top w:w="40" w:type="dxa"/>
                    <w:left w:w="40" w:type="dxa"/>
                    <w:bottom w:w="40" w:type="dxa"/>
                    <w:right w:w="40" w:type="dxa"/>
                  </w:tcMar>
                  <w:vAlign w:val="center"/>
                </w:tcPr>
                <w:p w14:paraId="389A9192" w14:textId="77777777" w:rsidR="00442474" w:rsidRPr="00442474" w:rsidRDefault="00442474" w:rsidP="00442474">
                  <w:pPr>
                    <w:spacing w:before="0" w:after="0"/>
                    <w:rPr>
                      <w:rFonts w:ascii="Times New Roman" w:hAnsi="Times New Roman"/>
                      <w:sz w:val="16"/>
                      <w:szCs w:val="16"/>
                      <w:lang w:eastAsia="uk-UA"/>
                    </w:rPr>
                  </w:pPr>
                  <w:r w:rsidRPr="00442474">
                    <w:rPr>
                      <w:rFonts w:ascii="Wingdings" w:eastAsia="Wingdings" w:hAnsi="Wingdings" w:cs="Wingdings"/>
                      <w:sz w:val="16"/>
                      <w:szCs w:val="16"/>
                      <w:lang w:eastAsia="uk-UA"/>
                    </w:rPr>
                    <w:t>w</w:t>
                  </w:r>
                  <w:r w:rsidRPr="00442474">
                    <w:rPr>
                      <w:rFonts w:ascii="Arial" w:eastAsia="Arial" w:hAnsi="Arial" w:cs="Arial"/>
                      <w:b/>
                      <w:sz w:val="16"/>
                      <w:szCs w:val="16"/>
                      <w:lang w:eastAsia="uk-UA"/>
                    </w:rPr>
                    <w:t xml:space="preserve"> Exclusive: </w:t>
                  </w:r>
                  <w:r w:rsidRPr="00442474">
                    <w:rPr>
                      <w:rFonts w:ascii="Arial" w:eastAsia="Arial" w:hAnsi="Arial" w:cs="Arial"/>
                      <w:sz w:val="16"/>
                      <w:szCs w:val="16"/>
                      <w:lang w:eastAsia="uk-UA"/>
                    </w:rPr>
                    <w:t>yes</w:t>
                  </w:r>
                </w:p>
                <w:p w14:paraId="1CCF5287"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sz w:val="16"/>
                      <w:szCs w:val="16"/>
                      <w:lang w:eastAsia="uk-UA"/>
                    </w:rPr>
                    <w:t>No</w:t>
                  </w:r>
                </w:p>
              </w:tc>
              <w:tc>
                <w:tcPr>
                  <w:tcW w:w="600" w:type="dxa"/>
                  <w:tcMar>
                    <w:top w:w="40" w:type="dxa"/>
                    <w:left w:w="40" w:type="dxa"/>
                    <w:bottom w:w="40" w:type="dxa"/>
                    <w:right w:w="40" w:type="dxa"/>
                  </w:tcMar>
                  <w:vAlign w:val="center"/>
                </w:tcPr>
                <w:tbl>
                  <w:tblPr>
                    <w:tblStyle w:val="TableGrid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00"/>
                  </w:tblGrid>
                  <w:tr w:rsidR="00442474" w:rsidRPr="00442474" w14:paraId="35D956B2" w14:textId="77777777" w:rsidTr="00904D91">
                    <w:trPr>
                      <w:jc w:val="center"/>
                    </w:trPr>
                    <w:tc>
                      <w:tcPr>
                        <w:tcW w:w="300" w:type="dxa"/>
                        <w:tcMar>
                          <w:top w:w="40" w:type="dxa"/>
                          <w:left w:w="40" w:type="dxa"/>
                          <w:bottom w:w="40" w:type="dxa"/>
                          <w:right w:w="40" w:type="dxa"/>
                        </w:tcMar>
                        <w:vAlign w:val="center"/>
                      </w:tcPr>
                      <w:p w14:paraId="589DB944" w14:textId="77777777" w:rsidR="00442474" w:rsidRPr="00442474" w:rsidRDefault="00442474" w:rsidP="00442474">
                        <w:pPr>
                          <w:spacing w:before="0" w:after="0"/>
                          <w:rPr>
                            <w:rFonts w:ascii="Times New Roman" w:hAnsi="Times New Roman"/>
                            <w:sz w:val="16"/>
                            <w:szCs w:val="16"/>
                            <w:lang w:eastAsia="uk-UA"/>
                          </w:rPr>
                        </w:pPr>
                        <w:r w:rsidRPr="00442474">
                          <w:rPr>
                            <w:rFonts w:ascii="Wingdings" w:eastAsia="Wingdings" w:hAnsi="Wingdings" w:cs="Wingdings"/>
                            <w:sz w:val="16"/>
                            <w:szCs w:val="16"/>
                            <w:lang w:eastAsia="uk-UA"/>
                          </w:rPr>
                          <w:t>¡</w:t>
                        </w:r>
                      </w:p>
                    </w:tc>
                  </w:tr>
                </w:tbl>
                <w:p w14:paraId="6DDFC134" w14:textId="77777777" w:rsidR="00442474" w:rsidRPr="00442474" w:rsidRDefault="00442474" w:rsidP="00442474">
                  <w:pPr>
                    <w:spacing w:before="0" w:after="0"/>
                    <w:rPr>
                      <w:rFonts w:ascii="Times New Roman" w:hAnsi="Times New Roman"/>
                      <w:sz w:val="16"/>
                      <w:szCs w:val="16"/>
                      <w:lang w:eastAsia="uk-UA"/>
                    </w:rPr>
                  </w:pPr>
                </w:p>
              </w:tc>
              <w:tc>
                <w:tcPr>
                  <w:tcW w:w="440" w:type="dxa"/>
                  <w:tcMar>
                    <w:top w:w="40" w:type="dxa"/>
                    <w:left w:w="40" w:type="dxa"/>
                    <w:bottom w:w="40" w:type="dxa"/>
                    <w:right w:w="40" w:type="dxa"/>
                  </w:tcMar>
                  <w:vAlign w:val="center"/>
                </w:tcPr>
                <w:p w14:paraId="3C03E03A"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sz w:val="16"/>
                      <w:szCs w:val="16"/>
                      <w:lang w:eastAsia="uk-UA"/>
                    </w:rPr>
                    <w:t>5</w:t>
                  </w:r>
                </w:p>
              </w:tc>
            </w:tr>
          </w:tbl>
          <w:p w14:paraId="3E4BD0F1" w14:textId="77777777" w:rsidR="00442474" w:rsidRPr="00442474" w:rsidRDefault="00442474" w:rsidP="00442474">
            <w:pPr>
              <w:spacing w:before="0" w:after="0"/>
              <w:rPr>
                <w:rFonts w:ascii="Times New Roman" w:hAnsi="Times New Roman"/>
                <w:sz w:val="16"/>
                <w:szCs w:val="16"/>
                <w:lang w:eastAsia="uk-UA"/>
              </w:rPr>
            </w:pPr>
          </w:p>
        </w:tc>
      </w:tr>
    </w:tbl>
    <w:p w14:paraId="4F8C7CB1" w14:textId="77777777" w:rsidR="00442474" w:rsidRPr="00442474" w:rsidRDefault="00442474" w:rsidP="00442474">
      <w:pPr>
        <w:spacing w:before="0" w:after="0"/>
        <w:rPr>
          <w:rFonts w:ascii="Times New Roman" w:eastAsia="Times New Roman" w:hAnsi="Times New Roman" w:cs="Times New Roman"/>
          <w:sz w:val="16"/>
          <w:szCs w:val="16"/>
          <w:lang w:eastAsia="uk-UA"/>
        </w:rPr>
      </w:pPr>
    </w:p>
    <w:p w14:paraId="5B9884B7" w14:textId="77777777" w:rsidR="00442474" w:rsidRPr="00442474" w:rsidRDefault="00442474" w:rsidP="00442474">
      <w:pPr>
        <w:spacing w:before="0" w:after="0"/>
        <w:rPr>
          <w:rFonts w:ascii="Times New Roman" w:eastAsia="Times New Roman" w:hAnsi="Times New Roman" w:cs="Times New Roman"/>
          <w:sz w:val="16"/>
          <w:szCs w:val="16"/>
          <w:lang w:eastAsia="uk-UA"/>
        </w:rPr>
      </w:pPr>
    </w:p>
    <w:tbl>
      <w:tblPr>
        <w:tblStyle w:val="TableGrid1"/>
        <w:tblW w:w="0" w:type="auto"/>
        <w:tblBorders>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10506"/>
      </w:tblGrid>
      <w:tr w:rsidR="00442474" w:rsidRPr="00442474" w14:paraId="06DD0A6D" w14:textId="77777777" w:rsidTr="00904D91">
        <w:trPr>
          <w:tblHeader/>
        </w:trPr>
        <w:tc>
          <w:tcPr>
            <w:tcW w:w="10506" w:type="dxa"/>
            <w:tcMar>
              <w:top w:w="0" w:type="dxa"/>
              <w:left w:w="0" w:type="dxa"/>
              <w:bottom w:w="0" w:type="dxa"/>
              <w:right w:w="0" w:type="dxa"/>
            </w:tcMar>
          </w:tcPr>
          <w:tbl>
            <w:tblPr>
              <w:tblStyle w:val="TableGrid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75"/>
              <w:gridCol w:w="8921"/>
            </w:tblGrid>
            <w:tr w:rsidR="00442474" w:rsidRPr="00442474" w14:paraId="2FDB051F" w14:textId="77777777" w:rsidTr="00904D91">
              <w:tc>
                <w:tcPr>
                  <w:tcW w:w="1576" w:type="dxa"/>
                  <w:tcBorders>
                    <w:bottom w:val="single" w:sz="4" w:space="0" w:color="auto"/>
                    <w:right w:val="single" w:sz="4" w:space="0" w:color="auto"/>
                  </w:tcBorders>
                  <w:shd w:val="clear" w:color="auto" w:fill="62EFD3"/>
                  <w:tcMar>
                    <w:top w:w="60" w:type="dxa"/>
                    <w:left w:w="60" w:type="dxa"/>
                    <w:bottom w:w="60" w:type="dxa"/>
                    <w:right w:w="60" w:type="dxa"/>
                  </w:tcMar>
                </w:tcPr>
                <w:p w14:paraId="05284856"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b/>
                      <w:sz w:val="16"/>
                      <w:szCs w:val="16"/>
                      <w:lang w:eastAsia="uk-UA"/>
                    </w:rPr>
                    <w:t>reise_form</w:t>
                  </w:r>
                </w:p>
              </w:tc>
              <w:tc>
                <w:tcPr>
                  <w:tcW w:w="8930" w:type="dxa"/>
                  <w:tcBorders>
                    <w:bottom w:val="single" w:sz="4" w:space="0" w:color="auto"/>
                  </w:tcBorders>
                  <w:shd w:val="clear" w:color="auto" w:fill="62EFD3"/>
                  <w:tcMar>
                    <w:top w:w="0" w:type="dxa"/>
                    <w:left w:w="60" w:type="dxa"/>
                    <w:bottom w:w="0" w:type="dxa"/>
                    <w:right w:w="0" w:type="dxa"/>
                  </w:tcMar>
                </w:tcPr>
                <w:p w14:paraId="756BB546" w14:textId="77777777" w:rsidR="00442474" w:rsidRPr="00442474" w:rsidRDefault="00442474" w:rsidP="00442474">
                  <w:pPr>
                    <w:keepNext/>
                    <w:spacing w:before="0" w:after="0"/>
                    <w:outlineLvl w:val="0"/>
                    <w:rPr>
                      <w:rFonts w:ascii="Arial" w:hAnsi="Arial" w:cs="Arial"/>
                      <w:b/>
                      <w:bCs/>
                      <w:kern w:val="32"/>
                      <w:sz w:val="16"/>
                      <w:szCs w:val="16"/>
                      <w:lang w:eastAsia="uk-UA"/>
                    </w:rPr>
                  </w:pPr>
                  <w:r w:rsidRPr="00442474">
                    <w:rPr>
                      <w:rFonts w:ascii="Arial" w:eastAsia="Arial" w:hAnsi="Arial" w:cs="Arial"/>
                      <w:b/>
                      <w:bCs/>
                      <w:kern w:val="32"/>
                      <w:sz w:val="16"/>
                      <w:szCs w:val="16"/>
                      <w:lang w:eastAsia="uk-UA"/>
                    </w:rPr>
                    <w:t>Think of a journey you make daily or regularly from your home to another place. For example, it could be a trip to work, school or somewhere else you go regularly. Choose a journey that lasts at least 10 minutes (one way).</w:t>
                  </w:r>
                </w:p>
                <w:p w14:paraId="40163AD0" w14:textId="77777777" w:rsidR="00442474" w:rsidRPr="00442474" w:rsidRDefault="00442474" w:rsidP="00442474">
                  <w:pPr>
                    <w:keepNext/>
                    <w:spacing w:before="0" w:after="0"/>
                    <w:outlineLvl w:val="0"/>
                    <w:rPr>
                      <w:rFonts w:ascii="Arial" w:hAnsi="Arial" w:cs="Arial"/>
                      <w:b/>
                      <w:bCs/>
                      <w:kern w:val="32"/>
                      <w:sz w:val="16"/>
                      <w:szCs w:val="16"/>
                      <w:lang w:eastAsia="uk-UA"/>
                    </w:rPr>
                  </w:pPr>
                  <w:r w:rsidRPr="00442474">
                    <w:rPr>
                      <w:rFonts w:ascii="Arial" w:eastAsia="Arial" w:hAnsi="Arial" w:cs="Arial"/>
                      <w:b/>
                      <w:bCs/>
                      <w:kern w:val="32"/>
                      <w:sz w:val="16"/>
                      <w:szCs w:val="16"/>
                      <w:lang w:eastAsia="uk-UA"/>
                    </w:rPr>
                    <w:t>What is the destination of this trip?</w:t>
                  </w:r>
                </w:p>
              </w:tc>
            </w:tr>
          </w:tbl>
          <w:p w14:paraId="00603BA6" w14:textId="77777777" w:rsidR="00442474" w:rsidRPr="00442474" w:rsidRDefault="00442474" w:rsidP="00442474">
            <w:pPr>
              <w:spacing w:before="0" w:after="0"/>
              <w:rPr>
                <w:rFonts w:ascii="Times New Roman" w:hAnsi="Times New Roman"/>
                <w:sz w:val="16"/>
                <w:szCs w:val="16"/>
                <w:lang w:eastAsia="uk-UA"/>
              </w:rPr>
            </w:pPr>
          </w:p>
        </w:tc>
      </w:tr>
      <w:tr w:rsidR="00442474" w:rsidRPr="00442474" w14:paraId="615040AD" w14:textId="77777777" w:rsidTr="00904D91">
        <w:tc>
          <w:tcPr>
            <w:tcW w:w="10506" w:type="dxa"/>
            <w:tcMar>
              <w:top w:w="0" w:type="dxa"/>
              <w:left w:w="0" w:type="dxa"/>
              <w:bottom w:w="0" w:type="dxa"/>
              <w:right w:w="0" w:type="dxa"/>
            </w:tcMar>
          </w:tcPr>
          <w:tbl>
            <w:tblPr>
              <w:tblStyle w:val="TableGrid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9456"/>
              <w:gridCol w:w="600"/>
              <w:gridCol w:w="440"/>
            </w:tblGrid>
            <w:tr w:rsidR="00442474" w:rsidRPr="00442474" w14:paraId="6C682B61" w14:textId="77777777" w:rsidTr="00904D91">
              <w:tc>
                <w:tcPr>
                  <w:tcW w:w="9466" w:type="dxa"/>
                  <w:tcBorders>
                    <w:bottom w:val="single" w:sz="4" w:space="0" w:color="CCCCCC"/>
                  </w:tcBorders>
                  <w:tcMar>
                    <w:top w:w="40" w:type="dxa"/>
                    <w:left w:w="40" w:type="dxa"/>
                    <w:bottom w:w="40" w:type="dxa"/>
                    <w:right w:w="40" w:type="dxa"/>
                  </w:tcMar>
                  <w:vAlign w:val="center"/>
                </w:tcPr>
                <w:p w14:paraId="68E5B723"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sz w:val="16"/>
                      <w:szCs w:val="16"/>
                      <w:lang w:eastAsia="uk-UA"/>
                    </w:rPr>
                    <w:t>Travel to workplace</w:t>
                  </w:r>
                </w:p>
              </w:tc>
              <w:tc>
                <w:tcPr>
                  <w:tcW w:w="600" w:type="dxa"/>
                  <w:tcBorders>
                    <w:bottom w:val="single" w:sz="4" w:space="0" w:color="CCCCCC"/>
                  </w:tcBorders>
                  <w:tcMar>
                    <w:top w:w="40" w:type="dxa"/>
                    <w:left w:w="40" w:type="dxa"/>
                    <w:bottom w:w="40" w:type="dxa"/>
                    <w:right w:w="40" w:type="dxa"/>
                  </w:tcMar>
                  <w:vAlign w:val="center"/>
                </w:tcPr>
                <w:tbl>
                  <w:tblPr>
                    <w:tblStyle w:val="TableGrid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00"/>
                  </w:tblGrid>
                  <w:tr w:rsidR="00442474" w:rsidRPr="00442474" w14:paraId="20120959" w14:textId="77777777" w:rsidTr="00904D91">
                    <w:trPr>
                      <w:jc w:val="center"/>
                    </w:trPr>
                    <w:tc>
                      <w:tcPr>
                        <w:tcW w:w="300" w:type="dxa"/>
                        <w:tcMar>
                          <w:top w:w="40" w:type="dxa"/>
                          <w:left w:w="40" w:type="dxa"/>
                          <w:bottom w:w="40" w:type="dxa"/>
                          <w:right w:w="40" w:type="dxa"/>
                        </w:tcMar>
                        <w:vAlign w:val="center"/>
                      </w:tcPr>
                      <w:p w14:paraId="4FAFA321" w14:textId="77777777" w:rsidR="00442474" w:rsidRPr="00442474" w:rsidRDefault="00442474" w:rsidP="00442474">
                        <w:pPr>
                          <w:spacing w:before="0" w:after="0"/>
                          <w:rPr>
                            <w:rFonts w:ascii="Times New Roman" w:hAnsi="Times New Roman"/>
                            <w:sz w:val="16"/>
                            <w:szCs w:val="16"/>
                            <w:lang w:eastAsia="uk-UA"/>
                          </w:rPr>
                        </w:pPr>
                        <w:r w:rsidRPr="00442474">
                          <w:rPr>
                            <w:rFonts w:ascii="Wingdings" w:eastAsia="Wingdings" w:hAnsi="Wingdings" w:cs="Wingdings"/>
                            <w:sz w:val="16"/>
                            <w:szCs w:val="16"/>
                            <w:lang w:eastAsia="uk-UA"/>
                          </w:rPr>
                          <w:t>¡</w:t>
                        </w:r>
                      </w:p>
                    </w:tc>
                  </w:tr>
                </w:tbl>
                <w:p w14:paraId="6EFD656F" w14:textId="77777777" w:rsidR="00442474" w:rsidRPr="00442474" w:rsidRDefault="00442474" w:rsidP="00442474">
                  <w:pPr>
                    <w:spacing w:before="0" w:after="0"/>
                    <w:rPr>
                      <w:rFonts w:ascii="Times New Roman" w:hAnsi="Times New Roman"/>
                      <w:sz w:val="16"/>
                      <w:szCs w:val="16"/>
                      <w:lang w:eastAsia="uk-UA"/>
                    </w:rPr>
                  </w:pPr>
                </w:p>
              </w:tc>
              <w:tc>
                <w:tcPr>
                  <w:tcW w:w="440" w:type="dxa"/>
                  <w:tcBorders>
                    <w:bottom w:val="single" w:sz="4" w:space="0" w:color="CCCCCC"/>
                  </w:tcBorders>
                  <w:tcMar>
                    <w:top w:w="40" w:type="dxa"/>
                    <w:left w:w="40" w:type="dxa"/>
                    <w:bottom w:w="40" w:type="dxa"/>
                    <w:right w:w="40" w:type="dxa"/>
                  </w:tcMar>
                  <w:vAlign w:val="center"/>
                </w:tcPr>
                <w:p w14:paraId="0A2945D1"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sz w:val="16"/>
                      <w:szCs w:val="16"/>
                      <w:lang w:eastAsia="uk-UA"/>
                    </w:rPr>
                    <w:t>1</w:t>
                  </w:r>
                </w:p>
              </w:tc>
            </w:tr>
            <w:tr w:rsidR="00442474" w:rsidRPr="00442474" w14:paraId="3AF4127E" w14:textId="77777777" w:rsidTr="00904D91">
              <w:tc>
                <w:tcPr>
                  <w:tcW w:w="9466" w:type="dxa"/>
                  <w:tcBorders>
                    <w:bottom w:val="single" w:sz="4" w:space="0" w:color="CCCCCC"/>
                  </w:tcBorders>
                  <w:tcMar>
                    <w:top w:w="40" w:type="dxa"/>
                    <w:left w:w="40" w:type="dxa"/>
                    <w:bottom w:w="40" w:type="dxa"/>
                    <w:right w:w="40" w:type="dxa"/>
                  </w:tcMar>
                  <w:vAlign w:val="center"/>
                </w:tcPr>
                <w:p w14:paraId="73551AE0"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sz w:val="16"/>
                      <w:szCs w:val="16"/>
                      <w:lang w:eastAsia="uk-UA"/>
                    </w:rPr>
                    <w:t>Travel to school/educational institution</w:t>
                  </w:r>
                </w:p>
              </w:tc>
              <w:tc>
                <w:tcPr>
                  <w:tcW w:w="600" w:type="dxa"/>
                  <w:tcBorders>
                    <w:bottom w:val="single" w:sz="4" w:space="0" w:color="CCCCCC"/>
                  </w:tcBorders>
                  <w:tcMar>
                    <w:top w:w="40" w:type="dxa"/>
                    <w:left w:w="40" w:type="dxa"/>
                    <w:bottom w:w="40" w:type="dxa"/>
                    <w:right w:w="40" w:type="dxa"/>
                  </w:tcMar>
                  <w:vAlign w:val="center"/>
                </w:tcPr>
                <w:tbl>
                  <w:tblPr>
                    <w:tblStyle w:val="TableGrid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00"/>
                  </w:tblGrid>
                  <w:tr w:rsidR="00442474" w:rsidRPr="00442474" w14:paraId="2C189C34" w14:textId="77777777" w:rsidTr="00904D91">
                    <w:trPr>
                      <w:jc w:val="center"/>
                    </w:trPr>
                    <w:tc>
                      <w:tcPr>
                        <w:tcW w:w="300" w:type="dxa"/>
                        <w:tcMar>
                          <w:top w:w="40" w:type="dxa"/>
                          <w:left w:w="40" w:type="dxa"/>
                          <w:bottom w:w="40" w:type="dxa"/>
                          <w:right w:w="40" w:type="dxa"/>
                        </w:tcMar>
                        <w:vAlign w:val="center"/>
                      </w:tcPr>
                      <w:p w14:paraId="22F50048" w14:textId="77777777" w:rsidR="00442474" w:rsidRPr="00442474" w:rsidRDefault="00442474" w:rsidP="00442474">
                        <w:pPr>
                          <w:spacing w:before="0" w:after="0"/>
                          <w:rPr>
                            <w:rFonts w:ascii="Times New Roman" w:hAnsi="Times New Roman"/>
                            <w:sz w:val="16"/>
                            <w:szCs w:val="16"/>
                            <w:lang w:eastAsia="uk-UA"/>
                          </w:rPr>
                        </w:pPr>
                        <w:r w:rsidRPr="00442474">
                          <w:rPr>
                            <w:rFonts w:ascii="Wingdings" w:eastAsia="Wingdings" w:hAnsi="Wingdings" w:cs="Wingdings"/>
                            <w:sz w:val="16"/>
                            <w:szCs w:val="16"/>
                            <w:lang w:eastAsia="uk-UA"/>
                          </w:rPr>
                          <w:t>¡</w:t>
                        </w:r>
                      </w:p>
                    </w:tc>
                  </w:tr>
                </w:tbl>
                <w:p w14:paraId="472D4CC2" w14:textId="77777777" w:rsidR="00442474" w:rsidRPr="00442474" w:rsidRDefault="00442474" w:rsidP="00442474">
                  <w:pPr>
                    <w:spacing w:before="0" w:after="0"/>
                    <w:rPr>
                      <w:rFonts w:ascii="Times New Roman" w:hAnsi="Times New Roman"/>
                      <w:sz w:val="16"/>
                      <w:szCs w:val="16"/>
                      <w:lang w:eastAsia="uk-UA"/>
                    </w:rPr>
                  </w:pPr>
                </w:p>
              </w:tc>
              <w:tc>
                <w:tcPr>
                  <w:tcW w:w="440" w:type="dxa"/>
                  <w:tcBorders>
                    <w:bottom w:val="single" w:sz="4" w:space="0" w:color="CCCCCC"/>
                  </w:tcBorders>
                  <w:tcMar>
                    <w:top w:w="40" w:type="dxa"/>
                    <w:left w:w="40" w:type="dxa"/>
                    <w:bottom w:w="40" w:type="dxa"/>
                    <w:right w:w="40" w:type="dxa"/>
                  </w:tcMar>
                  <w:vAlign w:val="center"/>
                </w:tcPr>
                <w:p w14:paraId="2FE68E76"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sz w:val="16"/>
                      <w:szCs w:val="16"/>
                      <w:lang w:eastAsia="uk-UA"/>
                    </w:rPr>
                    <w:t>2</w:t>
                  </w:r>
                </w:p>
              </w:tc>
            </w:tr>
            <w:tr w:rsidR="00442474" w:rsidRPr="00442474" w14:paraId="186FBEBF" w14:textId="77777777" w:rsidTr="00904D91">
              <w:tc>
                <w:tcPr>
                  <w:tcW w:w="9466" w:type="dxa"/>
                  <w:tcBorders>
                    <w:bottom w:val="single" w:sz="4" w:space="0" w:color="CCCCCC"/>
                  </w:tcBorders>
                  <w:tcMar>
                    <w:top w:w="40" w:type="dxa"/>
                    <w:left w:w="40" w:type="dxa"/>
                    <w:bottom w:w="40" w:type="dxa"/>
                    <w:right w:w="40" w:type="dxa"/>
                  </w:tcMar>
                  <w:vAlign w:val="center"/>
                </w:tcPr>
                <w:p w14:paraId="40764C82"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sz w:val="16"/>
                      <w:szCs w:val="16"/>
                      <w:lang w:eastAsia="uk-UA"/>
                    </w:rPr>
                    <w:t>Travel for work/due to work</w:t>
                  </w:r>
                </w:p>
              </w:tc>
              <w:tc>
                <w:tcPr>
                  <w:tcW w:w="600" w:type="dxa"/>
                  <w:tcBorders>
                    <w:bottom w:val="single" w:sz="4" w:space="0" w:color="CCCCCC"/>
                  </w:tcBorders>
                  <w:tcMar>
                    <w:top w:w="40" w:type="dxa"/>
                    <w:left w:w="40" w:type="dxa"/>
                    <w:bottom w:w="40" w:type="dxa"/>
                    <w:right w:w="40" w:type="dxa"/>
                  </w:tcMar>
                  <w:vAlign w:val="center"/>
                </w:tcPr>
                <w:tbl>
                  <w:tblPr>
                    <w:tblStyle w:val="TableGrid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00"/>
                  </w:tblGrid>
                  <w:tr w:rsidR="00442474" w:rsidRPr="00442474" w14:paraId="66872C15" w14:textId="77777777" w:rsidTr="00904D91">
                    <w:trPr>
                      <w:jc w:val="center"/>
                    </w:trPr>
                    <w:tc>
                      <w:tcPr>
                        <w:tcW w:w="300" w:type="dxa"/>
                        <w:tcMar>
                          <w:top w:w="40" w:type="dxa"/>
                          <w:left w:w="40" w:type="dxa"/>
                          <w:bottom w:w="40" w:type="dxa"/>
                          <w:right w:w="40" w:type="dxa"/>
                        </w:tcMar>
                        <w:vAlign w:val="center"/>
                      </w:tcPr>
                      <w:p w14:paraId="1561DDD0" w14:textId="77777777" w:rsidR="00442474" w:rsidRPr="00442474" w:rsidRDefault="00442474" w:rsidP="00442474">
                        <w:pPr>
                          <w:spacing w:before="0" w:after="0"/>
                          <w:rPr>
                            <w:rFonts w:ascii="Times New Roman" w:hAnsi="Times New Roman"/>
                            <w:sz w:val="16"/>
                            <w:szCs w:val="16"/>
                            <w:lang w:eastAsia="uk-UA"/>
                          </w:rPr>
                        </w:pPr>
                        <w:r w:rsidRPr="00442474">
                          <w:rPr>
                            <w:rFonts w:ascii="Wingdings" w:eastAsia="Wingdings" w:hAnsi="Wingdings" w:cs="Wingdings"/>
                            <w:sz w:val="16"/>
                            <w:szCs w:val="16"/>
                            <w:lang w:eastAsia="uk-UA"/>
                          </w:rPr>
                          <w:t>¡</w:t>
                        </w:r>
                      </w:p>
                    </w:tc>
                  </w:tr>
                </w:tbl>
                <w:p w14:paraId="6AB31252" w14:textId="77777777" w:rsidR="00442474" w:rsidRPr="00442474" w:rsidRDefault="00442474" w:rsidP="00442474">
                  <w:pPr>
                    <w:spacing w:before="0" w:after="0"/>
                    <w:rPr>
                      <w:rFonts w:ascii="Times New Roman" w:hAnsi="Times New Roman"/>
                      <w:sz w:val="16"/>
                      <w:szCs w:val="16"/>
                      <w:lang w:eastAsia="uk-UA"/>
                    </w:rPr>
                  </w:pPr>
                </w:p>
              </w:tc>
              <w:tc>
                <w:tcPr>
                  <w:tcW w:w="440" w:type="dxa"/>
                  <w:tcBorders>
                    <w:bottom w:val="single" w:sz="4" w:space="0" w:color="CCCCCC"/>
                  </w:tcBorders>
                  <w:tcMar>
                    <w:top w:w="40" w:type="dxa"/>
                    <w:left w:w="40" w:type="dxa"/>
                    <w:bottom w:w="40" w:type="dxa"/>
                    <w:right w:w="40" w:type="dxa"/>
                  </w:tcMar>
                  <w:vAlign w:val="center"/>
                </w:tcPr>
                <w:p w14:paraId="72D2B4D2"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sz w:val="16"/>
                      <w:szCs w:val="16"/>
                      <w:lang w:eastAsia="uk-UA"/>
                    </w:rPr>
                    <w:t>3</w:t>
                  </w:r>
                </w:p>
              </w:tc>
            </w:tr>
            <w:tr w:rsidR="00442474" w:rsidRPr="00442474" w14:paraId="18FA791F" w14:textId="77777777" w:rsidTr="00904D91">
              <w:tc>
                <w:tcPr>
                  <w:tcW w:w="9466" w:type="dxa"/>
                  <w:tcBorders>
                    <w:bottom w:val="single" w:sz="4" w:space="0" w:color="CCCCCC"/>
                  </w:tcBorders>
                  <w:tcMar>
                    <w:top w:w="40" w:type="dxa"/>
                    <w:left w:w="40" w:type="dxa"/>
                    <w:bottom w:w="40" w:type="dxa"/>
                    <w:right w:w="40" w:type="dxa"/>
                  </w:tcMar>
                  <w:vAlign w:val="center"/>
                </w:tcPr>
                <w:p w14:paraId="11F572F1"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sz w:val="16"/>
                      <w:szCs w:val="16"/>
                      <w:lang w:eastAsia="uk-UA"/>
                    </w:rPr>
                    <w:t>Bring/pick up children or adults</w:t>
                  </w:r>
                </w:p>
              </w:tc>
              <w:tc>
                <w:tcPr>
                  <w:tcW w:w="600" w:type="dxa"/>
                  <w:tcBorders>
                    <w:bottom w:val="single" w:sz="4" w:space="0" w:color="CCCCCC"/>
                  </w:tcBorders>
                  <w:tcMar>
                    <w:top w:w="40" w:type="dxa"/>
                    <w:left w:w="40" w:type="dxa"/>
                    <w:bottom w:w="40" w:type="dxa"/>
                    <w:right w:w="40" w:type="dxa"/>
                  </w:tcMar>
                  <w:vAlign w:val="center"/>
                </w:tcPr>
                <w:tbl>
                  <w:tblPr>
                    <w:tblStyle w:val="TableGrid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00"/>
                  </w:tblGrid>
                  <w:tr w:rsidR="00442474" w:rsidRPr="00442474" w14:paraId="17AD6D59" w14:textId="77777777" w:rsidTr="00904D91">
                    <w:trPr>
                      <w:jc w:val="center"/>
                    </w:trPr>
                    <w:tc>
                      <w:tcPr>
                        <w:tcW w:w="300" w:type="dxa"/>
                        <w:tcMar>
                          <w:top w:w="40" w:type="dxa"/>
                          <w:left w:w="40" w:type="dxa"/>
                          <w:bottom w:w="40" w:type="dxa"/>
                          <w:right w:w="40" w:type="dxa"/>
                        </w:tcMar>
                        <w:vAlign w:val="center"/>
                      </w:tcPr>
                      <w:p w14:paraId="10473AF4" w14:textId="77777777" w:rsidR="00442474" w:rsidRPr="00442474" w:rsidRDefault="00442474" w:rsidP="00442474">
                        <w:pPr>
                          <w:spacing w:before="0" w:after="0"/>
                          <w:rPr>
                            <w:rFonts w:ascii="Times New Roman" w:hAnsi="Times New Roman"/>
                            <w:sz w:val="16"/>
                            <w:szCs w:val="16"/>
                            <w:lang w:eastAsia="uk-UA"/>
                          </w:rPr>
                        </w:pPr>
                        <w:r w:rsidRPr="00442474">
                          <w:rPr>
                            <w:rFonts w:ascii="Wingdings" w:eastAsia="Wingdings" w:hAnsi="Wingdings" w:cs="Wingdings"/>
                            <w:sz w:val="16"/>
                            <w:szCs w:val="16"/>
                            <w:lang w:eastAsia="uk-UA"/>
                          </w:rPr>
                          <w:t>¡</w:t>
                        </w:r>
                      </w:p>
                    </w:tc>
                  </w:tr>
                </w:tbl>
                <w:p w14:paraId="7348A67A" w14:textId="77777777" w:rsidR="00442474" w:rsidRPr="00442474" w:rsidRDefault="00442474" w:rsidP="00442474">
                  <w:pPr>
                    <w:spacing w:before="0" w:after="0"/>
                    <w:rPr>
                      <w:rFonts w:ascii="Times New Roman" w:hAnsi="Times New Roman"/>
                      <w:sz w:val="16"/>
                      <w:szCs w:val="16"/>
                      <w:lang w:eastAsia="uk-UA"/>
                    </w:rPr>
                  </w:pPr>
                </w:p>
              </w:tc>
              <w:tc>
                <w:tcPr>
                  <w:tcW w:w="440" w:type="dxa"/>
                  <w:tcBorders>
                    <w:bottom w:val="single" w:sz="4" w:space="0" w:color="CCCCCC"/>
                  </w:tcBorders>
                  <w:tcMar>
                    <w:top w:w="40" w:type="dxa"/>
                    <w:left w:w="40" w:type="dxa"/>
                    <w:bottom w:w="40" w:type="dxa"/>
                    <w:right w:w="40" w:type="dxa"/>
                  </w:tcMar>
                  <w:vAlign w:val="center"/>
                </w:tcPr>
                <w:p w14:paraId="45278A89"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sz w:val="16"/>
                      <w:szCs w:val="16"/>
                      <w:lang w:eastAsia="uk-UA"/>
                    </w:rPr>
                    <w:t>4</w:t>
                  </w:r>
                </w:p>
              </w:tc>
            </w:tr>
            <w:tr w:rsidR="00442474" w:rsidRPr="00442474" w14:paraId="07EB8CDC" w14:textId="77777777" w:rsidTr="00904D91">
              <w:tc>
                <w:tcPr>
                  <w:tcW w:w="9466" w:type="dxa"/>
                  <w:tcBorders>
                    <w:bottom w:val="single" w:sz="4" w:space="0" w:color="CCCCCC"/>
                  </w:tcBorders>
                  <w:tcMar>
                    <w:top w:w="40" w:type="dxa"/>
                    <w:left w:w="40" w:type="dxa"/>
                    <w:bottom w:w="40" w:type="dxa"/>
                    <w:right w:w="40" w:type="dxa"/>
                  </w:tcMar>
                  <w:vAlign w:val="center"/>
                </w:tcPr>
                <w:p w14:paraId="5C055B73"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sz w:val="16"/>
                      <w:szCs w:val="16"/>
                      <w:lang w:eastAsia="uk-UA"/>
                    </w:rPr>
                    <w:t>Purchases or other errands</w:t>
                  </w:r>
                </w:p>
              </w:tc>
              <w:tc>
                <w:tcPr>
                  <w:tcW w:w="600" w:type="dxa"/>
                  <w:tcBorders>
                    <w:bottom w:val="single" w:sz="4" w:space="0" w:color="CCCCCC"/>
                  </w:tcBorders>
                  <w:tcMar>
                    <w:top w:w="40" w:type="dxa"/>
                    <w:left w:w="40" w:type="dxa"/>
                    <w:bottom w:w="40" w:type="dxa"/>
                    <w:right w:w="40" w:type="dxa"/>
                  </w:tcMar>
                  <w:vAlign w:val="center"/>
                </w:tcPr>
                <w:tbl>
                  <w:tblPr>
                    <w:tblStyle w:val="TableGrid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00"/>
                  </w:tblGrid>
                  <w:tr w:rsidR="00442474" w:rsidRPr="00442474" w14:paraId="05BBD143" w14:textId="77777777" w:rsidTr="00904D91">
                    <w:trPr>
                      <w:jc w:val="center"/>
                    </w:trPr>
                    <w:tc>
                      <w:tcPr>
                        <w:tcW w:w="300" w:type="dxa"/>
                        <w:tcMar>
                          <w:top w:w="40" w:type="dxa"/>
                          <w:left w:w="40" w:type="dxa"/>
                          <w:bottom w:w="40" w:type="dxa"/>
                          <w:right w:w="40" w:type="dxa"/>
                        </w:tcMar>
                        <w:vAlign w:val="center"/>
                      </w:tcPr>
                      <w:p w14:paraId="549225AA" w14:textId="77777777" w:rsidR="00442474" w:rsidRPr="00442474" w:rsidRDefault="00442474" w:rsidP="00442474">
                        <w:pPr>
                          <w:spacing w:before="0" w:after="0"/>
                          <w:rPr>
                            <w:rFonts w:ascii="Times New Roman" w:hAnsi="Times New Roman"/>
                            <w:sz w:val="16"/>
                            <w:szCs w:val="16"/>
                            <w:lang w:eastAsia="uk-UA"/>
                          </w:rPr>
                        </w:pPr>
                        <w:r w:rsidRPr="00442474">
                          <w:rPr>
                            <w:rFonts w:ascii="Wingdings" w:eastAsia="Wingdings" w:hAnsi="Wingdings" w:cs="Wingdings"/>
                            <w:sz w:val="16"/>
                            <w:szCs w:val="16"/>
                            <w:lang w:eastAsia="uk-UA"/>
                          </w:rPr>
                          <w:t>¡</w:t>
                        </w:r>
                      </w:p>
                    </w:tc>
                  </w:tr>
                </w:tbl>
                <w:p w14:paraId="1157BD67" w14:textId="77777777" w:rsidR="00442474" w:rsidRPr="00442474" w:rsidRDefault="00442474" w:rsidP="00442474">
                  <w:pPr>
                    <w:spacing w:before="0" w:after="0"/>
                    <w:rPr>
                      <w:rFonts w:ascii="Times New Roman" w:hAnsi="Times New Roman"/>
                      <w:sz w:val="16"/>
                      <w:szCs w:val="16"/>
                      <w:lang w:eastAsia="uk-UA"/>
                    </w:rPr>
                  </w:pPr>
                </w:p>
              </w:tc>
              <w:tc>
                <w:tcPr>
                  <w:tcW w:w="440" w:type="dxa"/>
                  <w:tcBorders>
                    <w:bottom w:val="single" w:sz="4" w:space="0" w:color="CCCCCC"/>
                  </w:tcBorders>
                  <w:tcMar>
                    <w:top w:w="40" w:type="dxa"/>
                    <w:left w:w="40" w:type="dxa"/>
                    <w:bottom w:w="40" w:type="dxa"/>
                    <w:right w:w="40" w:type="dxa"/>
                  </w:tcMar>
                  <w:vAlign w:val="center"/>
                </w:tcPr>
                <w:p w14:paraId="6E09C586"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sz w:val="16"/>
                      <w:szCs w:val="16"/>
                      <w:lang w:eastAsia="uk-UA"/>
                    </w:rPr>
                    <w:t>5</w:t>
                  </w:r>
                </w:p>
              </w:tc>
            </w:tr>
            <w:tr w:rsidR="00442474" w:rsidRPr="00442474" w14:paraId="625B6AA2" w14:textId="77777777" w:rsidTr="00904D91">
              <w:tc>
                <w:tcPr>
                  <w:tcW w:w="9466" w:type="dxa"/>
                  <w:tcBorders>
                    <w:bottom w:val="single" w:sz="4" w:space="0" w:color="CCCCCC"/>
                  </w:tcBorders>
                  <w:tcMar>
                    <w:top w:w="40" w:type="dxa"/>
                    <w:left w:w="40" w:type="dxa"/>
                    <w:bottom w:w="40" w:type="dxa"/>
                    <w:right w:w="40" w:type="dxa"/>
                  </w:tcMar>
                  <w:vAlign w:val="center"/>
                </w:tcPr>
                <w:p w14:paraId="72878C0A"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sz w:val="16"/>
                      <w:szCs w:val="16"/>
                      <w:lang w:eastAsia="uk-UA"/>
                    </w:rPr>
                    <w:t>Visit someone</w:t>
                  </w:r>
                </w:p>
              </w:tc>
              <w:tc>
                <w:tcPr>
                  <w:tcW w:w="600" w:type="dxa"/>
                  <w:tcBorders>
                    <w:bottom w:val="single" w:sz="4" w:space="0" w:color="CCCCCC"/>
                  </w:tcBorders>
                  <w:tcMar>
                    <w:top w:w="40" w:type="dxa"/>
                    <w:left w:w="40" w:type="dxa"/>
                    <w:bottom w:w="40" w:type="dxa"/>
                    <w:right w:w="40" w:type="dxa"/>
                  </w:tcMar>
                  <w:vAlign w:val="center"/>
                </w:tcPr>
                <w:tbl>
                  <w:tblPr>
                    <w:tblStyle w:val="TableGrid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00"/>
                  </w:tblGrid>
                  <w:tr w:rsidR="00442474" w:rsidRPr="00442474" w14:paraId="095BCF2F" w14:textId="77777777" w:rsidTr="00904D91">
                    <w:trPr>
                      <w:jc w:val="center"/>
                    </w:trPr>
                    <w:tc>
                      <w:tcPr>
                        <w:tcW w:w="300" w:type="dxa"/>
                        <w:tcMar>
                          <w:top w:w="40" w:type="dxa"/>
                          <w:left w:w="40" w:type="dxa"/>
                          <w:bottom w:w="40" w:type="dxa"/>
                          <w:right w:w="40" w:type="dxa"/>
                        </w:tcMar>
                        <w:vAlign w:val="center"/>
                      </w:tcPr>
                      <w:p w14:paraId="55145DB5" w14:textId="77777777" w:rsidR="00442474" w:rsidRPr="00442474" w:rsidRDefault="00442474" w:rsidP="00442474">
                        <w:pPr>
                          <w:spacing w:before="0" w:after="0"/>
                          <w:rPr>
                            <w:rFonts w:ascii="Times New Roman" w:hAnsi="Times New Roman"/>
                            <w:sz w:val="16"/>
                            <w:szCs w:val="16"/>
                            <w:lang w:eastAsia="uk-UA"/>
                          </w:rPr>
                        </w:pPr>
                        <w:r w:rsidRPr="00442474">
                          <w:rPr>
                            <w:rFonts w:ascii="Wingdings" w:eastAsia="Wingdings" w:hAnsi="Wingdings" w:cs="Wingdings"/>
                            <w:sz w:val="16"/>
                            <w:szCs w:val="16"/>
                            <w:lang w:eastAsia="uk-UA"/>
                          </w:rPr>
                          <w:t>¡</w:t>
                        </w:r>
                      </w:p>
                    </w:tc>
                  </w:tr>
                </w:tbl>
                <w:p w14:paraId="2227FD2A" w14:textId="77777777" w:rsidR="00442474" w:rsidRPr="00442474" w:rsidRDefault="00442474" w:rsidP="00442474">
                  <w:pPr>
                    <w:spacing w:before="0" w:after="0"/>
                    <w:rPr>
                      <w:rFonts w:ascii="Times New Roman" w:hAnsi="Times New Roman"/>
                      <w:sz w:val="16"/>
                      <w:szCs w:val="16"/>
                      <w:lang w:eastAsia="uk-UA"/>
                    </w:rPr>
                  </w:pPr>
                </w:p>
              </w:tc>
              <w:tc>
                <w:tcPr>
                  <w:tcW w:w="440" w:type="dxa"/>
                  <w:tcBorders>
                    <w:bottom w:val="single" w:sz="4" w:space="0" w:color="CCCCCC"/>
                  </w:tcBorders>
                  <w:tcMar>
                    <w:top w:w="40" w:type="dxa"/>
                    <w:left w:w="40" w:type="dxa"/>
                    <w:bottom w:w="40" w:type="dxa"/>
                    <w:right w:w="40" w:type="dxa"/>
                  </w:tcMar>
                  <w:vAlign w:val="center"/>
                </w:tcPr>
                <w:p w14:paraId="73280BD9"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sz w:val="16"/>
                      <w:szCs w:val="16"/>
                      <w:lang w:eastAsia="uk-UA"/>
                    </w:rPr>
                    <w:t>6</w:t>
                  </w:r>
                </w:p>
              </w:tc>
            </w:tr>
            <w:tr w:rsidR="00442474" w:rsidRPr="00442474" w14:paraId="6A3CC8C3" w14:textId="77777777" w:rsidTr="00904D91">
              <w:tc>
                <w:tcPr>
                  <w:tcW w:w="9466" w:type="dxa"/>
                  <w:tcBorders>
                    <w:bottom w:val="single" w:sz="4" w:space="0" w:color="CCCCCC"/>
                  </w:tcBorders>
                  <w:tcMar>
                    <w:top w:w="40" w:type="dxa"/>
                    <w:left w:w="40" w:type="dxa"/>
                    <w:bottom w:w="40" w:type="dxa"/>
                    <w:right w:w="40" w:type="dxa"/>
                  </w:tcMar>
                  <w:vAlign w:val="center"/>
                </w:tcPr>
                <w:p w14:paraId="6816AAC8"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sz w:val="16"/>
                      <w:szCs w:val="16"/>
                      <w:lang w:eastAsia="uk-UA"/>
                    </w:rPr>
                    <w:t>Recreational activity (culture, sports, etc.)</w:t>
                  </w:r>
                </w:p>
              </w:tc>
              <w:tc>
                <w:tcPr>
                  <w:tcW w:w="600" w:type="dxa"/>
                  <w:tcBorders>
                    <w:bottom w:val="single" w:sz="4" w:space="0" w:color="CCCCCC"/>
                  </w:tcBorders>
                  <w:tcMar>
                    <w:top w:w="40" w:type="dxa"/>
                    <w:left w:w="40" w:type="dxa"/>
                    <w:bottom w:w="40" w:type="dxa"/>
                    <w:right w:w="40" w:type="dxa"/>
                  </w:tcMar>
                  <w:vAlign w:val="center"/>
                </w:tcPr>
                <w:tbl>
                  <w:tblPr>
                    <w:tblStyle w:val="TableGrid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00"/>
                  </w:tblGrid>
                  <w:tr w:rsidR="00442474" w:rsidRPr="00442474" w14:paraId="227AA30A" w14:textId="77777777" w:rsidTr="00904D91">
                    <w:trPr>
                      <w:jc w:val="center"/>
                    </w:trPr>
                    <w:tc>
                      <w:tcPr>
                        <w:tcW w:w="300" w:type="dxa"/>
                        <w:tcMar>
                          <w:top w:w="40" w:type="dxa"/>
                          <w:left w:w="40" w:type="dxa"/>
                          <w:bottom w:w="40" w:type="dxa"/>
                          <w:right w:w="40" w:type="dxa"/>
                        </w:tcMar>
                        <w:vAlign w:val="center"/>
                      </w:tcPr>
                      <w:p w14:paraId="48A2A401" w14:textId="77777777" w:rsidR="00442474" w:rsidRPr="00442474" w:rsidRDefault="00442474" w:rsidP="00442474">
                        <w:pPr>
                          <w:spacing w:before="0" w:after="0"/>
                          <w:rPr>
                            <w:rFonts w:ascii="Times New Roman" w:hAnsi="Times New Roman"/>
                            <w:sz w:val="16"/>
                            <w:szCs w:val="16"/>
                            <w:lang w:eastAsia="uk-UA"/>
                          </w:rPr>
                        </w:pPr>
                        <w:r w:rsidRPr="00442474">
                          <w:rPr>
                            <w:rFonts w:ascii="Wingdings" w:eastAsia="Wingdings" w:hAnsi="Wingdings" w:cs="Wingdings"/>
                            <w:sz w:val="16"/>
                            <w:szCs w:val="16"/>
                            <w:lang w:eastAsia="uk-UA"/>
                          </w:rPr>
                          <w:t>¡</w:t>
                        </w:r>
                      </w:p>
                    </w:tc>
                  </w:tr>
                </w:tbl>
                <w:p w14:paraId="55CD86F4" w14:textId="77777777" w:rsidR="00442474" w:rsidRPr="00442474" w:rsidRDefault="00442474" w:rsidP="00442474">
                  <w:pPr>
                    <w:spacing w:before="0" w:after="0"/>
                    <w:rPr>
                      <w:rFonts w:ascii="Times New Roman" w:hAnsi="Times New Roman"/>
                      <w:sz w:val="16"/>
                      <w:szCs w:val="16"/>
                      <w:lang w:eastAsia="uk-UA"/>
                    </w:rPr>
                  </w:pPr>
                </w:p>
              </w:tc>
              <w:tc>
                <w:tcPr>
                  <w:tcW w:w="440" w:type="dxa"/>
                  <w:tcBorders>
                    <w:bottom w:val="single" w:sz="4" w:space="0" w:color="CCCCCC"/>
                  </w:tcBorders>
                  <w:tcMar>
                    <w:top w:w="40" w:type="dxa"/>
                    <w:left w:w="40" w:type="dxa"/>
                    <w:bottom w:w="40" w:type="dxa"/>
                    <w:right w:w="40" w:type="dxa"/>
                  </w:tcMar>
                  <w:vAlign w:val="center"/>
                </w:tcPr>
                <w:p w14:paraId="48BF340E"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sz w:val="16"/>
                      <w:szCs w:val="16"/>
                      <w:lang w:eastAsia="uk-UA"/>
                    </w:rPr>
                    <w:t>7</w:t>
                  </w:r>
                </w:p>
              </w:tc>
            </w:tr>
            <w:tr w:rsidR="00442474" w:rsidRPr="00442474" w14:paraId="7DDA2071" w14:textId="77777777" w:rsidTr="00904D91">
              <w:tc>
                <w:tcPr>
                  <w:tcW w:w="9466" w:type="dxa"/>
                  <w:tcBorders>
                    <w:bottom w:val="single" w:sz="4" w:space="0" w:color="CCCCCC"/>
                  </w:tcBorders>
                  <w:tcMar>
                    <w:top w:w="40" w:type="dxa"/>
                    <w:left w:w="40" w:type="dxa"/>
                    <w:bottom w:w="40" w:type="dxa"/>
                    <w:right w:w="40" w:type="dxa"/>
                  </w:tcMar>
                  <w:vAlign w:val="center"/>
                </w:tcPr>
                <w:p w14:paraId="38EECC36"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sz w:val="16"/>
                      <w:szCs w:val="16"/>
                      <w:lang w:eastAsia="uk-UA"/>
                    </w:rPr>
                    <w:t>Other:</w:t>
                  </w:r>
                </w:p>
              </w:tc>
              <w:tc>
                <w:tcPr>
                  <w:tcW w:w="600" w:type="dxa"/>
                  <w:tcBorders>
                    <w:bottom w:val="single" w:sz="4" w:space="0" w:color="CCCCCC"/>
                  </w:tcBorders>
                  <w:tcMar>
                    <w:top w:w="40" w:type="dxa"/>
                    <w:left w:w="40" w:type="dxa"/>
                    <w:bottom w:w="40" w:type="dxa"/>
                    <w:right w:w="40" w:type="dxa"/>
                  </w:tcMar>
                  <w:vAlign w:val="center"/>
                </w:tcPr>
                <w:p w14:paraId="3C1D189F" w14:textId="77777777" w:rsidR="00442474" w:rsidRPr="00442474" w:rsidRDefault="00442474" w:rsidP="00442474">
                  <w:pPr>
                    <w:spacing w:before="0" w:after="0"/>
                    <w:jc w:val="center"/>
                    <w:rPr>
                      <w:rFonts w:ascii="Times New Roman" w:hAnsi="Times New Roman"/>
                      <w:sz w:val="16"/>
                      <w:szCs w:val="16"/>
                      <w:lang w:eastAsia="uk-UA"/>
                    </w:rPr>
                  </w:pPr>
                  <w:r w:rsidRPr="00442474">
                    <w:rPr>
                      <w:rFonts w:ascii="Arial" w:eastAsia="Arial" w:hAnsi="Arial" w:cs="Arial"/>
                      <w:sz w:val="16"/>
                      <w:szCs w:val="16"/>
                      <w:lang w:eastAsia="uk-UA"/>
                    </w:rPr>
                    <w:t>Open</w:t>
                  </w:r>
                </w:p>
              </w:tc>
              <w:tc>
                <w:tcPr>
                  <w:tcW w:w="440" w:type="dxa"/>
                  <w:tcBorders>
                    <w:bottom w:val="single" w:sz="4" w:space="0" w:color="CCCCCC"/>
                  </w:tcBorders>
                  <w:tcMar>
                    <w:top w:w="40" w:type="dxa"/>
                    <w:left w:w="40" w:type="dxa"/>
                    <w:bottom w:w="40" w:type="dxa"/>
                    <w:right w:w="40" w:type="dxa"/>
                  </w:tcMar>
                  <w:vAlign w:val="center"/>
                </w:tcPr>
                <w:p w14:paraId="43465FE8"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sz w:val="16"/>
                      <w:szCs w:val="16"/>
                      <w:lang w:eastAsia="uk-UA"/>
                    </w:rPr>
                    <w:t>8</w:t>
                  </w:r>
                </w:p>
              </w:tc>
            </w:tr>
            <w:tr w:rsidR="00442474" w:rsidRPr="00442474" w14:paraId="4D0A8A67" w14:textId="77777777" w:rsidTr="00904D91">
              <w:tc>
                <w:tcPr>
                  <w:tcW w:w="9466" w:type="dxa"/>
                  <w:tcMar>
                    <w:top w:w="40" w:type="dxa"/>
                    <w:left w:w="40" w:type="dxa"/>
                    <w:bottom w:w="40" w:type="dxa"/>
                    <w:right w:w="40" w:type="dxa"/>
                  </w:tcMar>
                  <w:vAlign w:val="center"/>
                </w:tcPr>
                <w:p w14:paraId="341B9519"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sz w:val="16"/>
                      <w:szCs w:val="16"/>
                      <w:lang w:eastAsia="uk-UA"/>
                    </w:rPr>
                    <w:lastRenderedPageBreak/>
                    <w:t>I have no regular travel (of at least 10 min) outside my home</w:t>
                  </w:r>
                </w:p>
              </w:tc>
              <w:tc>
                <w:tcPr>
                  <w:tcW w:w="600" w:type="dxa"/>
                  <w:tcMar>
                    <w:top w:w="40" w:type="dxa"/>
                    <w:left w:w="40" w:type="dxa"/>
                    <w:bottom w:w="40" w:type="dxa"/>
                    <w:right w:w="40" w:type="dxa"/>
                  </w:tcMar>
                  <w:vAlign w:val="center"/>
                </w:tcPr>
                <w:tbl>
                  <w:tblPr>
                    <w:tblStyle w:val="TableGrid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00"/>
                  </w:tblGrid>
                  <w:tr w:rsidR="00442474" w:rsidRPr="00442474" w14:paraId="58312740" w14:textId="77777777" w:rsidTr="00904D91">
                    <w:trPr>
                      <w:jc w:val="center"/>
                    </w:trPr>
                    <w:tc>
                      <w:tcPr>
                        <w:tcW w:w="300" w:type="dxa"/>
                        <w:tcMar>
                          <w:top w:w="40" w:type="dxa"/>
                          <w:left w:w="40" w:type="dxa"/>
                          <w:bottom w:w="40" w:type="dxa"/>
                          <w:right w:w="40" w:type="dxa"/>
                        </w:tcMar>
                        <w:vAlign w:val="center"/>
                      </w:tcPr>
                      <w:p w14:paraId="2133B846" w14:textId="77777777" w:rsidR="00442474" w:rsidRPr="00442474" w:rsidRDefault="00442474" w:rsidP="00442474">
                        <w:pPr>
                          <w:spacing w:before="0" w:after="0"/>
                          <w:rPr>
                            <w:rFonts w:ascii="Times New Roman" w:hAnsi="Times New Roman"/>
                            <w:sz w:val="16"/>
                            <w:szCs w:val="16"/>
                            <w:lang w:eastAsia="uk-UA"/>
                          </w:rPr>
                        </w:pPr>
                        <w:r w:rsidRPr="00442474">
                          <w:rPr>
                            <w:rFonts w:ascii="Wingdings" w:eastAsia="Wingdings" w:hAnsi="Wingdings" w:cs="Wingdings"/>
                            <w:sz w:val="16"/>
                            <w:szCs w:val="16"/>
                            <w:lang w:eastAsia="uk-UA"/>
                          </w:rPr>
                          <w:t>¡</w:t>
                        </w:r>
                      </w:p>
                    </w:tc>
                  </w:tr>
                </w:tbl>
                <w:p w14:paraId="70BBA993" w14:textId="77777777" w:rsidR="00442474" w:rsidRPr="00442474" w:rsidRDefault="00442474" w:rsidP="00442474">
                  <w:pPr>
                    <w:spacing w:before="0" w:after="0"/>
                    <w:rPr>
                      <w:rFonts w:ascii="Times New Roman" w:hAnsi="Times New Roman"/>
                      <w:sz w:val="16"/>
                      <w:szCs w:val="16"/>
                      <w:lang w:eastAsia="uk-UA"/>
                    </w:rPr>
                  </w:pPr>
                </w:p>
              </w:tc>
              <w:tc>
                <w:tcPr>
                  <w:tcW w:w="440" w:type="dxa"/>
                  <w:tcMar>
                    <w:top w:w="40" w:type="dxa"/>
                    <w:left w:w="40" w:type="dxa"/>
                    <w:bottom w:w="40" w:type="dxa"/>
                    <w:right w:w="40" w:type="dxa"/>
                  </w:tcMar>
                  <w:vAlign w:val="center"/>
                </w:tcPr>
                <w:p w14:paraId="6A6558BF"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sz w:val="16"/>
                      <w:szCs w:val="16"/>
                      <w:lang w:eastAsia="uk-UA"/>
                    </w:rPr>
                    <w:t>9</w:t>
                  </w:r>
                </w:p>
              </w:tc>
            </w:tr>
          </w:tbl>
          <w:p w14:paraId="286C644A" w14:textId="77777777" w:rsidR="00442474" w:rsidRPr="00442474" w:rsidRDefault="00442474" w:rsidP="00442474">
            <w:pPr>
              <w:spacing w:before="0" w:after="0"/>
              <w:rPr>
                <w:rFonts w:ascii="Times New Roman" w:hAnsi="Times New Roman"/>
                <w:sz w:val="16"/>
                <w:szCs w:val="16"/>
                <w:lang w:eastAsia="uk-UA"/>
              </w:rPr>
            </w:pPr>
          </w:p>
        </w:tc>
      </w:tr>
    </w:tbl>
    <w:p w14:paraId="5ECE05DC" w14:textId="77777777" w:rsidR="00442474" w:rsidRPr="00442474" w:rsidRDefault="00442474" w:rsidP="00442474">
      <w:pPr>
        <w:spacing w:before="0" w:after="0"/>
        <w:rPr>
          <w:rFonts w:ascii="Times New Roman" w:eastAsia="Times New Roman" w:hAnsi="Times New Roman" w:cs="Times New Roman"/>
          <w:sz w:val="16"/>
          <w:szCs w:val="16"/>
          <w:lang w:eastAsia="uk-UA"/>
        </w:rPr>
      </w:pPr>
    </w:p>
    <w:p w14:paraId="20C3C109" w14:textId="77777777" w:rsidR="00442474" w:rsidRPr="00442474" w:rsidRDefault="00442474" w:rsidP="00442474">
      <w:pPr>
        <w:spacing w:before="0" w:after="0"/>
        <w:rPr>
          <w:rFonts w:ascii="Times New Roman" w:eastAsia="Times New Roman" w:hAnsi="Times New Roman" w:cs="Times New Roman"/>
          <w:sz w:val="16"/>
          <w:szCs w:val="16"/>
          <w:lang w:eastAsia="uk-UA"/>
        </w:rPr>
      </w:pPr>
    </w:p>
    <w:tbl>
      <w:tblPr>
        <w:tblStyle w:val="TableGrid1"/>
        <w:tblW w:w="10506" w:type="dxa"/>
        <w:tblBorders>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10506"/>
      </w:tblGrid>
      <w:tr w:rsidR="00442474" w:rsidRPr="00442474" w14:paraId="7A739955" w14:textId="77777777" w:rsidTr="00904D91">
        <w:trPr>
          <w:tblHeader/>
        </w:trPr>
        <w:tc>
          <w:tcPr>
            <w:tcW w:w="10506" w:type="dxa"/>
            <w:tcMar>
              <w:top w:w="0" w:type="dxa"/>
              <w:left w:w="0" w:type="dxa"/>
              <w:bottom w:w="0" w:type="dxa"/>
              <w:right w:w="0" w:type="dxa"/>
            </w:tcMar>
          </w:tcPr>
          <w:tbl>
            <w:tblPr>
              <w:tblStyle w:val="TableGrid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75"/>
              <w:gridCol w:w="8921"/>
            </w:tblGrid>
            <w:tr w:rsidR="00442474" w:rsidRPr="00442474" w14:paraId="42EC6DBC" w14:textId="77777777" w:rsidTr="00904D91">
              <w:tc>
                <w:tcPr>
                  <w:tcW w:w="1576" w:type="dxa"/>
                  <w:tcBorders>
                    <w:bottom w:val="single" w:sz="4" w:space="0" w:color="auto"/>
                    <w:right w:val="single" w:sz="4" w:space="0" w:color="auto"/>
                  </w:tcBorders>
                  <w:shd w:val="clear" w:color="auto" w:fill="62EFD3"/>
                  <w:tcMar>
                    <w:top w:w="60" w:type="dxa"/>
                    <w:left w:w="60" w:type="dxa"/>
                    <w:bottom w:w="60" w:type="dxa"/>
                    <w:right w:w="60" w:type="dxa"/>
                  </w:tcMar>
                </w:tcPr>
                <w:p w14:paraId="10D13044"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b/>
                      <w:sz w:val="16"/>
                      <w:szCs w:val="16"/>
                      <w:lang w:eastAsia="uk-UA"/>
                    </w:rPr>
                    <w:t>reise_mal</w:t>
                  </w:r>
                </w:p>
              </w:tc>
              <w:tc>
                <w:tcPr>
                  <w:tcW w:w="8930" w:type="dxa"/>
                  <w:tcBorders>
                    <w:bottom w:val="single" w:sz="4" w:space="0" w:color="auto"/>
                  </w:tcBorders>
                  <w:shd w:val="clear" w:color="auto" w:fill="62EFD3"/>
                  <w:tcMar>
                    <w:top w:w="0" w:type="dxa"/>
                    <w:left w:w="60" w:type="dxa"/>
                    <w:bottom w:w="0" w:type="dxa"/>
                    <w:right w:w="0" w:type="dxa"/>
                  </w:tcMar>
                </w:tcPr>
                <w:p w14:paraId="44356ACF" w14:textId="77777777" w:rsidR="00442474" w:rsidRPr="00442474" w:rsidRDefault="00442474" w:rsidP="00442474">
                  <w:pPr>
                    <w:keepNext/>
                    <w:spacing w:before="0" w:after="0"/>
                    <w:outlineLvl w:val="0"/>
                    <w:rPr>
                      <w:rFonts w:ascii="Arial" w:hAnsi="Arial" w:cs="Arial"/>
                      <w:b/>
                      <w:bCs/>
                      <w:kern w:val="32"/>
                      <w:sz w:val="16"/>
                      <w:szCs w:val="16"/>
                      <w:lang w:eastAsia="uk-UA"/>
                    </w:rPr>
                  </w:pPr>
                  <w:r w:rsidRPr="00442474">
                    <w:rPr>
                      <w:rFonts w:ascii="Arial" w:eastAsia="Arial" w:hAnsi="Arial" w:cs="Arial"/>
                      <w:b/>
                      <w:bCs/>
                      <w:kern w:val="32"/>
                      <w:sz w:val="16"/>
                      <w:szCs w:val="16"/>
                      <w:lang w:eastAsia="uk-UA"/>
                    </w:rPr>
                    <w:t>{{\county.a}}</w:t>
                  </w:r>
                </w:p>
                <w:p w14:paraId="504F5353" w14:textId="77777777" w:rsidR="00442474" w:rsidRPr="00442474" w:rsidRDefault="00442474" w:rsidP="00442474">
                  <w:pPr>
                    <w:keepNext/>
                    <w:spacing w:before="0" w:after="0"/>
                    <w:outlineLvl w:val="0"/>
                    <w:rPr>
                      <w:rFonts w:ascii="Arial" w:hAnsi="Arial" w:cs="Arial"/>
                      <w:b/>
                      <w:bCs/>
                      <w:kern w:val="32"/>
                      <w:sz w:val="16"/>
                      <w:szCs w:val="16"/>
                      <w:lang w:eastAsia="uk-UA"/>
                    </w:rPr>
                  </w:pPr>
                  <w:r w:rsidRPr="00442474">
                    <w:rPr>
                      <w:rFonts w:ascii="Arial" w:eastAsia="Arial" w:hAnsi="Arial" w:cs="Arial"/>
                      <w:b/>
                      <w:bCs/>
                      <w:kern w:val="32"/>
                      <w:sz w:val="16"/>
                      <w:szCs w:val="16"/>
                      <w:lang w:eastAsia="uk-UA"/>
                    </w:rPr>
                    <w:t>Where is the destination for this journey?</w:t>
                  </w:r>
                </w:p>
                <w:p w14:paraId="0E3C85FA" w14:textId="77777777" w:rsidR="00442474" w:rsidRPr="00442474" w:rsidRDefault="00442474" w:rsidP="00442474">
                  <w:pPr>
                    <w:keepNext/>
                    <w:spacing w:before="0" w:after="0"/>
                    <w:outlineLvl w:val="0"/>
                    <w:rPr>
                      <w:rFonts w:ascii="Arial" w:hAnsi="Arial" w:cs="Arial"/>
                      <w:b/>
                      <w:bCs/>
                      <w:kern w:val="32"/>
                      <w:sz w:val="16"/>
                      <w:szCs w:val="16"/>
                      <w:lang w:eastAsia="uk-UA"/>
                    </w:rPr>
                  </w:pPr>
                  <w:r w:rsidRPr="00442474">
                    <w:rPr>
                      <w:rFonts w:ascii="Arial" w:eastAsia="Arial" w:hAnsi="Arial" w:cs="Arial"/>
                      <w:b/>
                      <w:bCs/>
                      <w:kern w:val="32"/>
                      <w:sz w:val="16"/>
                      <w:szCs w:val="16"/>
                      <w:lang w:eastAsia="uk-UA"/>
                    </w:rPr>
                    <w:t>You can search for your address in the field or tap the map to zoom in, position, or move your cursor</w:t>
                  </w:r>
                </w:p>
              </w:tc>
            </w:tr>
          </w:tbl>
          <w:p w14:paraId="033A9BB1" w14:textId="77777777" w:rsidR="00442474" w:rsidRPr="00442474" w:rsidRDefault="00442474" w:rsidP="00442474">
            <w:pPr>
              <w:spacing w:before="0" w:after="0"/>
              <w:rPr>
                <w:rFonts w:ascii="Times New Roman" w:hAnsi="Times New Roman"/>
                <w:sz w:val="16"/>
                <w:szCs w:val="16"/>
                <w:lang w:eastAsia="uk-UA"/>
              </w:rPr>
            </w:pPr>
          </w:p>
        </w:tc>
      </w:tr>
      <w:tr w:rsidR="00442474" w:rsidRPr="00442474" w14:paraId="576C3C18" w14:textId="77777777" w:rsidTr="00904D91">
        <w:tc>
          <w:tcPr>
            <w:tcW w:w="10506" w:type="dxa"/>
            <w:tcMar>
              <w:top w:w="0" w:type="dxa"/>
              <w:left w:w="0" w:type="dxa"/>
              <w:bottom w:w="0" w:type="dxa"/>
              <w:right w:w="0" w:type="dxa"/>
            </w:tcMar>
          </w:tcPr>
          <w:tbl>
            <w:tblPr>
              <w:tblStyle w:val="TableGrid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9456"/>
              <w:gridCol w:w="600"/>
              <w:gridCol w:w="440"/>
            </w:tblGrid>
            <w:tr w:rsidR="00442474" w:rsidRPr="00442474" w14:paraId="3059F325" w14:textId="77777777" w:rsidTr="00904D91">
              <w:tc>
                <w:tcPr>
                  <w:tcW w:w="9466" w:type="dxa"/>
                  <w:tcMar>
                    <w:top w:w="40" w:type="dxa"/>
                    <w:left w:w="40" w:type="dxa"/>
                    <w:bottom w:w="40" w:type="dxa"/>
                    <w:right w:w="40" w:type="dxa"/>
                  </w:tcMar>
                  <w:vAlign w:val="center"/>
                </w:tcPr>
                <w:p w14:paraId="3FCE4F63"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sz w:val="16"/>
                      <w:szCs w:val="16"/>
                      <w:lang w:eastAsia="uk-UA"/>
                    </w:rPr>
                    <w:t>Coordinate</w:t>
                  </w:r>
                </w:p>
              </w:tc>
              <w:tc>
                <w:tcPr>
                  <w:tcW w:w="600" w:type="dxa"/>
                  <w:tcMar>
                    <w:top w:w="40" w:type="dxa"/>
                    <w:left w:w="40" w:type="dxa"/>
                    <w:bottom w:w="40" w:type="dxa"/>
                    <w:right w:w="40" w:type="dxa"/>
                  </w:tcMar>
                  <w:vAlign w:val="center"/>
                </w:tcPr>
                <w:p w14:paraId="68C85CF5" w14:textId="77777777" w:rsidR="00442474" w:rsidRPr="00442474" w:rsidRDefault="00442474" w:rsidP="00442474">
                  <w:pPr>
                    <w:spacing w:before="0" w:after="0"/>
                    <w:jc w:val="center"/>
                    <w:rPr>
                      <w:rFonts w:ascii="Times New Roman" w:hAnsi="Times New Roman"/>
                      <w:sz w:val="16"/>
                      <w:szCs w:val="16"/>
                      <w:lang w:eastAsia="uk-UA"/>
                    </w:rPr>
                  </w:pPr>
                  <w:r w:rsidRPr="00442474">
                    <w:rPr>
                      <w:rFonts w:ascii="Arial" w:eastAsia="Arial" w:hAnsi="Arial" w:cs="Arial"/>
                      <w:sz w:val="16"/>
                      <w:szCs w:val="16"/>
                      <w:lang w:eastAsia="uk-UA"/>
                    </w:rPr>
                    <w:t>Open</w:t>
                  </w:r>
                </w:p>
              </w:tc>
              <w:tc>
                <w:tcPr>
                  <w:tcW w:w="440" w:type="dxa"/>
                  <w:tcMar>
                    <w:top w:w="40" w:type="dxa"/>
                    <w:left w:w="40" w:type="dxa"/>
                    <w:bottom w:w="40" w:type="dxa"/>
                    <w:right w:w="40" w:type="dxa"/>
                  </w:tcMar>
                  <w:vAlign w:val="center"/>
                </w:tcPr>
                <w:p w14:paraId="69A31498"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sz w:val="16"/>
                      <w:szCs w:val="16"/>
                      <w:lang w:eastAsia="uk-UA"/>
                    </w:rPr>
                    <w:t>1</w:t>
                  </w:r>
                </w:p>
              </w:tc>
            </w:tr>
          </w:tbl>
          <w:p w14:paraId="05D1A9D0" w14:textId="77777777" w:rsidR="00442474" w:rsidRPr="00442474" w:rsidRDefault="00442474" w:rsidP="00442474">
            <w:pPr>
              <w:spacing w:before="0" w:after="0"/>
              <w:rPr>
                <w:rFonts w:ascii="Times New Roman" w:hAnsi="Times New Roman"/>
                <w:sz w:val="16"/>
                <w:szCs w:val="16"/>
                <w:lang w:eastAsia="uk-UA"/>
              </w:rPr>
            </w:pPr>
          </w:p>
        </w:tc>
      </w:tr>
    </w:tbl>
    <w:p w14:paraId="6E4A5303" w14:textId="77777777" w:rsidR="00442474" w:rsidRPr="00442474" w:rsidRDefault="00442474" w:rsidP="00442474">
      <w:pPr>
        <w:spacing w:before="0" w:after="0"/>
        <w:rPr>
          <w:rFonts w:ascii="Times New Roman" w:eastAsia="Times New Roman" w:hAnsi="Times New Roman" w:cs="Times New Roman"/>
          <w:sz w:val="16"/>
          <w:szCs w:val="16"/>
          <w:lang w:eastAsia="uk-UA"/>
        </w:rPr>
      </w:pPr>
    </w:p>
    <w:tbl>
      <w:tblPr>
        <w:tblStyle w:val="TableGrid1"/>
        <w:tblW w:w="0" w:type="auto"/>
        <w:tblBorders>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10506"/>
      </w:tblGrid>
      <w:tr w:rsidR="00442474" w:rsidRPr="00442474" w14:paraId="0A948D0E" w14:textId="77777777" w:rsidTr="00904D91">
        <w:trPr>
          <w:tblHeader/>
        </w:trPr>
        <w:tc>
          <w:tcPr>
            <w:tcW w:w="10506" w:type="dxa"/>
            <w:tcMar>
              <w:top w:w="0" w:type="dxa"/>
              <w:left w:w="0" w:type="dxa"/>
              <w:bottom w:w="0" w:type="dxa"/>
              <w:right w:w="0" w:type="dxa"/>
            </w:tcMar>
          </w:tcPr>
          <w:tbl>
            <w:tblPr>
              <w:tblStyle w:val="TableGrid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75"/>
              <w:gridCol w:w="8921"/>
            </w:tblGrid>
            <w:tr w:rsidR="00442474" w:rsidRPr="00442474" w14:paraId="46C1939E" w14:textId="77777777" w:rsidTr="00904D91">
              <w:tc>
                <w:tcPr>
                  <w:tcW w:w="1576" w:type="dxa"/>
                  <w:tcBorders>
                    <w:bottom w:val="single" w:sz="4" w:space="0" w:color="auto"/>
                    <w:right w:val="single" w:sz="4" w:space="0" w:color="auto"/>
                  </w:tcBorders>
                  <w:shd w:val="clear" w:color="auto" w:fill="62EFD3"/>
                  <w:tcMar>
                    <w:top w:w="60" w:type="dxa"/>
                    <w:left w:w="60" w:type="dxa"/>
                    <w:bottom w:w="60" w:type="dxa"/>
                    <w:right w:w="60" w:type="dxa"/>
                  </w:tcMar>
                </w:tcPr>
                <w:p w14:paraId="345F8251"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b/>
                      <w:sz w:val="16"/>
                      <w:szCs w:val="16"/>
                      <w:lang w:eastAsia="uk-UA"/>
                    </w:rPr>
                    <w:t>reise_ofte</w:t>
                  </w:r>
                </w:p>
              </w:tc>
              <w:tc>
                <w:tcPr>
                  <w:tcW w:w="8930" w:type="dxa"/>
                  <w:tcBorders>
                    <w:bottom w:val="single" w:sz="4" w:space="0" w:color="auto"/>
                  </w:tcBorders>
                  <w:shd w:val="clear" w:color="auto" w:fill="62EFD3"/>
                  <w:tcMar>
                    <w:top w:w="0" w:type="dxa"/>
                    <w:left w:w="60" w:type="dxa"/>
                    <w:bottom w:w="0" w:type="dxa"/>
                    <w:right w:w="0" w:type="dxa"/>
                  </w:tcMar>
                </w:tcPr>
                <w:p w14:paraId="4F172A60" w14:textId="77777777" w:rsidR="00442474" w:rsidRPr="00442474" w:rsidRDefault="00442474" w:rsidP="00442474">
                  <w:pPr>
                    <w:keepNext/>
                    <w:spacing w:before="0" w:after="0"/>
                    <w:outlineLvl w:val="0"/>
                    <w:rPr>
                      <w:rFonts w:ascii="Arial" w:hAnsi="Arial" w:cs="Arial"/>
                      <w:b/>
                      <w:bCs/>
                      <w:kern w:val="32"/>
                      <w:sz w:val="16"/>
                      <w:szCs w:val="16"/>
                      <w:lang w:eastAsia="uk-UA"/>
                    </w:rPr>
                  </w:pPr>
                  <w:r w:rsidRPr="00442474">
                    <w:rPr>
                      <w:rFonts w:ascii="Arial" w:eastAsia="Arial" w:hAnsi="Arial" w:cs="Arial"/>
                      <w:b/>
                      <w:bCs/>
                      <w:kern w:val="32"/>
                      <w:sz w:val="16"/>
                      <w:szCs w:val="16"/>
                      <w:lang w:eastAsia="uk-UA"/>
                    </w:rPr>
                    <w:t>How often do you make this journey?</w:t>
                  </w:r>
                </w:p>
              </w:tc>
            </w:tr>
          </w:tbl>
          <w:p w14:paraId="0B490013" w14:textId="77777777" w:rsidR="00442474" w:rsidRPr="00442474" w:rsidRDefault="00442474" w:rsidP="00442474">
            <w:pPr>
              <w:spacing w:before="0" w:after="0"/>
              <w:rPr>
                <w:rFonts w:ascii="Times New Roman" w:hAnsi="Times New Roman"/>
                <w:sz w:val="16"/>
                <w:szCs w:val="16"/>
                <w:lang w:eastAsia="uk-UA"/>
              </w:rPr>
            </w:pPr>
          </w:p>
        </w:tc>
      </w:tr>
      <w:tr w:rsidR="00442474" w:rsidRPr="00442474" w14:paraId="3C850592" w14:textId="77777777" w:rsidTr="00904D91">
        <w:tc>
          <w:tcPr>
            <w:tcW w:w="10506" w:type="dxa"/>
            <w:tcMar>
              <w:top w:w="0" w:type="dxa"/>
              <w:left w:w="0" w:type="dxa"/>
              <w:bottom w:w="0" w:type="dxa"/>
              <w:right w:w="0" w:type="dxa"/>
            </w:tcMar>
          </w:tcPr>
          <w:tbl>
            <w:tblPr>
              <w:tblStyle w:val="TableGrid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9456"/>
              <w:gridCol w:w="600"/>
              <w:gridCol w:w="440"/>
            </w:tblGrid>
            <w:tr w:rsidR="00442474" w:rsidRPr="00442474" w14:paraId="7B21AF40" w14:textId="77777777" w:rsidTr="00904D91">
              <w:tc>
                <w:tcPr>
                  <w:tcW w:w="9466" w:type="dxa"/>
                  <w:tcBorders>
                    <w:bottom w:val="single" w:sz="4" w:space="0" w:color="CCCCCC"/>
                  </w:tcBorders>
                  <w:tcMar>
                    <w:top w:w="40" w:type="dxa"/>
                    <w:left w:w="40" w:type="dxa"/>
                    <w:bottom w:w="40" w:type="dxa"/>
                    <w:right w:w="40" w:type="dxa"/>
                  </w:tcMar>
                  <w:vAlign w:val="center"/>
                </w:tcPr>
                <w:p w14:paraId="7FF415BE"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sz w:val="16"/>
                      <w:szCs w:val="16"/>
                      <w:lang w:eastAsia="uk-UA"/>
                    </w:rPr>
                    <w:t>6 or more times per week</w:t>
                  </w:r>
                </w:p>
              </w:tc>
              <w:tc>
                <w:tcPr>
                  <w:tcW w:w="600" w:type="dxa"/>
                  <w:tcBorders>
                    <w:bottom w:val="single" w:sz="4" w:space="0" w:color="CCCCCC"/>
                  </w:tcBorders>
                  <w:tcMar>
                    <w:top w:w="40" w:type="dxa"/>
                    <w:left w:w="40" w:type="dxa"/>
                    <w:bottom w:w="40" w:type="dxa"/>
                    <w:right w:w="40" w:type="dxa"/>
                  </w:tcMar>
                  <w:vAlign w:val="center"/>
                </w:tcPr>
                <w:tbl>
                  <w:tblPr>
                    <w:tblStyle w:val="TableGrid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00"/>
                  </w:tblGrid>
                  <w:tr w:rsidR="00442474" w:rsidRPr="00442474" w14:paraId="76619377" w14:textId="77777777" w:rsidTr="00904D91">
                    <w:trPr>
                      <w:jc w:val="center"/>
                    </w:trPr>
                    <w:tc>
                      <w:tcPr>
                        <w:tcW w:w="300" w:type="dxa"/>
                        <w:tcMar>
                          <w:top w:w="40" w:type="dxa"/>
                          <w:left w:w="40" w:type="dxa"/>
                          <w:bottom w:w="40" w:type="dxa"/>
                          <w:right w:w="40" w:type="dxa"/>
                        </w:tcMar>
                        <w:vAlign w:val="center"/>
                      </w:tcPr>
                      <w:p w14:paraId="51F31B0D" w14:textId="77777777" w:rsidR="00442474" w:rsidRPr="00442474" w:rsidRDefault="00442474" w:rsidP="00442474">
                        <w:pPr>
                          <w:spacing w:before="0" w:after="0"/>
                          <w:rPr>
                            <w:rFonts w:ascii="Times New Roman" w:hAnsi="Times New Roman"/>
                            <w:sz w:val="16"/>
                            <w:szCs w:val="16"/>
                            <w:lang w:eastAsia="uk-UA"/>
                          </w:rPr>
                        </w:pPr>
                        <w:r w:rsidRPr="00442474">
                          <w:rPr>
                            <w:rFonts w:ascii="Wingdings" w:eastAsia="Wingdings" w:hAnsi="Wingdings" w:cs="Wingdings"/>
                            <w:sz w:val="16"/>
                            <w:szCs w:val="16"/>
                            <w:lang w:eastAsia="uk-UA"/>
                          </w:rPr>
                          <w:t>¡</w:t>
                        </w:r>
                      </w:p>
                    </w:tc>
                  </w:tr>
                </w:tbl>
                <w:p w14:paraId="186342F4" w14:textId="77777777" w:rsidR="00442474" w:rsidRPr="00442474" w:rsidRDefault="00442474" w:rsidP="00442474">
                  <w:pPr>
                    <w:spacing w:before="0" w:after="0"/>
                    <w:rPr>
                      <w:rFonts w:ascii="Times New Roman" w:hAnsi="Times New Roman"/>
                      <w:sz w:val="16"/>
                      <w:szCs w:val="16"/>
                      <w:lang w:eastAsia="uk-UA"/>
                    </w:rPr>
                  </w:pPr>
                </w:p>
              </w:tc>
              <w:tc>
                <w:tcPr>
                  <w:tcW w:w="440" w:type="dxa"/>
                  <w:tcBorders>
                    <w:bottom w:val="single" w:sz="4" w:space="0" w:color="CCCCCC"/>
                  </w:tcBorders>
                  <w:tcMar>
                    <w:top w:w="40" w:type="dxa"/>
                    <w:left w:w="40" w:type="dxa"/>
                    <w:bottom w:w="40" w:type="dxa"/>
                    <w:right w:w="40" w:type="dxa"/>
                  </w:tcMar>
                  <w:vAlign w:val="center"/>
                </w:tcPr>
                <w:p w14:paraId="330C54E5"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sz w:val="16"/>
                      <w:szCs w:val="16"/>
                      <w:lang w:eastAsia="uk-UA"/>
                    </w:rPr>
                    <w:t>1</w:t>
                  </w:r>
                </w:p>
              </w:tc>
            </w:tr>
            <w:tr w:rsidR="00442474" w:rsidRPr="00442474" w14:paraId="575AB7DC" w14:textId="77777777" w:rsidTr="00904D91">
              <w:tc>
                <w:tcPr>
                  <w:tcW w:w="9466" w:type="dxa"/>
                  <w:tcBorders>
                    <w:bottom w:val="single" w:sz="4" w:space="0" w:color="CCCCCC"/>
                  </w:tcBorders>
                  <w:tcMar>
                    <w:top w:w="40" w:type="dxa"/>
                    <w:left w:w="40" w:type="dxa"/>
                    <w:bottom w:w="40" w:type="dxa"/>
                    <w:right w:w="40" w:type="dxa"/>
                  </w:tcMar>
                  <w:vAlign w:val="center"/>
                </w:tcPr>
                <w:p w14:paraId="564D3730"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sz w:val="16"/>
                      <w:szCs w:val="16"/>
                      <w:lang w:eastAsia="uk-UA"/>
                    </w:rPr>
                    <w:t>4-5 times per week</w:t>
                  </w:r>
                </w:p>
              </w:tc>
              <w:tc>
                <w:tcPr>
                  <w:tcW w:w="600" w:type="dxa"/>
                  <w:tcBorders>
                    <w:bottom w:val="single" w:sz="4" w:space="0" w:color="CCCCCC"/>
                  </w:tcBorders>
                  <w:tcMar>
                    <w:top w:w="40" w:type="dxa"/>
                    <w:left w:w="40" w:type="dxa"/>
                    <w:bottom w:w="40" w:type="dxa"/>
                    <w:right w:w="40" w:type="dxa"/>
                  </w:tcMar>
                  <w:vAlign w:val="center"/>
                </w:tcPr>
                <w:tbl>
                  <w:tblPr>
                    <w:tblStyle w:val="TableGrid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00"/>
                  </w:tblGrid>
                  <w:tr w:rsidR="00442474" w:rsidRPr="00442474" w14:paraId="3C13B73C" w14:textId="77777777" w:rsidTr="00904D91">
                    <w:trPr>
                      <w:jc w:val="center"/>
                    </w:trPr>
                    <w:tc>
                      <w:tcPr>
                        <w:tcW w:w="300" w:type="dxa"/>
                        <w:tcMar>
                          <w:top w:w="40" w:type="dxa"/>
                          <w:left w:w="40" w:type="dxa"/>
                          <w:bottom w:w="40" w:type="dxa"/>
                          <w:right w:w="40" w:type="dxa"/>
                        </w:tcMar>
                        <w:vAlign w:val="center"/>
                      </w:tcPr>
                      <w:p w14:paraId="6B4B1FE6" w14:textId="77777777" w:rsidR="00442474" w:rsidRPr="00442474" w:rsidRDefault="00442474" w:rsidP="00442474">
                        <w:pPr>
                          <w:spacing w:before="0" w:after="0"/>
                          <w:rPr>
                            <w:rFonts w:ascii="Times New Roman" w:hAnsi="Times New Roman"/>
                            <w:sz w:val="16"/>
                            <w:szCs w:val="16"/>
                            <w:lang w:eastAsia="uk-UA"/>
                          </w:rPr>
                        </w:pPr>
                        <w:r w:rsidRPr="00442474">
                          <w:rPr>
                            <w:rFonts w:ascii="Wingdings" w:eastAsia="Wingdings" w:hAnsi="Wingdings" w:cs="Wingdings"/>
                            <w:sz w:val="16"/>
                            <w:szCs w:val="16"/>
                            <w:lang w:eastAsia="uk-UA"/>
                          </w:rPr>
                          <w:t>¡</w:t>
                        </w:r>
                      </w:p>
                    </w:tc>
                  </w:tr>
                </w:tbl>
                <w:p w14:paraId="5B695C3A" w14:textId="77777777" w:rsidR="00442474" w:rsidRPr="00442474" w:rsidRDefault="00442474" w:rsidP="00442474">
                  <w:pPr>
                    <w:spacing w:before="0" w:after="0"/>
                    <w:rPr>
                      <w:rFonts w:ascii="Times New Roman" w:hAnsi="Times New Roman"/>
                      <w:sz w:val="16"/>
                      <w:szCs w:val="16"/>
                      <w:lang w:eastAsia="uk-UA"/>
                    </w:rPr>
                  </w:pPr>
                </w:p>
              </w:tc>
              <w:tc>
                <w:tcPr>
                  <w:tcW w:w="440" w:type="dxa"/>
                  <w:tcBorders>
                    <w:bottom w:val="single" w:sz="4" w:space="0" w:color="CCCCCC"/>
                  </w:tcBorders>
                  <w:tcMar>
                    <w:top w:w="40" w:type="dxa"/>
                    <w:left w:w="40" w:type="dxa"/>
                    <w:bottom w:w="40" w:type="dxa"/>
                    <w:right w:w="40" w:type="dxa"/>
                  </w:tcMar>
                  <w:vAlign w:val="center"/>
                </w:tcPr>
                <w:p w14:paraId="7403F855"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sz w:val="16"/>
                      <w:szCs w:val="16"/>
                      <w:lang w:eastAsia="uk-UA"/>
                    </w:rPr>
                    <w:t>2</w:t>
                  </w:r>
                </w:p>
              </w:tc>
            </w:tr>
            <w:tr w:rsidR="00442474" w:rsidRPr="00442474" w14:paraId="37856DF7" w14:textId="77777777" w:rsidTr="00904D91">
              <w:tc>
                <w:tcPr>
                  <w:tcW w:w="9466" w:type="dxa"/>
                  <w:tcBorders>
                    <w:bottom w:val="single" w:sz="4" w:space="0" w:color="CCCCCC"/>
                  </w:tcBorders>
                  <w:tcMar>
                    <w:top w:w="40" w:type="dxa"/>
                    <w:left w:w="40" w:type="dxa"/>
                    <w:bottom w:w="40" w:type="dxa"/>
                    <w:right w:w="40" w:type="dxa"/>
                  </w:tcMar>
                  <w:vAlign w:val="center"/>
                </w:tcPr>
                <w:p w14:paraId="4E4C4AD0"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sz w:val="16"/>
                      <w:szCs w:val="16"/>
                      <w:lang w:eastAsia="uk-UA"/>
                    </w:rPr>
                    <w:t>2-3 times a week</w:t>
                  </w:r>
                </w:p>
              </w:tc>
              <w:tc>
                <w:tcPr>
                  <w:tcW w:w="600" w:type="dxa"/>
                  <w:tcBorders>
                    <w:bottom w:val="single" w:sz="4" w:space="0" w:color="CCCCCC"/>
                  </w:tcBorders>
                  <w:tcMar>
                    <w:top w:w="40" w:type="dxa"/>
                    <w:left w:w="40" w:type="dxa"/>
                    <w:bottom w:w="40" w:type="dxa"/>
                    <w:right w:w="40" w:type="dxa"/>
                  </w:tcMar>
                  <w:vAlign w:val="center"/>
                </w:tcPr>
                <w:tbl>
                  <w:tblPr>
                    <w:tblStyle w:val="TableGrid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00"/>
                  </w:tblGrid>
                  <w:tr w:rsidR="00442474" w:rsidRPr="00442474" w14:paraId="05BF07D3" w14:textId="77777777" w:rsidTr="00904D91">
                    <w:trPr>
                      <w:jc w:val="center"/>
                    </w:trPr>
                    <w:tc>
                      <w:tcPr>
                        <w:tcW w:w="300" w:type="dxa"/>
                        <w:tcMar>
                          <w:top w:w="40" w:type="dxa"/>
                          <w:left w:w="40" w:type="dxa"/>
                          <w:bottom w:w="40" w:type="dxa"/>
                          <w:right w:w="40" w:type="dxa"/>
                        </w:tcMar>
                        <w:vAlign w:val="center"/>
                      </w:tcPr>
                      <w:p w14:paraId="5FDEE9DF" w14:textId="77777777" w:rsidR="00442474" w:rsidRPr="00442474" w:rsidRDefault="00442474" w:rsidP="00442474">
                        <w:pPr>
                          <w:spacing w:before="0" w:after="0"/>
                          <w:rPr>
                            <w:rFonts w:ascii="Times New Roman" w:hAnsi="Times New Roman"/>
                            <w:sz w:val="16"/>
                            <w:szCs w:val="16"/>
                            <w:lang w:eastAsia="uk-UA"/>
                          </w:rPr>
                        </w:pPr>
                        <w:r w:rsidRPr="00442474">
                          <w:rPr>
                            <w:rFonts w:ascii="Wingdings" w:eastAsia="Wingdings" w:hAnsi="Wingdings" w:cs="Wingdings"/>
                            <w:sz w:val="16"/>
                            <w:szCs w:val="16"/>
                            <w:lang w:eastAsia="uk-UA"/>
                          </w:rPr>
                          <w:t>¡</w:t>
                        </w:r>
                      </w:p>
                    </w:tc>
                  </w:tr>
                </w:tbl>
                <w:p w14:paraId="0C9BEE24" w14:textId="77777777" w:rsidR="00442474" w:rsidRPr="00442474" w:rsidRDefault="00442474" w:rsidP="00442474">
                  <w:pPr>
                    <w:spacing w:before="0" w:after="0"/>
                    <w:rPr>
                      <w:rFonts w:ascii="Times New Roman" w:hAnsi="Times New Roman"/>
                      <w:sz w:val="16"/>
                      <w:szCs w:val="16"/>
                      <w:lang w:eastAsia="uk-UA"/>
                    </w:rPr>
                  </w:pPr>
                </w:p>
              </w:tc>
              <w:tc>
                <w:tcPr>
                  <w:tcW w:w="440" w:type="dxa"/>
                  <w:tcBorders>
                    <w:bottom w:val="single" w:sz="4" w:space="0" w:color="CCCCCC"/>
                  </w:tcBorders>
                  <w:tcMar>
                    <w:top w:w="40" w:type="dxa"/>
                    <w:left w:w="40" w:type="dxa"/>
                    <w:bottom w:w="40" w:type="dxa"/>
                    <w:right w:w="40" w:type="dxa"/>
                  </w:tcMar>
                  <w:vAlign w:val="center"/>
                </w:tcPr>
                <w:p w14:paraId="550B8F4D"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sz w:val="16"/>
                      <w:szCs w:val="16"/>
                      <w:lang w:eastAsia="uk-UA"/>
                    </w:rPr>
                    <w:t>3</w:t>
                  </w:r>
                </w:p>
              </w:tc>
            </w:tr>
            <w:tr w:rsidR="00442474" w:rsidRPr="00442474" w14:paraId="587D7249" w14:textId="77777777" w:rsidTr="00904D91">
              <w:tc>
                <w:tcPr>
                  <w:tcW w:w="9466" w:type="dxa"/>
                  <w:tcBorders>
                    <w:bottom w:val="single" w:sz="4" w:space="0" w:color="CCCCCC"/>
                  </w:tcBorders>
                  <w:tcMar>
                    <w:top w:w="40" w:type="dxa"/>
                    <w:left w:w="40" w:type="dxa"/>
                    <w:bottom w:w="40" w:type="dxa"/>
                    <w:right w:w="40" w:type="dxa"/>
                  </w:tcMar>
                  <w:vAlign w:val="center"/>
                </w:tcPr>
                <w:p w14:paraId="14D87347"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sz w:val="16"/>
                      <w:szCs w:val="16"/>
                      <w:lang w:eastAsia="uk-UA"/>
                    </w:rPr>
                    <w:t>1 time per week</w:t>
                  </w:r>
                </w:p>
              </w:tc>
              <w:tc>
                <w:tcPr>
                  <w:tcW w:w="600" w:type="dxa"/>
                  <w:tcBorders>
                    <w:bottom w:val="single" w:sz="4" w:space="0" w:color="CCCCCC"/>
                  </w:tcBorders>
                  <w:tcMar>
                    <w:top w:w="40" w:type="dxa"/>
                    <w:left w:w="40" w:type="dxa"/>
                    <w:bottom w:w="40" w:type="dxa"/>
                    <w:right w:w="40" w:type="dxa"/>
                  </w:tcMar>
                  <w:vAlign w:val="center"/>
                </w:tcPr>
                <w:tbl>
                  <w:tblPr>
                    <w:tblStyle w:val="TableGrid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00"/>
                  </w:tblGrid>
                  <w:tr w:rsidR="00442474" w:rsidRPr="00442474" w14:paraId="60273C51" w14:textId="77777777" w:rsidTr="00904D91">
                    <w:trPr>
                      <w:jc w:val="center"/>
                    </w:trPr>
                    <w:tc>
                      <w:tcPr>
                        <w:tcW w:w="300" w:type="dxa"/>
                        <w:tcMar>
                          <w:top w:w="40" w:type="dxa"/>
                          <w:left w:w="40" w:type="dxa"/>
                          <w:bottom w:w="40" w:type="dxa"/>
                          <w:right w:w="40" w:type="dxa"/>
                        </w:tcMar>
                        <w:vAlign w:val="center"/>
                      </w:tcPr>
                      <w:p w14:paraId="4ECB1667" w14:textId="77777777" w:rsidR="00442474" w:rsidRPr="00442474" w:rsidRDefault="00442474" w:rsidP="00442474">
                        <w:pPr>
                          <w:spacing w:before="0" w:after="0"/>
                          <w:rPr>
                            <w:rFonts w:ascii="Times New Roman" w:hAnsi="Times New Roman"/>
                            <w:sz w:val="16"/>
                            <w:szCs w:val="16"/>
                            <w:lang w:eastAsia="uk-UA"/>
                          </w:rPr>
                        </w:pPr>
                        <w:r w:rsidRPr="00442474">
                          <w:rPr>
                            <w:rFonts w:ascii="Wingdings" w:eastAsia="Wingdings" w:hAnsi="Wingdings" w:cs="Wingdings"/>
                            <w:sz w:val="16"/>
                            <w:szCs w:val="16"/>
                            <w:lang w:eastAsia="uk-UA"/>
                          </w:rPr>
                          <w:t>¡</w:t>
                        </w:r>
                      </w:p>
                    </w:tc>
                  </w:tr>
                </w:tbl>
                <w:p w14:paraId="5C41D387" w14:textId="77777777" w:rsidR="00442474" w:rsidRPr="00442474" w:rsidRDefault="00442474" w:rsidP="00442474">
                  <w:pPr>
                    <w:spacing w:before="0" w:after="0"/>
                    <w:rPr>
                      <w:rFonts w:ascii="Times New Roman" w:hAnsi="Times New Roman"/>
                      <w:sz w:val="16"/>
                      <w:szCs w:val="16"/>
                      <w:lang w:eastAsia="uk-UA"/>
                    </w:rPr>
                  </w:pPr>
                </w:p>
              </w:tc>
              <w:tc>
                <w:tcPr>
                  <w:tcW w:w="440" w:type="dxa"/>
                  <w:tcBorders>
                    <w:bottom w:val="single" w:sz="4" w:space="0" w:color="CCCCCC"/>
                  </w:tcBorders>
                  <w:tcMar>
                    <w:top w:w="40" w:type="dxa"/>
                    <w:left w:w="40" w:type="dxa"/>
                    <w:bottom w:w="40" w:type="dxa"/>
                    <w:right w:w="40" w:type="dxa"/>
                  </w:tcMar>
                  <w:vAlign w:val="center"/>
                </w:tcPr>
                <w:p w14:paraId="645CD5A8"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sz w:val="16"/>
                      <w:szCs w:val="16"/>
                      <w:lang w:eastAsia="uk-UA"/>
                    </w:rPr>
                    <w:t>4</w:t>
                  </w:r>
                </w:p>
              </w:tc>
            </w:tr>
            <w:tr w:rsidR="00442474" w:rsidRPr="00442474" w14:paraId="3396B27E" w14:textId="77777777" w:rsidTr="00904D91">
              <w:tc>
                <w:tcPr>
                  <w:tcW w:w="9466" w:type="dxa"/>
                  <w:tcMar>
                    <w:top w:w="40" w:type="dxa"/>
                    <w:left w:w="40" w:type="dxa"/>
                    <w:bottom w:w="40" w:type="dxa"/>
                    <w:right w:w="40" w:type="dxa"/>
                  </w:tcMar>
                  <w:vAlign w:val="center"/>
                </w:tcPr>
                <w:p w14:paraId="5F9635B5"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sz w:val="16"/>
                      <w:szCs w:val="16"/>
                      <w:lang w:eastAsia="uk-UA"/>
                    </w:rPr>
                    <w:t>Rarer</w:t>
                  </w:r>
                </w:p>
              </w:tc>
              <w:tc>
                <w:tcPr>
                  <w:tcW w:w="600" w:type="dxa"/>
                  <w:tcMar>
                    <w:top w:w="40" w:type="dxa"/>
                    <w:left w:w="40" w:type="dxa"/>
                    <w:bottom w:w="40" w:type="dxa"/>
                    <w:right w:w="40" w:type="dxa"/>
                  </w:tcMar>
                  <w:vAlign w:val="center"/>
                </w:tcPr>
                <w:tbl>
                  <w:tblPr>
                    <w:tblStyle w:val="TableGrid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00"/>
                  </w:tblGrid>
                  <w:tr w:rsidR="00442474" w:rsidRPr="00442474" w14:paraId="65030723" w14:textId="77777777" w:rsidTr="00904D91">
                    <w:trPr>
                      <w:jc w:val="center"/>
                    </w:trPr>
                    <w:tc>
                      <w:tcPr>
                        <w:tcW w:w="300" w:type="dxa"/>
                        <w:tcMar>
                          <w:top w:w="40" w:type="dxa"/>
                          <w:left w:w="40" w:type="dxa"/>
                          <w:bottom w:w="40" w:type="dxa"/>
                          <w:right w:w="40" w:type="dxa"/>
                        </w:tcMar>
                        <w:vAlign w:val="center"/>
                      </w:tcPr>
                      <w:p w14:paraId="20973CC5" w14:textId="77777777" w:rsidR="00442474" w:rsidRPr="00442474" w:rsidRDefault="00442474" w:rsidP="00442474">
                        <w:pPr>
                          <w:spacing w:before="0" w:after="0"/>
                          <w:rPr>
                            <w:rFonts w:ascii="Times New Roman" w:hAnsi="Times New Roman"/>
                            <w:sz w:val="16"/>
                            <w:szCs w:val="16"/>
                            <w:lang w:eastAsia="uk-UA"/>
                          </w:rPr>
                        </w:pPr>
                        <w:r w:rsidRPr="00442474">
                          <w:rPr>
                            <w:rFonts w:ascii="Wingdings" w:eastAsia="Wingdings" w:hAnsi="Wingdings" w:cs="Wingdings"/>
                            <w:sz w:val="16"/>
                            <w:szCs w:val="16"/>
                            <w:lang w:eastAsia="uk-UA"/>
                          </w:rPr>
                          <w:t>¡</w:t>
                        </w:r>
                      </w:p>
                    </w:tc>
                  </w:tr>
                </w:tbl>
                <w:p w14:paraId="4035C50C" w14:textId="77777777" w:rsidR="00442474" w:rsidRPr="00442474" w:rsidRDefault="00442474" w:rsidP="00442474">
                  <w:pPr>
                    <w:spacing w:before="0" w:after="0"/>
                    <w:rPr>
                      <w:rFonts w:ascii="Times New Roman" w:hAnsi="Times New Roman"/>
                      <w:sz w:val="16"/>
                      <w:szCs w:val="16"/>
                      <w:lang w:eastAsia="uk-UA"/>
                    </w:rPr>
                  </w:pPr>
                </w:p>
              </w:tc>
              <w:tc>
                <w:tcPr>
                  <w:tcW w:w="440" w:type="dxa"/>
                  <w:tcMar>
                    <w:top w:w="40" w:type="dxa"/>
                    <w:left w:w="40" w:type="dxa"/>
                    <w:bottom w:w="40" w:type="dxa"/>
                    <w:right w:w="40" w:type="dxa"/>
                  </w:tcMar>
                  <w:vAlign w:val="center"/>
                </w:tcPr>
                <w:p w14:paraId="69D53672"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sz w:val="16"/>
                      <w:szCs w:val="16"/>
                      <w:lang w:eastAsia="uk-UA"/>
                    </w:rPr>
                    <w:t>5</w:t>
                  </w:r>
                </w:p>
              </w:tc>
            </w:tr>
          </w:tbl>
          <w:p w14:paraId="374A6803" w14:textId="77777777" w:rsidR="00442474" w:rsidRPr="00442474" w:rsidRDefault="00442474" w:rsidP="00442474">
            <w:pPr>
              <w:spacing w:before="0" w:after="0"/>
              <w:rPr>
                <w:rFonts w:ascii="Times New Roman" w:hAnsi="Times New Roman"/>
                <w:sz w:val="16"/>
                <w:szCs w:val="16"/>
                <w:lang w:eastAsia="uk-UA"/>
              </w:rPr>
            </w:pPr>
          </w:p>
        </w:tc>
      </w:tr>
    </w:tbl>
    <w:p w14:paraId="56337AA5" w14:textId="77777777" w:rsidR="00442474" w:rsidRPr="00442474" w:rsidRDefault="00442474" w:rsidP="00442474">
      <w:pPr>
        <w:spacing w:before="0" w:after="0"/>
        <w:rPr>
          <w:rFonts w:ascii="Times New Roman" w:eastAsia="Times New Roman" w:hAnsi="Times New Roman" w:cs="Times New Roman"/>
          <w:sz w:val="16"/>
          <w:szCs w:val="16"/>
          <w:lang w:eastAsia="uk-UA"/>
        </w:rPr>
      </w:pPr>
    </w:p>
    <w:tbl>
      <w:tblPr>
        <w:tblStyle w:val="TableGrid1"/>
        <w:tblW w:w="0" w:type="auto"/>
        <w:tblBorders>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10506"/>
      </w:tblGrid>
      <w:tr w:rsidR="00442474" w:rsidRPr="00442474" w14:paraId="5BC2DDB1" w14:textId="77777777" w:rsidTr="00904D91">
        <w:trPr>
          <w:tblHeader/>
        </w:trPr>
        <w:tc>
          <w:tcPr>
            <w:tcW w:w="10506" w:type="dxa"/>
            <w:tcMar>
              <w:top w:w="0" w:type="dxa"/>
              <w:left w:w="0" w:type="dxa"/>
              <w:bottom w:w="0" w:type="dxa"/>
              <w:right w:w="0" w:type="dxa"/>
            </w:tcMar>
          </w:tcPr>
          <w:tbl>
            <w:tblPr>
              <w:tblStyle w:val="TableGrid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75"/>
              <w:gridCol w:w="8921"/>
            </w:tblGrid>
            <w:tr w:rsidR="00442474" w:rsidRPr="00442474" w14:paraId="4DCF8985" w14:textId="77777777" w:rsidTr="00904D91">
              <w:tc>
                <w:tcPr>
                  <w:tcW w:w="1576" w:type="dxa"/>
                  <w:tcBorders>
                    <w:bottom w:val="single" w:sz="4" w:space="0" w:color="auto"/>
                    <w:right w:val="single" w:sz="4" w:space="0" w:color="auto"/>
                  </w:tcBorders>
                  <w:shd w:val="clear" w:color="auto" w:fill="62EFD3"/>
                  <w:tcMar>
                    <w:top w:w="60" w:type="dxa"/>
                    <w:left w:w="60" w:type="dxa"/>
                    <w:bottom w:w="60" w:type="dxa"/>
                    <w:right w:w="60" w:type="dxa"/>
                  </w:tcMar>
                </w:tcPr>
                <w:p w14:paraId="0FF4E629"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b/>
                      <w:sz w:val="16"/>
                      <w:szCs w:val="16"/>
                      <w:lang w:eastAsia="uk-UA"/>
                    </w:rPr>
                    <w:t>reise_tidspkt</w:t>
                  </w:r>
                </w:p>
              </w:tc>
              <w:tc>
                <w:tcPr>
                  <w:tcW w:w="8930" w:type="dxa"/>
                  <w:tcBorders>
                    <w:bottom w:val="single" w:sz="4" w:space="0" w:color="auto"/>
                  </w:tcBorders>
                  <w:shd w:val="clear" w:color="auto" w:fill="62EFD3"/>
                  <w:tcMar>
                    <w:top w:w="0" w:type="dxa"/>
                    <w:left w:w="60" w:type="dxa"/>
                    <w:bottom w:w="0" w:type="dxa"/>
                    <w:right w:w="0" w:type="dxa"/>
                  </w:tcMar>
                </w:tcPr>
                <w:p w14:paraId="412E5AAF" w14:textId="77777777" w:rsidR="00442474" w:rsidRPr="00442474" w:rsidRDefault="00442474" w:rsidP="00442474">
                  <w:pPr>
                    <w:keepNext/>
                    <w:spacing w:before="0" w:after="0"/>
                    <w:outlineLvl w:val="0"/>
                    <w:rPr>
                      <w:rFonts w:ascii="Arial" w:hAnsi="Arial" w:cs="Arial"/>
                      <w:b/>
                      <w:bCs/>
                      <w:kern w:val="32"/>
                      <w:sz w:val="16"/>
                      <w:szCs w:val="16"/>
                      <w:lang w:eastAsia="uk-UA"/>
                    </w:rPr>
                  </w:pPr>
                  <w:r w:rsidRPr="00442474">
                    <w:rPr>
                      <w:rFonts w:ascii="Arial" w:eastAsia="Arial" w:hAnsi="Arial" w:cs="Arial"/>
                      <w:b/>
                      <w:bCs/>
                      <w:kern w:val="32"/>
                      <w:sz w:val="16"/>
                      <w:szCs w:val="16"/>
                      <w:lang w:eastAsia="uk-UA"/>
                    </w:rPr>
                    <w:t>Think about the journey from home to the destination you have entered.</w:t>
                  </w:r>
                </w:p>
                <w:p w14:paraId="2A59B05C" w14:textId="77777777" w:rsidR="00442474" w:rsidRPr="00442474" w:rsidRDefault="00442474" w:rsidP="00442474">
                  <w:pPr>
                    <w:keepNext/>
                    <w:spacing w:before="0" w:after="0"/>
                    <w:outlineLvl w:val="0"/>
                    <w:rPr>
                      <w:rFonts w:ascii="Arial" w:hAnsi="Arial" w:cs="Arial"/>
                      <w:b/>
                      <w:bCs/>
                      <w:kern w:val="32"/>
                      <w:sz w:val="16"/>
                      <w:szCs w:val="16"/>
                      <w:lang w:eastAsia="uk-UA"/>
                    </w:rPr>
                  </w:pPr>
                  <w:r w:rsidRPr="00442474">
                    <w:rPr>
                      <w:rFonts w:ascii="Arial" w:eastAsia="Arial" w:hAnsi="Arial" w:cs="Arial"/>
                      <w:b/>
                      <w:bCs/>
                      <w:kern w:val="32"/>
                      <w:sz w:val="16"/>
                      <w:szCs w:val="16"/>
                      <w:lang w:eastAsia="uk-UA"/>
                    </w:rPr>
                    <w:t>What time of day do you usually travel?</w:t>
                  </w:r>
                </w:p>
              </w:tc>
            </w:tr>
          </w:tbl>
          <w:p w14:paraId="2DDB93D3" w14:textId="77777777" w:rsidR="00442474" w:rsidRPr="00442474" w:rsidRDefault="00442474" w:rsidP="00442474">
            <w:pPr>
              <w:spacing w:before="0" w:after="0"/>
              <w:rPr>
                <w:rFonts w:ascii="Times New Roman" w:hAnsi="Times New Roman"/>
                <w:sz w:val="16"/>
                <w:szCs w:val="16"/>
                <w:lang w:eastAsia="uk-UA"/>
              </w:rPr>
            </w:pPr>
          </w:p>
        </w:tc>
      </w:tr>
      <w:tr w:rsidR="00442474" w:rsidRPr="00442474" w14:paraId="69FA0C6B" w14:textId="77777777" w:rsidTr="00904D91">
        <w:tc>
          <w:tcPr>
            <w:tcW w:w="10506" w:type="dxa"/>
            <w:tcMar>
              <w:top w:w="0" w:type="dxa"/>
              <w:left w:w="0" w:type="dxa"/>
              <w:bottom w:w="0" w:type="dxa"/>
              <w:right w:w="0" w:type="dxa"/>
            </w:tcMar>
          </w:tcPr>
          <w:tbl>
            <w:tblPr>
              <w:tblStyle w:val="TableGrid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9456"/>
              <w:gridCol w:w="600"/>
              <w:gridCol w:w="440"/>
            </w:tblGrid>
            <w:tr w:rsidR="00442474" w:rsidRPr="00442474" w14:paraId="71F537D7" w14:textId="77777777" w:rsidTr="00904D91">
              <w:tc>
                <w:tcPr>
                  <w:tcW w:w="9466" w:type="dxa"/>
                  <w:tcBorders>
                    <w:bottom w:val="single" w:sz="4" w:space="0" w:color="CCCCCC"/>
                  </w:tcBorders>
                  <w:tcMar>
                    <w:top w:w="40" w:type="dxa"/>
                    <w:left w:w="40" w:type="dxa"/>
                    <w:bottom w:w="40" w:type="dxa"/>
                    <w:right w:w="40" w:type="dxa"/>
                  </w:tcMar>
                  <w:vAlign w:val="center"/>
                </w:tcPr>
                <w:p w14:paraId="5DBFB98C"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sz w:val="16"/>
                      <w:szCs w:val="16"/>
                      <w:lang w:eastAsia="uk-UA"/>
                    </w:rPr>
                    <w:t>In the morning, during rush hour</w:t>
                  </w:r>
                </w:p>
              </w:tc>
              <w:tc>
                <w:tcPr>
                  <w:tcW w:w="600" w:type="dxa"/>
                  <w:tcBorders>
                    <w:bottom w:val="single" w:sz="4" w:space="0" w:color="CCCCCC"/>
                  </w:tcBorders>
                  <w:tcMar>
                    <w:top w:w="40" w:type="dxa"/>
                    <w:left w:w="40" w:type="dxa"/>
                    <w:bottom w:w="40" w:type="dxa"/>
                    <w:right w:w="40" w:type="dxa"/>
                  </w:tcMar>
                  <w:vAlign w:val="center"/>
                </w:tcPr>
                <w:tbl>
                  <w:tblPr>
                    <w:tblStyle w:val="TableGrid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00"/>
                  </w:tblGrid>
                  <w:tr w:rsidR="00442474" w:rsidRPr="00442474" w14:paraId="2D488432" w14:textId="77777777" w:rsidTr="00904D91">
                    <w:trPr>
                      <w:jc w:val="center"/>
                    </w:trPr>
                    <w:tc>
                      <w:tcPr>
                        <w:tcW w:w="300" w:type="dxa"/>
                        <w:tcMar>
                          <w:top w:w="40" w:type="dxa"/>
                          <w:left w:w="40" w:type="dxa"/>
                          <w:bottom w:w="40" w:type="dxa"/>
                          <w:right w:w="40" w:type="dxa"/>
                        </w:tcMar>
                        <w:vAlign w:val="center"/>
                      </w:tcPr>
                      <w:p w14:paraId="1F3E1F6E" w14:textId="77777777" w:rsidR="00442474" w:rsidRPr="00442474" w:rsidRDefault="00442474" w:rsidP="00442474">
                        <w:pPr>
                          <w:spacing w:before="0" w:after="0"/>
                          <w:rPr>
                            <w:rFonts w:ascii="Times New Roman" w:hAnsi="Times New Roman"/>
                            <w:sz w:val="16"/>
                            <w:szCs w:val="16"/>
                            <w:lang w:eastAsia="uk-UA"/>
                          </w:rPr>
                        </w:pPr>
                        <w:r w:rsidRPr="00442474">
                          <w:rPr>
                            <w:rFonts w:ascii="Wingdings" w:eastAsia="Wingdings" w:hAnsi="Wingdings" w:cs="Wingdings"/>
                            <w:sz w:val="16"/>
                            <w:szCs w:val="16"/>
                            <w:lang w:eastAsia="uk-UA"/>
                          </w:rPr>
                          <w:t>¡</w:t>
                        </w:r>
                      </w:p>
                    </w:tc>
                  </w:tr>
                </w:tbl>
                <w:p w14:paraId="520445B5" w14:textId="77777777" w:rsidR="00442474" w:rsidRPr="00442474" w:rsidRDefault="00442474" w:rsidP="00442474">
                  <w:pPr>
                    <w:spacing w:before="0" w:after="0"/>
                    <w:rPr>
                      <w:rFonts w:ascii="Times New Roman" w:hAnsi="Times New Roman"/>
                      <w:sz w:val="16"/>
                      <w:szCs w:val="16"/>
                      <w:lang w:eastAsia="uk-UA"/>
                    </w:rPr>
                  </w:pPr>
                </w:p>
              </w:tc>
              <w:tc>
                <w:tcPr>
                  <w:tcW w:w="440" w:type="dxa"/>
                  <w:tcBorders>
                    <w:bottom w:val="single" w:sz="4" w:space="0" w:color="CCCCCC"/>
                  </w:tcBorders>
                  <w:tcMar>
                    <w:top w:w="40" w:type="dxa"/>
                    <w:left w:w="40" w:type="dxa"/>
                    <w:bottom w:w="40" w:type="dxa"/>
                    <w:right w:w="40" w:type="dxa"/>
                  </w:tcMar>
                  <w:vAlign w:val="center"/>
                </w:tcPr>
                <w:p w14:paraId="08F31EE7"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sz w:val="16"/>
                      <w:szCs w:val="16"/>
                      <w:lang w:eastAsia="uk-UA"/>
                    </w:rPr>
                    <w:t>1</w:t>
                  </w:r>
                </w:p>
              </w:tc>
            </w:tr>
            <w:tr w:rsidR="00442474" w:rsidRPr="00442474" w14:paraId="2FBD0209" w14:textId="77777777" w:rsidTr="00904D91">
              <w:tc>
                <w:tcPr>
                  <w:tcW w:w="9466" w:type="dxa"/>
                  <w:tcBorders>
                    <w:bottom w:val="single" w:sz="4" w:space="0" w:color="CCCCCC"/>
                  </w:tcBorders>
                  <w:tcMar>
                    <w:top w:w="40" w:type="dxa"/>
                    <w:left w:w="40" w:type="dxa"/>
                    <w:bottom w:w="40" w:type="dxa"/>
                    <w:right w:w="40" w:type="dxa"/>
                  </w:tcMar>
                  <w:vAlign w:val="center"/>
                </w:tcPr>
                <w:p w14:paraId="676C2E96"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sz w:val="16"/>
                      <w:szCs w:val="16"/>
                      <w:lang w:eastAsia="uk-UA"/>
                    </w:rPr>
                    <w:t>In the morning, outside rush hour</w:t>
                  </w:r>
                </w:p>
              </w:tc>
              <w:tc>
                <w:tcPr>
                  <w:tcW w:w="600" w:type="dxa"/>
                  <w:tcBorders>
                    <w:bottom w:val="single" w:sz="4" w:space="0" w:color="CCCCCC"/>
                  </w:tcBorders>
                  <w:tcMar>
                    <w:top w:w="40" w:type="dxa"/>
                    <w:left w:w="40" w:type="dxa"/>
                    <w:bottom w:w="40" w:type="dxa"/>
                    <w:right w:w="40" w:type="dxa"/>
                  </w:tcMar>
                  <w:vAlign w:val="center"/>
                </w:tcPr>
                <w:tbl>
                  <w:tblPr>
                    <w:tblStyle w:val="TableGrid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00"/>
                  </w:tblGrid>
                  <w:tr w:rsidR="00442474" w:rsidRPr="00442474" w14:paraId="1B4719CB" w14:textId="77777777" w:rsidTr="00904D91">
                    <w:trPr>
                      <w:jc w:val="center"/>
                    </w:trPr>
                    <w:tc>
                      <w:tcPr>
                        <w:tcW w:w="300" w:type="dxa"/>
                        <w:tcMar>
                          <w:top w:w="40" w:type="dxa"/>
                          <w:left w:w="40" w:type="dxa"/>
                          <w:bottom w:w="40" w:type="dxa"/>
                          <w:right w:w="40" w:type="dxa"/>
                        </w:tcMar>
                        <w:vAlign w:val="center"/>
                      </w:tcPr>
                      <w:p w14:paraId="3C441785" w14:textId="77777777" w:rsidR="00442474" w:rsidRPr="00442474" w:rsidRDefault="00442474" w:rsidP="00442474">
                        <w:pPr>
                          <w:spacing w:before="0" w:after="0"/>
                          <w:rPr>
                            <w:rFonts w:ascii="Times New Roman" w:hAnsi="Times New Roman"/>
                            <w:sz w:val="16"/>
                            <w:szCs w:val="16"/>
                            <w:lang w:eastAsia="uk-UA"/>
                          </w:rPr>
                        </w:pPr>
                        <w:r w:rsidRPr="00442474">
                          <w:rPr>
                            <w:rFonts w:ascii="Wingdings" w:eastAsia="Wingdings" w:hAnsi="Wingdings" w:cs="Wingdings"/>
                            <w:sz w:val="16"/>
                            <w:szCs w:val="16"/>
                            <w:lang w:eastAsia="uk-UA"/>
                          </w:rPr>
                          <w:t>¡</w:t>
                        </w:r>
                      </w:p>
                    </w:tc>
                  </w:tr>
                </w:tbl>
                <w:p w14:paraId="11B5375F" w14:textId="77777777" w:rsidR="00442474" w:rsidRPr="00442474" w:rsidRDefault="00442474" w:rsidP="00442474">
                  <w:pPr>
                    <w:spacing w:before="0" w:after="0"/>
                    <w:rPr>
                      <w:rFonts w:ascii="Times New Roman" w:hAnsi="Times New Roman"/>
                      <w:sz w:val="16"/>
                      <w:szCs w:val="16"/>
                      <w:lang w:eastAsia="uk-UA"/>
                    </w:rPr>
                  </w:pPr>
                </w:p>
              </w:tc>
              <w:tc>
                <w:tcPr>
                  <w:tcW w:w="440" w:type="dxa"/>
                  <w:tcBorders>
                    <w:bottom w:val="single" w:sz="4" w:space="0" w:color="CCCCCC"/>
                  </w:tcBorders>
                  <w:tcMar>
                    <w:top w:w="40" w:type="dxa"/>
                    <w:left w:w="40" w:type="dxa"/>
                    <w:bottom w:w="40" w:type="dxa"/>
                    <w:right w:w="40" w:type="dxa"/>
                  </w:tcMar>
                  <w:vAlign w:val="center"/>
                </w:tcPr>
                <w:p w14:paraId="7019FAF2"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sz w:val="16"/>
                      <w:szCs w:val="16"/>
                      <w:lang w:eastAsia="uk-UA"/>
                    </w:rPr>
                    <w:t>2</w:t>
                  </w:r>
                </w:p>
              </w:tc>
            </w:tr>
            <w:tr w:rsidR="00442474" w:rsidRPr="00442474" w14:paraId="6ABE28F0" w14:textId="77777777" w:rsidTr="00904D91">
              <w:tc>
                <w:tcPr>
                  <w:tcW w:w="9466" w:type="dxa"/>
                  <w:tcBorders>
                    <w:bottom w:val="single" w:sz="4" w:space="0" w:color="CCCCCC"/>
                  </w:tcBorders>
                  <w:tcMar>
                    <w:top w:w="40" w:type="dxa"/>
                    <w:left w:w="40" w:type="dxa"/>
                    <w:bottom w:w="40" w:type="dxa"/>
                    <w:right w:w="40" w:type="dxa"/>
                  </w:tcMar>
                  <w:vAlign w:val="center"/>
                </w:tcPr>
                <w:p w14:paraId="0103F14F"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sz w:val="16"/>
                      <w:szCs w:val="16"/>
                      <w:lang w:eastAsia="uk-UA"/>
                    </w:rPr>
                    <w:t>At noon</w:t>
                  </w:r>
                </w:p>
              </w:tc>
              <w:tc>
                <w:tcPr>
                  <w:tcW w:w="600" w:type="dxa"/>
                  <w:tcBorders>
                    <w:bottom w:val="single" w:sz="4" w:space="0" w:color="CCCCCC"/>
                  </w:tcBorders>
                  <w:tcMar>
                    <w:top w:w="40" w:type="dxa"/>
                    <w:left w:w="40" w:type="dxa"/>
                    <w:bottom w:w="40" w:type="dxa"/>
                    <w:right w:w="40" w:type="dxa"/>
                  </w:tcMar>
                  <w:vAlign w:val="center"/>
                </w:tcPr>
                <w:tbl>
                  <w:tblPr>
                    <w:tblStyle w:val="TableGrid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00"/>
                  </w:tblGrid>
                  <w:tr w:rsidR="00442474" w:rsidRPr="00442474" w14:paraId="1B428DBD" w14:textId="77777777" w:rsidTr="00904D91">
                    <w:trPr>
                      <w:jc w:val="center"/>
                    </w:trPr>
                    <w:tc>
                      <w:tcPr>
                        <w:tcW w:w="300" w:type="dxa"/>
                        <w:tcMar>
                          <w:top w:w="40" w:type="dxa"/>
                          <w:left w:w="40" w:type="dxa"/>
                          <w:bottom w:w="40" w:type="dxa"/>
                          <w:right w:w="40" w:type="dxa"/>
                        </w:tcMar>
                        <w:vAlign w:val="center"/>
                      </w:tcPr>
                      <w:p w14:paraId="0F4D159B" w14:textId="77777777" w:rsidR="00442474" w:rsidRPr="00442474" w:rsidRDefault="00442474" w:rsidP="00442474">
                        <w:pPr>
                          <w:spacing w:before="0" w:after="0"/>
                          <w:rPr>
                            <w:rFonts w:ascii="Times New Roman" w:hAnsi="Times New Roman"/>
                            <w:sz w:val="16"/>
                            <w:szCs w:val="16"/>
                            <w:lang w:eastAsia="uk-UA"/>
                          </w:rPr>
                        </w:pPr>
                        <w:r w:rsidRPr="00442474">
                          <w:rPr>
                            <w:rFonts w:ascii="Wingdings" w:eastAsia="Wingdings" w:hAnsi="Wingdings" w:cs="Wingdings"/>
                            <w:sz w:val="16"/>
                            <w:szCs w:val="16"/>
                            <w:lang w:eastAsia="uk-UA"/>
                          </w:rPr>
                          <w:t>¡</w:t>
                        </w:r>
                      </w:p>
                    </w:tc>
                  </w:tr>
                </w:tbl>
                <w:p w14:paraId="63445400" w14:textId="77777777" w:rsidR="00442474" w:rsidRPr="00442474" w:rsidRDefault="00442474" w:rsidP="00442474">
                  <w:pPr>
                    <w:spacing w:before="0" w:after="0"/>
                    <w:rPr>
                      <w:rFonts w:ascii="Times New Roman" w:hAnsi="Times New Roman"/>
                      <w:sz w:val="16"/>
                      <w:szCs w:val="16"/>
                      <w:lang w:eastAsia="uk-UA"/>
                    </w:rPr>
                  </w:pPr>
                </w:p>
              </w:tc>
              <w:tc>
                <w:tcPr>
                  <w:tcW w:w="440" w:type="dxa"/>
                  <w:tcBorders>
                    <w:bottom w:val="single" w:sz="4" w:space="0" w:color="CCCCCC"/>
                  </w:tcBorders>
                  <w:tcMar>
                    <w:top w:w="40" w:type="dxa"/>
                    <w:left w:w="40" w:type="dxa"/>
                    <w:bottom w:w="40" w:type="dxa"/>
                    <w:right w:w="40" w:type="dxa"/>
                  </w:tcMar>
                  <w:vAlign w:val="center"/>
                </w:tcPr>
                <w:p w14:paraId="4F577F5E"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sz w:val="16"/>
                      <w:szCs w:val="16"/>
                      <w:lang w:eastAsia="uk-UA"/>
                    </w:rPr>
                    <w:t>3</w:t>
                  </w:r>
                </w:p>
              </w:tc>
            </w:tr>
            <w:tr w:rsidR="00442474" w:rsidRPr="00442474" w14:paraId="60016048" w14:textId="77777777" w:rsidTr="00904D91">
              <w:tc>
                <w:tcPr>
                  <w:tcW w:w="9466" w:type="dxa"/>
                  <w:tcBorders>
                    <w:bottom w:val="single" w:sz="4" w:space="0" w:color="CCCCCC"/>
                  </w:tcBorders>
                  <w:tcMar>
                    <w:top w:w="40" w:type="dxa"/>
                    <w:left w:w="40" w:type="dxa"/>
                    <w:bottom w:w="40" w:type="dxa"/>
                    <w:right w:w="40" w:type="dxa"/>
                  </w:tcMar>
                  <w:vAlign w:val="center"/>
                </w:tcPr>
                <w:p w14:paraId="1C357FB1"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sz w:val="16"/>
                      <w:szCs w:val="16"/>
                      <w:lang w:eastAsia="uk-UA"/>
                    </w:rPr>
                    <w:t>In the afternoon, during rush hour</w:t>
                  </w:r>
                </w:p>
              </w:tc>
              <w:tc>
                <w:tcPr>
                  <w:tcW w:w="600" w:type="dxa"/>
                  <w:tcBorders>
                    <w:bottom w:val="single" w:sz="4" w:space="0" w:color="CCCCCC"/>
                  </w:tcBorders>
                  <w:tcMar>
                    <w:top w:w="40" w:type="dxa"/>
                    <w:left w:w="40" w:type="dxa"/>
                    <w:bottom w:w="40" w:type="dxa"/>
                    <w:right w:w="40" w:type="dxa"/>
                  </w:tcMar>
                  <w:vAlign w:val="center"/>
                </w:tcPr>
                <w:tbl>
                  <w:tblPr>
                    <w:tblStyle w:val="TableGrid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00"/>
                  </w:tblGrid>
                  <w:tr w:rsidR="00442474" w:rsidRPr="00442474" w14:paraId="33980DF4" w14:textId="77777777" w:rsidTr="00904D91">
                    <w:trPr>
                      <w:jc w:val="center"/>
                    </w:trPr>
                    <w:tc>
                      <w:tcPr>
                        <w:tcW w:w="300" w:type="dxa"/>
                        <w:tcMar>
                          <w:top w:w="40" w:type="dxa"/>
                          <w:left w:w="40" w:type="dxa"/>
                          <w:bottom w:w="40" w:type="dxa"/>
                          <w:right w:w="40" w:type="dxa"/>
                        </w:tcMar>
                        <w:vAlign w:val="center"/>
                      </w:tcPr>
                      <w:p w14:paraId="4B70707B" w14:textId="77777777" w:rsidR="00442474" w:rsidRPr="00442474" w:rsidRDefault="00442474" w:rsidP="00442474">
                        <w:pPr>
                          <w:spacing w:before="0" w:after="0"/>
                          <w:rPr>
                            <w:rFonts w:ascii="Times New Roman" w:hAnsi="Times New Roman"/>
                            <w:sz w:val="16"/>
                            <w:szCs w:val="16"/>
                            <w:lang w:eastAsia="uk-UA"/>
                          </w:rPr>
                        </w:pPr>
                        <w:r w:rsidRPr="00442474">
                          <w:rPr>
                            <w:rFonts w:ascii="Wingdings" w:eastAsia="Wingdings" w:hAnsi="Wingdings" w:cs="Wingdings"/>
                            <w:sz w:val="16"/>
                            <w:szCs w:val="16"/>
                            <w:lang w:eastAsia="uk-UA"/>
                          </w:rPr>
                          <w:t>¡</w:t>
                        </w:r>
                      </w:p>
                    </w:tc>
                  </w:tr>
                </w:tbl>
                <w:p w14:paraId="6B5C195D" w14:textId="77777777" w:rsidR="00442474" w:rsidRPr="00442474" w:rsidRDefault="00442474" w:rsidP="00442474">
                  <w:pPr>
                    <w:spacing w:before="0" w:after="0"/>
                    <w:rPr>
                      <w:rFonts w:ascii="Times New Roman" w:hAnsi="Times New Roman"/>
                      <w:sz w:val="16"/>
                      <w:szCs w:val="16"/>
                      <w:lang w:eastAsia="uk-UA"/>
                    </w:rPr>
                  </w:pPr>
                </w:p>
              </w:tc>
              <w:tc>
                <w:tcPr>
                  <w:tcW w:w="440" w:type="dxa"/>
                  <w:tcBorders>
                    <w:bottom w:val="single" w:sz="4" w:space="0" w:color="CCCCCC"/>
                  </w:tcBorders>
                  <w:tcMar>
                    <w:top w:w="40" w:type="dxa"/>
                    <w:left w:w="40" w:type="dxa"/>
                    <w:bottom w:w="40" w:type="dxa"/>
                    <w:right w:w="40" w:type="dxa"/>
                  </w:tcMar>
                  <w:vAlign w:val="center"/>
                </w:tcPr>
                <w:p w14:paraId="4745E8D0"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sz w:val="16"/>
                      <w:szCs w:val="16"/>
                      <w:lang w:eastAsia="uk-UA"/>
                    </w:rPr>
                    <w:t>4</w:t>
                  </w:r>
                </w:p>
              </w:tc>
            </w:tr>
            <w:tr w:rsidR="00442474" w:rsidRPr="00442474" w14:paraId="0DC76E3B" w14:textId="77777777" w:rsidTr="00904D91">
              <w:tc>
                <w:tcPr>
                  <w:tcW w:w="9466" w:type="dxa"/>
                  <w:tcBorders>
                    <w:bottom w:val="single" w:sz="4" w:space="0" w:color="CCCCCC"/>
                  </w:tcBorders>
                  <w:tcMar>
                    <w:top w:w="40" w:type="dxa"/>
                    <w:left w:w="40" w:type="dxa"/>
                    <w:bottom w:w="40" w:type="dxa"/>
                    <w:right w:w="40" w:type="dxa"/>
                  </w:tcMar>
                  <w:vAlign w:val="center"/>
                </w:tcPr>
                <w:p w14:paraId="2FD79980"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sz w:val="16"/>
                      <w:szCs w:val="16"/>
                      <w:lang w:eastAsia="uk-UA"/>
                    </w:rPr>
                    <w:t>In the afternoon, outside rush hour</w:t>
                  </w:r>
                </w:p>
              </w:tc>
              <w:tc>
                <w:tcPr>
                  <w:tcW w:w="600" w:type="dxa"/>
                  <w:tcBorders>
                    <w:bottom w:val="single" w:sz="4" w:space="0" w:color="CCCCCC"/>
                  </w:tcBorders>
                  <w:tcMar>
                    <w:top w:w="40" w:type="dxa"/>
                    <w:left w:w="40" w:type="dxa"/>
                    <w:bottom w:w="40" w:type="dxa"/>
                    <w:right w:w="40" w:type="dxa"/>
                  </w:tcMar>
                  <w:vAlign w:val="center"/>
                </w:tcPr>
                <w:tbl>
                  <w:tblPr>
                    <w:tblStyle w:val="TableGrid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00"/>
                  </w:tblGrid>
                  <w:tr w:rsidR="00442474" w:rsidRPr="00442474" w14:paraId="19B029B6" w14:textId="77777777" w:rsidTr="00904D91">
                    <w:trPr>
                      <w:jc w:val="center"/>
                    </w:trPr>
                    <w:tc>
                      <w:tcPr>
                        <w:tcW w:w="300" w:type="dxa"/>
                        <w:tcMar>
                          <w:top w:w="40" w:type="dxa"/>
                          <w:left w:w="40" w:type="dxa"/>
                          <w:bottom w:w="40" w:type="dxa"/>
                          <w:right w:w="40" w:type="dxa"/>
                        </w:tcMar>
                        <w:vAlign w:val="center"/>
                      </w:tcPr>
                      <w:p w14:paraId="7D289A30" w14:textId="77777777" w:rsidR="00442474" w:rsidRPr="00442474" w:rsidRDefault="00442474" w:rsidP="00442474">
                        <w:pPr>
                          <w:spacing w:before="0" w:after="0"/>
                          <w:rPr>
                            <w:rFonts w:ascii="Times New Roman" w:hAnsi="Times New Roman"/>
                            <w:sz w:val="16"/>
                            <w:szCs w:val="16"/>
                            <w:lang w:eastAsia="uk-UA"/>
                          </w:rPr>
                        </w:pPr>
                        <w:r w:rsidRPr="00442474">
                          <w:rPr>
                            <w:rFonts w:ascii="Wingdings" w:eastAsia="Wingdings" w:hAnsi="Wingdings" w:cs="Wingdings"/>
                            <w:sz w:val="16"/>
                            <w:szCs w:val="16"/>
                            <w:lang w:eastAsia="uk-UA"/>
                          </w:rPr>
                          <w:t>¡</w:t>
                        </w:r>
                      </w:p>
                    </w:tc>
                  </w:tr>
                </w:tbl>
                <w:p w14:paraId="163CF1C7" w14:textId="77777777" w:rsidR="00442474" w:rsidRPr="00442474" w:rsidRDefault="00442474" w:rsidP="00442474">
                  <w:pPr>
                    <w:spacing w:before="0" w:after="0"/>
                    <w:rPr>
                      <w:rFonts w:ascii="Times New Roman" w:hAnsi="Times New Roman"/>
                      <w:sz w:val="16"/>
                      <w:szCs w:val="16"/>
                      <w:lang w:eastAsia="uk-UA"/>
                    </w:rPr>
                  </w:pPr>
                </w:p>
              </w:tc>
              <w:tc>
                <w:tcPr>
                  <w:tcW w:w="440" w:type="dxa"/>
                  <w:tcBorders>
                    <w:bottom w:val="single" w:sz="4" w:space="0" w:color="CCCCCC"/>
                  </w:tcBorders>
                  <w:tcMar>
                    <w:top w:w="40" w:type="dxa"/>
                    <w:left w:w="40" w:type="dxa"/>
                    <w:bottom w:w="40" w:type="dxa"/>
                    <w:right w:w="40" w:type="dxa"/>
                  </w:tcMar>
                  <w:vAlign w:val="center"/>
                </w:tcPr>
                <w:p w14:paraId="3B141DC9"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sz w:val="16"/>
                      <w:szCs w:val="16"/>
                      <w:lang w:eastAsia="uk-UA"/>
                    </w:rPr>
                    <w:t>5</w:t>
                  </w:r>
                </w:p>
              </w:tc>
            </w:tr>
            <w:tr w:rsidR="00442474" w:rsidRPr="00442474" w14:paraId="6DE3AE21" w14:textId="77777777" w:rsidTr="00904D91">
              <w:tc>
                <w:tcPr>
                  <w:tcW w:w="9466" w:type="dxa"/>
                  <w:tcBorders>
                    <w:bottom w:val="single" w:sz="4" w:space="0" w:color="CCCCCC"/>
                  </w:tcBorders>
                  <w:tcMar>
                    <w:top w:w="40" w:type="dxa"/>
                    <w:left w:w="40" w:type="dxa"/>
                    <w:bottom w:w="40" w:type="dxa"/>
                    <w:right w:w="40" w:type="dxa"/>
                  </w:tcMar>
                  <w:vAlign w:val="center"/>
                </w:tcPr>
                <w:p w14:paraId="36DC887A"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sz w:val="16"/>
                      <w:szCs w:val="16"/>
                      <w:lang w:eastAsia="uk-UA"/>
                    </w:rPr>
                    <w:t>In the evening</w:t>
                  </w:r>
                </w:p>
              </w:tc>
              <w:tc>
                <w:tcPr>
                  <w:tcW w:w="600" w:type="dxa"/>
                  <w:tcBorders>
                    <w:bottom w:val="single" w:sz="4" w:space="0" w:color="CCCCCC"/>
                  </w:tcBorders>
                  <w:tcMar>
                    <w:top w:w="40" w:type="dxa"/>
                    <w:left w:w="40" w:type="dxa"/>
                    <w:bottom w:w="40" w:type="dxa"/>
                    <w:right w:w="40" w:type="dxa"/>
                  </w:tcMar>
                  <w:vAlign w:val="center"/>
                </w:tcPr>
                <w:tbl>
                  <w:tblPr>
                    <w:tblStyle w:val="TableGrid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00"/>
                  </w:tblGrid>
                  <w:tr w:rsidR="00442474" w:rsidRPr="00442474" w14:paraId="70C08FC5" w14:textId="77777777" w:rsidTr="00904D91">
                    <w:trPr>
                      <w:jc w:val="center"/>
                    </w:trPr>
                    <w:tc>
                      <w:tcPr>
                        <w:tcW w:w="300" w:type="dxa"/>
                        <w:tcMar>
                          <w:top w:w="40" w:type="dxa"/>
                          <w:left w:w="40" w:type="dxa"/>
                          <w:bottom w:w="40" w:type="dxa"/>
                          <w:right w:w="40" w:type="dxa"/>
                        </w:tcMar>
                        <w:vAlign w:val="center"/>
                      </w:tcPr>
                      <w:p w14:paraId="456C8F41" w14:textId="77777777" w:rsidR="00442474" w:rsidRPr="00442474" w:rsidRDefault="00442474" w:rsidP="00442474">
                        <w:pPr>
                          <w:spacing w:before="0" w:after="0"/>
                          <w:rPr>
                            <w:rFonts w:ascii="Times New Roman" w:hAnsi="Times New Roman"/>
                            <w:sz w:val="16"/>
                            <w:szCs w:val="16"/>
                            <w:lang w:eastAsia="uk-UA"/>
                          </w:rPr>
                        </w:pPr>
                        <w:r w:rsidRPr="00442474">
                          <w:rPr>
                            <w:rFonts w:ascii="Wingdings" w:eastAsia="Wingdings" w:hAnsi="Wingdings" w:cs="Wingdings"/>
                            <w:sz w:val="16"/>
                            <w:szCs w:val="16"/>
                            <w:lang w:eastAsia="uk-UA"/>
                          </w:rPr>
                          <w:t>¡</w:t>
                        </w:r>
                      </w:p>
                    </w:tc>
                  </w:tr>
                </w:tbl>
                <w:p w14:paraId="26586CA2" w14:textId="77777777" w:rsidR="00442474" w:rsidRPr="00442474" w:rsidRDefault="00442474" w:rsidP="00442474">
                  <w:pPr>
                    <w:spacing w:before="0" w:after="0"/>
                    <w:rPr>
                      <w:rFonts w:ascii="Times New Roman" w:hAnsi="Times New Roman"/>
                      <w:sz w:val="16"/>
                      <w:szCs w:val="16"/>
                      <w:lang w:eastAsia="uk-UA"/>
                    </w:rPr>
                  </w:pPr>
                </w:p>
              </w:tc>
              <w:tc>
                <w:tcPr>
                  <w:tcW w:w="440" w:type="dxa"/>
                  <w:tcBorders>
                    <w:bottom w:val="single" w:sz="4" w:space="0" w:color="CCCCCC"/>
                  </w:tcBorders>
                  <w:tcMar>
                    <w:top w:w="40" w:type="dxa"/>
                    <w:left w:w="40" w:type="dxa"/>
                    <w:bottom w:w="40" w:type="dxa"/>
                    <w:right w:w="40" w:type="dxa"/>
                  </w:tcMar>
                  <w:vAlign w:val="center"/>
                </w:tcPr>
                <w:p w14:paraId="294C4444"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sz w:val="16"/>
                      <w:szCs w:val="16"/>
                      <w:lang w:eastAsia="uk-UA"/>
                    </w:rPr>
                    <w:t>6</w:t>
                  </w:r>
                </w:p>
              </w:tc>
            </w:tr>
            <w:tr w:rsidR="00442474" w:rsidRPr="00442474" w14:paraId="6FF9095C" w14:textId="77777777" w:rsidTr="00904D91">
              <w:tc>
                <w:tcPr>
                  <w:tcW w:w="9466" w:type="dxa"/>
                  <w:tcMar>
                    <w:top w:w="40" w:type="dxa"/>
                    <w:left w:w="40" w:type="dxa"/>
                    <w:bottom w:w="40" w:type="dxa"/>
                    <w:right w:w="40" w:type="dxa"/>
                  </w:tcMar>
                  <w:vAlign w:val="center"/>
                </w:tcPr>
                <w:p w14:paraId="529C287D"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sz w:val="16"/>
                      <w:szCs w:val="16"/>
                      <w:lang w:eastAsia="uk-UA"/>
                    </w:rPr>
                    <w:t>Other / Not Applicable</w:t>
                  </w:r>
                </w:p>
              </w:tc>
              <w:tc>
                <w:tcPr>
                  <w:tcW w:w="600" w:type="dxa"/>
                  <w:tcMar>
                    <w:top w:w="40" w:type="dxa"/>
                    <w:left w:w="40" w:type="dxa"/>
                    <w:bottom w:w="40" w:type="dxa"/>
                    <w:right w:w="40" w:type="dxa"/>
                  </w:tcMar>
                  <w:vAlign w:val="center"/>
                </w:tcPr>
                <w:tbl>
                  <w:tblPr>
                    <w:tblStyle w:val="TableGrid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00"/>
                  </w:tblGrid>
                  <w:tr w:rsidR="00442474" w:rsidRPr="00442474" w14:paraId="26C7CFC8" w14:textId="77777777" w:rsidTr="00904D91">
                    <w:trPr>
                      <w:jc w:val="center"/>
                    </w:trPr>
                    <w:tc>
                      <w:tcPr>
                        <w:tcW w:w="300" w:type="dxa"/>
                        <w:tcMar>
                          <w:top w:w="40" w:type="dxa"/>
                          <w:left w:w="40" w:type="dxa"/>
                          <w:bottom w:w="40" w:type="dxa"/>
                          <w:right w:w="40" w:type="dxa"/>
                        </w:tcMar>
                        <w:vAlign w:val="center"/>
                      </w:tcPr>
                      <w:p w14:paraId="4BCA3108" w14:textId="77777777" w:rsidR="00442474" w:rsidRPr="00442474" w:rsidRDefault="00442474" w:rsidP="00442474">
                        <w:pPr>
                          <w:spacing w:before="0" w:after="0"/>
                          <w:rPr>
                            <w:rFonts w:ascii="Times New Roman" w:hAnsi="Times New Roman"/>
                            <w:sz w:val="16"/>
                            <w:szCs w:val="16"/>
                            <w:lang w:eastAsia="uk-UA"/>
                          </w:rPr>
                        </w:pPr>
                        <w:r w:rsidRPr="00442474">
                          <w:rPr>
                            <w:rFonts w:ascii="Wingdings" w:eastAsia="Wingdings" w:hAnsi="Wingdings" w:cs="Wingdings"/>
                            <w:sz w:val="16"/>
                            <w:szCs w:val="16"/>
                            <w:lang w:eastAsia="uk-UA"/>
                          </w:rPr>
                          <w:t>¡</w:t>
                        </w:r>
                      </w:p>
                    </w:tc>
                  </w:tr>
                </w:tbl>
                <w:p w14:paraId="5A7AF742" w14:textId="77777777" w:rsidR="00442474" w:rsidRPr="00442474" w:rsidRDefault="00442474" w:rsidP="00442474">
                  <w:pPr>
                    <w:spacing w:before="0" w:after="0"/>
                    <w:rPr>
                      <w:rFonts w:ascii="Times New Roman" w:hAnsi="Times New Roman"/>
                      <w:sz w:val="16"/>
                      <w:szCs w:val="16"/>
                      <w:lang w:eastAsia="uk-UA"/>
                    </w:rPr>
                  </w:pPr>
                </w:p>
              </w:tc>
              <w:tc>
                <w:tcPr>
                  <w:tcW w:w="440" w:type="dxa"/>
                  <w:tcMar>
                    <w:top w:w="40" w:type="dxa"/>
                    <w:left w:w="40" w:type="dxa"/>
                    <w:bottom w:w="40" w:type="dxa"/>
                    <w:right w:w="40" w:type="dxa"/>
                  </w:tcMar>
                  <w:vAlign w:val="center"/>
                </w:tcPr>
                <w:p w14:paraId="3A6C8362"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sz w:val="16"/>
                      <w:szCs w:val="16"/>
                      <w:lang w:eastAsia="uk-UA"/>
                    </w:rPr>
                    <w:t>7</w:t>
                  </w:r>
                </w:p>
              </w:tc>
            </w:tr>
          </w:tbl>
          <w:p w14:paraId="3FE9088E" w14:textId="77777777" w:rsidR="00442474" w:rsidRPr="00442474" w:rsidRDefault="00442474" w:rsidP="00442474">
            <w:pPr>
              <w:spacing w:before="0" w:after="0"/>
              <w:rPr>
                <w:rFonts w:ascii="Times New Roman" w:hAnsi="Times New Roman"/>
                <w:sz w:val="16"/>
                <w:szCs w:val="16"/>
                <w:lang w:eastAsia="uk-UA"/>
              </w:rPr>
            </w:pPr>
          </w:p>
        </w:tc>
      </w:tr>
    </w:tbl>
    <w:p w14:paraId="38BB6719" w14:textId="77777777" w:rsidR="00442474" w:rsidRPr="00442474" w:rsidRDefault="00442474" w:rsidP="00442474">
      <w:pPr>
        <w:spacing w:before="0" w:after="0"/>
        <w:rPr>
          <w:rFonts w:ascii="Times New Roman" w:eastAsia="Times New Roman" w:hAnsi="Times New Roman" w:cs="Times New Roman"/>
          <w:sz w:val="16"/>
          <w:szCs w:val="16"/>
          <w:lang w:eastAsia="uk-UA"/>
        </w:rPr>
      </w:pPr>
    </w:p>
    <w:tbl>
      <w:tblPr>
        <w:tblStyle w:val="TableGrid1"/>
        <w:tblW w:w="0" w:type="auto"/>
        <w:tblBorders>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10506"/>
      </w:tblGrid>
      <w:tr w:rsidR="00442474" w:rsidRPr="00442474" w14:paraId="54AA71C2" w14:textId="77777777" w:rsidTr="00904D91">
        <w:trPr>
          <w:tblHeader/>
        </w:trPr>
        <w:tc>
          <w:tcPr>
            <w:tcW w:w="10506" w:type="dxa"/>
            <w:tcMar>
              <w:top w:w="0" w:type="dxa"/>
              <w:left w:w="0" w:type="dxa"/>
              <w:bottom w:w="0" w:type="dxa"/>
              <w:right w:w="0" w:type="dxa"/>
            </w:tcMar>
          </w:tcPr>
          <w:tbl>
            <w:tblPr>
              <w:tblStyle w:val="TableGrid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75"/>
              <w:gridCol w:w="8921"/>
            </w:tblGrid>
            <w:tr w:rsidR="00442474" w:rsidRPr="00442474" w14:paraId="29C58A12" w14:textId="77777777" w:rsidTr="00904D91">
              <w:tc>
                <w:tcPr>
                  <w:tcW w:w="1576" w:type="dxa"/>
                  <w:tcBorders>
                    <w:bottom w:val="single" w:sz="4" w:space="0" w:color="auto"/>
                    <w:right w:val="single" w:sz="4" w:space="0" w:color="auto"/>
                  </w:tcBorders>
                  <w:shd w:val="clear" w:color="auto" w:fill="62EFD3"/>
                  <w:tcMar>
                    <w:top w:w="60" w:type="dxa"/>
                    <w:left w:w="60" w:type="dxa"/>
                    <w:bottom w:w="60" w:type="dxa"/>
                    <w:right w:w="60" w:type="dxa"/>
                  </w:tcMar>
                </w:tcPr>
                <w:p w14:paraId="086EF816"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b/>
                      <w:sz w:val="16"/>
                      <w:szCs w:val="16"/>
                      <w:lang w:eastAsia="uk-UA"/>
                    </w:rPr>
                    <w:t>reise_trmid</w:t>
                  </w:r>
                </w:p>
              </w:tc>
              <w:tc>
                <w:tcPr>
                  <w:tcW w:w="8930" w:type="dxa"/>
                  <w:tcBorders>
                    <w:bottom w:val="single" w:sz="4" w:space="0" w:color="auto"/>
                  </w:tcBorders>
                  <w:shd w:val="clear" w:color="auto" w:fill="62EFD3"/>
                  <w:tcMar>
                    <w:top w:w="0" w:type="dxa"/>
                    <w:left w:w="60" w:type="dxa"/>
                    <w:bottom w:w="0" w:type="dxa"/>
                    <w:right w:w="0" w:type="dxa"/>
                  </w:tcMar>
                </w:tcPr>
                <w:p w14:paraId="24301AD7" w14:textId="77777777" w:rsidR="00442474" w:rsidRPr="00442474" w:rsidRDefault="00442474" w:rsidP="00442474">
                  <w:pPr>
                    <w:keepNext/>
                    <w:spacing w:before="0" w:after="0"/>
                    <w:outlineLvl w:val="0"/>
                    <w:rPr>
                      <w:rFonts w:ascii="Arial" w:hAnsi="Arial" w:cs="Arial"/>
                      <w:b/>
                      <w:bCs/>
                      <w:kern w:val="32"/>
                      <w:sz w:val="16"/>
                      <w:szCs w:val="16"/>
                      <w:lang w:eastAsia="uk-UA"/>
                    </w:rPr>
                  </w:pPr>
                  <w:r w:rsidRPr="00442474">
                    <w:rPr>
                      <w:rFonts w:ascii="Arial" w:eastAsia="Arial" w:hAnsi="Arial" w:cs="Arial"/>
                      <w:b/>
                      <w:bCs/>
                      <w:kern w:val="32"/>
                      <w:sz w:val="16"/>
                      <w:szCs w:val="16"/>
                      <w:lang w:eastAsia="uk-UA"/>
                    </w:rPr>
                    <w:t>How do you usually travel on this journey?</w:t>
                  </w:r>
                </w:p>
                <w:p w14:paraId="64828272" w14:textId="77777777" w:rsidR="00442474" w:rsidRPr="00442474" w:rsidRDefault="00442474" w:rsidP="00442474">
                  <w:pPr>
                    <w:keepNext/>
                    <w:spacing w:before="0" w:after="0"/>
                    <w:outlineLvl w:val="0"/>
                    <w:rPr>
                      <w:rFonts w:ascii="Arial" w:eastAsia="Arial" w:hAnsi="Arial" w:cs="Arial"/>
                      <w:b/>
                      <w:bCs/>
                      <w:kern w:val="32"/>
                      <w:sz w:val="16"/>
                      <w:szCs w:val="16"/>
                      <w:lang w:eastAsia="uk-UA"/>
                    </w:rPr>
                  </w:pPr>
                </w:p>
                <w:p w14:paraId="7DD32F2B" w14:textId="77777777" w:rsidR="00442474" w:rsidRPr="00442474" w:rsidRDefault="00442474" w:rsidP="00442474">
                  <w:pPr>
                    <w:keepNext/>
                    <w:spacing w:before="0" w:after="0"/>
                    <w:outlineLvl w:val="0"/>
                    <w:rPr>
                      <w:rFonts w:ascii="Arial" w:hAnsi="Arial" w:cs="Arial"/>
                      <w:b/>
                      <w:bCs/>
                      <w:kern w:val="32"/>
                      <w:sz w:val="16"/>
                      <w:szCs w:val="16"/>
                      <w:lang w:eastAsia="uk-UA"/>
                    </w:rPr>
                  </w:pPr>
                  <w:r w:rsidRPr="00442474">
                    <w:rPr>
                      <w:rFonts w:ascii="Arial" w:eastAsia="Arial" w:hAnsi="Arial" w:cs="Arial"/>
                      <w:b/>
                      <w:bCs/>
                      <w:kern w:val="32"/>
                      <w:sz w:val="16"/>
                      <w:szCs w:val="16"/>
                      <w:lang w:eastAsia="uk-UA"/>
                    </w:rPr>
                    <w:t>If you use multiple means of transport, choose the one that takes you the farthest. If your mode of travel varies, state how you usually travel at this time of year.</w:t>
                  </w:r>
                </w:p>
              </w:tc>
            </w:tr>
          </w:tbl>
          <w:p w14:paraId="1A4E9B59" w14:textId="77777777" w:rsidR="00442474" w:rsidRPr="00442474" w:rsidRDefault="00442474" w:rsidP="00442474">
            <w:pPr>
              <w:spacing w:before="0" w:after="0"/>
              <w:rPr>
                <w:rFonts w:ascii="Times New Roman" w:hAnsi="Times New Roman"/>
                <w:sz w:val="16"/>
                <w:szCs w:val="16"/>
                <w:lang w:eastAsia="uk-UA"/>
              </w:rPr>
            </w:pPr>
          </w:p>
        </w:tc>
      </w:tr>
      <w:tr w:rsidR="00442474" w:rsidRPr="00442474" w14:paraId="09237A44" w14:textId="77777777" w:rsidTr="00904D91">
        <w:tc>
          <w:tcPr>
            <w:tcW w:w="10506" w:type="dxa"/>
            <w:tcMar>
              <w:top w:w="0" w:type="dxa"/>
              <w:left w:w="0" w:type="dxa"/>
              <w:bottom w:w="0" w:type="dxa"/>
              <w:right w:w="0" w:type="dxa"/>
            </w:tcMar>
          </w:tcPr>
          <w:tbl>
            <w:tblPr>
              <w:tblStyle w:val="TableGrid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9456"/>
              <w:gridCol w:w="600"/>
              <w:gridCol w:w="440"/>
            </w:tblGrid>
            <w:tr w:rsidR="00442474" w:rsidRPr="00442474" w14:paraId="0A26D7E6" w14:textId="77777777" w:rsidTr="00904D91">
              <w:tc>
                <w:tcPr>
                  <w:tcW w:w="9466" w:type="dxa"/>
                  <w:tcBorders>
                    <w:bottom w:val="single" w:sz="4" w:space="0" w:color="CCCCCC"/>
                  </w:tcBorders>
                  <w:tcMar>
                    <w:top w:w="40" w:type="dxa"/>
                    <w:left w:w="40" w:type="dxa"/>
                    <w:bottom w:w="40" w:type="dxa"/>
                    <w:right w:w="40" w:type="dxa"/>
                  </w:tcMar>
                  <w:vAlign w:val="center"/>
                </w:tcPr>
                <w:p w14:paraId="29DB03CF"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sz w:val="16"/>
                      <w:szCs w:val="16"/>
                      <w:lang w:eastAsia="uk-UA"/>
                    </w:rPr>
                    <w:t>Private car (driver)</w:t>
                  </w:r>
                </w:p>
              </w:tc>
              <w:tc>
                <w:tcPr>
                  <w:tcW w:w="600" w:type="dxa"/>
                  <w:tcBorders>
                    <w:bottom w:val="single" w:sz="4" w:space="0" w:color="CCCCCC"/>
                  </w:tcBorders>
                  <w:tcMar>
                    <w:top w:w="40" w:type="dxa"/>
                    <w:left w:w="40" w:type="dxa"/>
                    <w:bottom w:w="40" w:type="dxa"/>
                    <w:right w:w="40" w:type="dxa"/>
                  </w:tcMar>
                  <w:vAlign w:val="center"/>
                </w:tcPr>
                <w:tbl>
                  <w:tblPr>
                    <w:tblStyle w:val="TableGrid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00"/>
                  </w:tblGrid>
                  <w:tr w:rsidR="00442474" w:rsidRPr="00442474" w14:paraId="43C4032A" w14:textId="77777777" w:rsidTr="00904D91">
                    <w:trPr>
                      <w:jc w:val="center"/>
                    </w:trPr>
                    <w:tc>
                      <w:tcPr>
                        <w:tcW w:w="300" w:type="dxa"/>
                        <w:tcMar>
                          <w:top w:w="40" w:type="dxa"/>
                          <w:left w:w="40" w:type="dxa"/>
                          <w:bottom w:w="40" w:type="dxa"/>
                          <w:right w:w="40" w:type="dxa"/>
                        </w:tcMar>
                        <w:vAlign w:val="center"/>
                      </w:tcPr>
                      <w:p w14:paraId="522DD7FE" w14:textId="77777777" w:rsidR="00442474" w:rsidRPr="00442474" w:rsidRDefault="00442474" w:rsidP="00442474">
                        <w:pPr>
                          <w:spacing w:before="0" w:after="0"/>
                          <w:rPr>
                            <w:rFonts w:ascii="Times New Roman" w:hAnsi="Times New Roman"/>
                            <w:sz w:val="16"/>
                            <w:szCs w:val="16"/>
                            <w:lang w:eastAsia="uk-UA"/>
                          </w:rPr>
                        </w:pPr>
                        <w:r w:rsidRPr="00442474">
                          <w:rPr>
                            <w:rFonts w:ascii="Wingdings" w:eastAsia="Wingdings" w:hAnsi="Wingdings" w:cs="Wingdings"/>
                            <w:sz w:val="16"/>
                            <w:szCs w:val="16"/>
                            <w:lang w:eastAsia="uk-UA"/>
                          </w:rPr>
                          <w:t>¡</w:t>
                        </w:r>
                      </w:p>
                    </w:tc>
                  </w:tr>
                </w:tbl>
                <w:p w14:paraId="51BA3E92" w14:textId="77777777" w:rsidR="00442474" w:rsidRPr="00442474" w:rsidRDefault="00442474" w:rsidP="00442474">
                  <w:pPr>
                    <w:spacing w:before="0" w:after="0"/>
                    <w:rPr>
                      <w:rFonts w:ascii="Times New Roman" w:hAnsi="Times New Roman"/>
                      <w:sz w:val="16"/>
                      <w:szCs w:val="16"/>
                      <w:lang w:eastAsia="uk-UA"/>
                    </w:rPr>
                  </w:pPr>
                </w:p>
              </w:tc>
              <w:tc>
                <w:tcPr>
                  <w:tcW w:w="440" w:type="dxa"/>
                  <w:tcBorders>
                    <w:bottom w:val="single" w:sz="4" w:space="0" w:color="CCCCCC"/>
                  </w:tcBorders>
                  <w:tcMar>
                    <w:top w:w="40" w:type="dxa"/>
                    <w:left w:w="40" w:type="dxa"/>
                    <w:bottom w:w="40" w:type="dxa"/>
                    <w:right w:w="40" w:type="dxa"/>
                  </w:tcMar>
                  <w:vAlign w:val="center"/>
                </w:tcPr>
                <w:p w14:paraId="70FF387C"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sz w:val="16"/>
                      <w:szCs w:val="16"/>
                      <w:lang w:eastAsia="uk-UA"/>
                    </w:rPr>
                    <w:t>1</w:t>
                  </w:r>
                </w:p>
              </w:tc>
            </w:tr>
            <w:tr w:rsidR="00442474" w:rsidRPr="00442474" w14:paraId="1756CD4B" w14:textId="77777777" w:rsidTr="00904D91">
              <w:tc>
                <w:tcPr>
                  <w:tcW w:w="9466" w:type="dxa"/>
                  <w:tcBorders>
                    <w:bottom w:val="single" w:sz="4" w:space="0" w:color="CCCCCC"/>
                  </w:tcBorders>
                  <w:tcMar>
                    <w:top w:w="40" w:type="dxa"/>
                    <w:left w:w="40" w:type="dxa"/>
                    <w:bottom w:w="40" w:type="dxa"/>
                    <w:right w:w="40" w:type="dxa"/>
                  </w:tcMar>
                  <w:vAlign w:val="center"/>
                </w:tcPr>
                <w:p w14:paraId="0F3546EF"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sz w:val="16"/>
                      <w:szCs w:val="16"/>
                      <w:lang w:eastAsia="uk-UA"/>
                    </w:rPr>
                    <w:t>Private car (passenger)</w:t>
                  </w:r>
                </w:p>
              </w:tc>
              <w:tc>
                <w:tcPr>
                  <w:tcW w:w="600" w:type="dxa"/>
                  <w:tcBorders>
                    <w:bottom w:val="single" w:sz="4" w:space="0" w:color="CCCCCC"/>
                  </w:tcBorders>
                  <w:tcMar>
                    <w:top w:w="40" w:type="dxa"/>
                    <w:left w:w="40" w:type="dxa"/>
                    <w:bottom w:w="40" w:type="dxa"/>
                    <w:right w:w="40" w:type="dxa"/>
                  </w:tcMar>
                  <w:vAlign w:val="center"/>
                </w:tcPr>
                <w:tbl>
                  <w:tblPr>
                    <w:tblStyle w:val="TableGrid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00"/>
                  </w:tblGrid>
                  <w:tr w:rsidR="00442474" w:rsidRPr="00442474" w14:paraId="2EA167D8" w14:textId="77777777" w:rsidTr="00904D91">
                    <w:trPr>
                      <w:jc w:val="center"/>
                    </w:trPr>
                    <w:tc>
                      <w:tcPr>
                        <w:tcW w:w="300" w:type="dxa"/>
                        <w:tcMar>
                          <w:top w:w="40" w:type="dxa"/>
                          <w:left w:w="40" w:type="dxa"/>
                          <w:bottom w:w="40" w:type="dxa"/>
                          <w:right w:w="40" w:type="dxa"/>
                        </w:tcMar>
                        <w:vAlign w:val="center"/>
                      </w:tcPr>
                      <w:p w14:paraId="09EEF108" w14:textId="77777777" w:rsidR="00442474" w:rsidRPr="00442474" w:rsidRDefault="00442474" w:rsidP="00442474">
                        <w:pPr>
                          <w:spacing w:before="0" w:after="0"/>
                          <w:rPr>
                            <w:rFonts w:ascii="Times New Roman" w:hAnsi="Times New Roman"/>
                            <w:sz w:val="16"/>
                            <w:szCs w:val="16"/>
                            <w:lang w:eastAsia="uk-UA"/>
                          </w:rPr>
                        </w:pPr>
                        <w:r w:rsidRPr="00442474">
                          <w:rPr>
                            <w:rFonts w:ascii="Wingdings" w:eastAsia="Wingdings" w:hAnsi="Wingdings" w:cs="Wingdings"/>
                            <w:sz w:val="16"/>
                            <w:szCs w:val="16"/>
                            <w:lang w:eastAsia="uk-UA"/>
                          </w:rPr>
                          <w:t>¡</w:t>
                        </w:r>
                      </w:p>
                    </w:tc>
                  </w:tr>
                </w:tbl>
                <w:p w14:paraId="01199C32" w14:textId="77777777" w:rsidR="00442474" w:rsidRPr="00442474" w:rsidRDefault="00442474" w:rsidP="00442474">
                  <w:pPr>
                    <w:spacing w:before="0" w:after="0"/>
                    <w:rPr>
                      <w:rFonts w:ascii="Times New Roman" w:hAnsi="Times New Roman"/>
                      <w:sz w:val="16"/>
                      <w:szCs w:val="16"/>
                      <w:lang w:eastAsia="uk-UA"/>
                    </w:rPr>
                  </w:pPr>
                </w:p>
              </w:tc>
              <w:tc>
                <w:tcPr>
                  <w:tcW w:w="440" w:type="dxa"/>
                  <w:tcBorders>
                    <w:bottom w:val="single" w:sz="4" w:space="0" w:color="CCCCCC"/>
                  </w:tcBorders>
                  <w:tcMar>
                    <w:top w:w="40" w:type="dxa"/>
                    <w:left w:w="40" w:type="dxa"/>
                    <w:bottom w:w="40" w:type="dxa"/>
                    <w:right w:w="40" w:type="dxa"/>
                  </w:tcMar>
                  <w:vAlign w:val="center"/>
                </w:tcPr>
                <w:p w14:paraId="4E89CBA8"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sz w:val="16"/>
                      <w:szCs w:val="16"/>
                      <w:lang w:eastAsia="uk-UA"/>
                    </w:rPr>
                    <w:t>2</w:t>
                  </w:r>
                </w:p>
              </w:tc>
            </w:tr>
            <w:tr w:rsidR="00442474" w:rsidRPr="00442474" w14:paraId="565D2734" w14:textId="77777777" w:rsidTr="00904D91">
              <w:tc>
                <w:tcPr>
                  <w:tcW w:w="9466" w:type="dxa"/>
                  <w:tcBorders>
                    <w:bottom w:val="single" w:sz="4" w:space="0" w:color="CCCCCC"/>
                  </w:tcBorders>
                  <w:tcMar>
                    <w:top w:w="40" w:type="dxa"/>
                    <w:left w:w="40" w:type="dxa"/>
                    <w:bottom w:w="40" w:type="dxa"/>
                    <w:right w:w="40" w:type="dxa"/>
                  </w:tcMar>
                  <w:vAlign w:val="center"/>
                </w:tcPr>
                <w:p w14:paraId="780E6C57"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sz w:val="16"/>
                      <w:szCs w:val="16"/>
                      <w:lang w:eastAsia="uk-UA"/>
                    </w:rPr>
                    <w:t>Bus</w:t>
                  </w:r>
                </w:p>
              </w:tc>
              <w:tc>
                <w:tcPr>
                  <w:tcW w:w="600" w:type="dxa"/>
                  <w:tcBorders>
                    <w:bottom w:val="single" w:sz="4" w:space="0" w:color="CCCCCC"/>
                  </w:tcBorders>
                  <w:tcMar>
                    <w:top w:w="40" w:type="dxa"/>
                    <w:left w:w="40" w:type="dxa"/>
                    <w:bottom w:w="40" w:type="dxa"/>
                    <w:right w:w="40" w:type="dxa"/>
                  </w:tcMar>
                  <w:vAlign w:val="center"/>
                </w:tcPr>
                <w:tbl>
                  <w:tblPr>
                    <w:tblStyle w:val="TableGrid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00"/>
                  </w:tblGrid>
                  <w:tr w:rsidR="00442474" w:rsidRPr="00442474" w14:paraId="4EDA9E60" w14:textId="77777777" w:rsidTr="00904D91">
                    <w:trPr>
                      <w:jc w:val="center"/>
                    </w:trPr>
                    <w:tc>
                      <w:tcPr>
                        <w:tcW w:w="300" w:type="dxa"/>
                        <w:tcMar>
                          <w:top w:w="40" w:type="dxa"/>
                          <w:left w:w="40" w:type="dxa"/>
                          <w:bottom w:w="40" w:type="dxa"/>
                          <w:right w:w="40" w:type="dxa"/>
                        </w:tcMar>
                        <w:vAlign w:val="center"/>
                      </w:tcPr>
                      <w:p w14:paraId="5C5F4B5A" w14:textId="77777777" w:rsidR="00442474" w:rsidRPr="00442474" w:rsidRDefault="00442474" w:rsidP="00442474">
                        <w:pPr>
                          <w:spacing w:before="0" w:after="0"/>
                          <w:rPr>
                            <w:rFonts w:ascii="Times New Roman" w:hAnsi="Times New Roman"/>
                            <w:sz w:val="16"/>
                            <w:szCs w:val="16"/>
                            <w:lang w:eastAsia="uk-UA"/>
                          </w:rPr>
                        </w:pPr>
                        <w:r w:rsidRPr="00442474">
                          <w:rPr>
                            <w:rFonts w:ascii="Wingdings" w:eastAsia="Wingdings" w:hAnsi="Wingdings" w:cs="Wingdings"/>
                            <w:sz w:val="16"/>
                            <w:szCs w:val="16"/>
                            <w:lang w:eastAsia="uk-UA"/>
                          </w:rPr>
                          <w:t>¡</w:t>
                        </w:r>
                      </w:p>
                    </w:tc>
                  </w:tr>
                </w:tbl>
                <w:p w14:paraId="33FAAB2F" w14:textId="77777777" w:rsidR="00442474" w:rsidRPr="00442474" w:rsidRDefault="00442474" w:rsidP="00442474">
                  <w:pPr>
                    <w:spacing w:before="0" w:after="0"/>
                    <w:rPr>
                      <w:rFonts w:ascii="Times New Roman" w:hAnsi="Times New Roman"/>
                      <w:sz w:val="16"/>
                      <w:szCs w:val="16"/>
                      <w:lang w:eastAsia="uk-UA"/>
                    </w:rPr>
                  </w:pPr>
                </w:p>
              </w:tc>
              <w:tc>
                <w:tcPr>
                  <w:tcW w:w="440" w:type="dxa"/>
                  <w:tcBorders>
                    <w:bottom w:val="single" w:sz="4" w:space="0" w:color="CCCCCC"/>
                  </w:tcBorders>
                  <w:tcMar>
                    <w:top w:w="40" w:type="dxa"/>
                    <w:left w:w="40" w:type="dxa"/>
                    <w:bottom w:w="40" w:type="dxa"/>
                    <w:right w:w="40" w:type="dxa"/>
                  </w:tcMar>
                  <w:vAlign w:val="center"/>
                </w:tcPr>
                <w:p w14:paraId="3285E98A"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sz w:val="16"/>
                      <w:szCs w:val="16"/>
                      <w:lang w:eastAsia="uk-UA"/>
                    </w:rPr>
                    <w:t>3</w:t>
                  </w:r>
                </w:p>
              </w:tc>
            </w:tr>
            <w:tr w:rsidR="00442474" w:rsidRPr="00442474" w14:paraId="1395F0AC" w14:textId="77777777" w:rsidTr="00904D91">
              <w:tc>
                <w:tcPr>
                  <w:tcW w:w="9466" w:type="dxa"/>
                  <w:tcBorders>
                    <w:bottom w:val="single" w:sz="4" w:space="0" w:color="CCCCCC"/>
                  </w:tcBorders>
                  <w:tcMar>
                    <w:top w:w="40" w:type="dxa"/>
                    <w:left w:w="40" w:type="dxa"/>
                    <w:bottom w:w="40" w:type="dxa"/>
                    <w:right w:w="40" w:type="dxa"/>
                  </w:tcMar>
                  <w:vAlign w:val="center"/>
                </w:tcPr>
                <w:p w14:paraId="4EB5C816"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sz w:val="16"/>
                      <w:szCs w:val="16"/>
                      <w:lang w:eastAsia="uk-UA"/>
                    </w:rPr>
                    <w:t>Underground, light rail or tram</w:t>
                  </w:r>
                </w:p>
              </w:tc>
              <w:tc>
                <w:tcPr>
                  <w:tcW w:w="600" w:type="dxa"/>
                  <w:tcBorders>
                    <w:bottom w:val="single" w:sz="4" w:space="0" w:color="CCCCCC"/>
                  </w:tcBorders>
                  <w:tcMar>
                    <w:top w:w="40" w:type="dxa"/>
                    <w:left w:w="40" w:type="dxa"/>
                    <w:bottom w:w="40" w:type="dxa"/>
                    <w:right w:w="40" w:type="dxa"/>
                  </w:tcMar>
                  <w:vAlign w:val="center"/>
                </w:tcPr>
                <w:tbl>
                  <w:tblPr>
                    <w:tblStyle w:val="TableGrid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00"/>
                  </w:tblGrid>
                  <w:tr w:rsidR="00442474" w:rsidRPr="00442474" w14:paraId="106884DB" w14:textId="77777777" w:rsidTr="00904D91">
                    <w:trPr>
                      <w:jc w:val="center"/>
                    </w:trPr>
                    <w:tc>
                      <w:tcPr>
                        <w:tcW w:w="300" w:type="dxa"/>
                        <w:tcMar>
                          <w:top w:w="40" w:type="dxa"/>
                          <w:left w:w="40" w:type="dxa"/>
                          <w:bottom w:w="40" w:type="dxa"/>
                          <w:right w:w="40" w:type="dxa"/>
                        </w:tcMar>
                        <w:vAlign w:val="center"/>
                      </w:tcPr>
                      <w:p w14:paraId="2EC9D7CC" w14:textId="77777777" w:rsidR="00442474" w:rsidRPr="00442474" w:rsidRDefault="00442474" w:rsidP="00442474">
                        <w:pPr>
                          <w:spacing w:before="0" w:after="0"/>
                          <w:rPr>
                            <w:rFonts w:ascii="Times New Roman" w:hAnsi="Times New Roman"/>
                            <w:sz w:val="16"/>
                            <w:szCs w:val="16"/>
                            <w:lang w:eastAsia="uk-UA"/>
                          </w:rPr>
                        </w:pPr>
                        <w:r w:rsidRPr="00442474">
                          <w:rPr>
                            <w:rFonts w:ascii="Wingdings" w:eastAsia="Wingdings" w:hAnsi="Wingdings" w:cs="Wingdings"/>
                            <w:sz w:val="16"/>
                            <w:szCs w:val="16"/>
                            <w:lang w:eastAsia="uk-UA"/>
                          </w:rPr>
                          <w:t>¡</w:t>
                        </w:r>
                      </w:p>
                    </w:tc>
                  </w:tr>
                </w:tbl>
                <w:p w14:paraId="14BD6D93" w14:textId="77777777" w:rsidR="00442474" w:rsidRPr="00442474" w:rsidRDefault="00442474" w:rsidP="00442474">
                  <w:pPr>
                    <w:spacing w:before="0" w:after="0"/>
                    <w:rPr>
                      <w:rFonts w:ascii="Times New Roman" w:hAnsi="Times New Roman"/>
                      <w:sz w:val="16"/>
                      <w:szCs w:val="16"/>
                      <w:lang w:eastAsia="uk-UA"/>
                    </w:rPr>
                  </w:pPr>
                </w:p>
              </w:tc>
              <w:tc>
                <w:tcPr>
                  <w:tcW w:w="440" w:type="dxa"/>
                  <w:tcBorders>
                    <w:bottom w:val="single" w:sz="4" w:space="0" w:color="CCCCCC"/>
                  </w:tcBorders>
                  <w:tcMar>
                    <w:top w:w="40" w:type="dxa"/>
                    <w:left w:w="40" w:type="dxa"/>
                    <w:bottom w:w="40" w:type="dxa"/>
                    <w:right w:w="40" w:type="dxa"/>
                  </w:tcMar>
                  <w:vAlign w:val="center"/>
                </w:tcPr>
                <w:p w14:paraId="422153BA"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sz w:val="16"/>
                      <w:szCs w:val="16"/>
                      <w:lang w:eastAsia="uk-UA"/>
                    </w:rPr>
                    <w:t>4</w:t>
                  </w:r>
                </w:p>
              </w:tc>
            </w:tr>
            <w:tr w:rsidR="00442474" w:rsidRPr="00442474" w14:paraId="798D8429" w14:textId="77777777" w:rsidTr="00904D91">
              <w:tc>
                <w:tcPr>
                  <w:tcW w:w="9466" w:type="dxa"/>
                  <w:tcBorders>
                    <w:bottom w:val="single" w:sz="4" w:space="0" w:color="CCCCCC"/>
                  </w:tcBorders>
                  <w:tcMar>
                    <w:top w:w="40" w:type="dxa"/>
                    <w:left w:w="40" w:type="dxa"/>
                    <w:bottom w:w="40" w:type="dxa"/>
                    <w:right w:w="40" w:type="dxa"/>
                  </w:tcMar>
                  <w:vAlign w:val="center"/>
                </w:tcPr>
                <w:p w14:paraId="7A3EB1C0"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sz w:val="16"/>
                      <w:szCs w:val="16"/>
                      <w:lang w:eastAsia="uk-UA"/>
                    </w:rPr>
                    <w:t>Train</w:t>
                  </w:r>
                </w:p>
              </w:tc>
              <w:tc>
                <w:tcPr>
                  <w:tcW w:w="600" w:type="dxa"/>
                  <w:tcBorders>
                    <w:bottom w:val="single" w:sz="4" w:space="0" w:color="CCCCCC"/>
                  </w:tcBorders>
                  <w:tcMar>
                    <w:top w:w="40" w:type="dxa"/>
                    <w:left w:w="40" w:type="dxa"/>
                    <w:bottom w:w="40" w:type="dxa"/>
                    <w:right w:w="40" w:type="dxa"/>
                  </w:tcMar>
                  <w:vAlign w:val="center"/>
                </w:tcPr>
                <w:tbl>
                  <w:tblPr>
                    <w:tblStyle w:val="TableGrid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00"/>
                  </w:tblGrid>
                  <w:tr w:rsidR="00442474" w:rsidRPr="00442474" w14:paraId="7DA7A1CC" w14:textId="77777777" w:rsidTr="00904D91">
                    <w:trPr>
                      <w:jc w:val="center"/>
                    </w:trPr>
                    <w:tc>
                      <w:tcPr>
                        <w:tcW w:w="300" w:type="dxa"/>
                        <w:tcMar>
                          <w:top w:w="40" w:type="dxa"/>
                          <w:left w:w="40" w:type="dxa"/>
                          <w:bottom w:w="40" w:type="dxa"/>
                          <w:right w:w="40" w:type="dxa"/>
                        </w:tcMar>
                        <w:vAlign w:val="center"/>
                      </w:tcPr>
                      <w:p w14:paraId="52360697" w14:textId="77777777" w:rsidR="00442474" w:rsidRPr="00442474" w:rsidRDefault="00442474" w:rsidP="00442474">
                        <w:pPr>
                          <w:spacing w:before="0" w:after="0"/>
                          <w:rPr>
                            <w:rFonts w:ascii="Times New Roman" w:hAnsi="Times New Roman"/>
                            <w:sz w:val="16"/>
                            <w:szCs w:val="16"/>
                            <w:lang w:eastAsia="uk-UA"/>
                          </w:rPr>
                        </w:pPr>
                        <w:r w:rsidRPr="00442474">
                          <w:rPr>
                            <w:rFonts w:ascii="Wingdings" w:eastAsia="Wingdings" w:hAnsi="Wingdings" w:cs="Wingdings"/>
                            <w:sz w:val="16"/>
                            <w:szCs w:val="16"/>
                            <w:lang w:eastAsia="uk-UA"/>
                          </w:rPr>
                          <w:t>¡</w:t>
                        </w:r>
                      </w:p>
                    </w:tc>
                  </w:tr>
                </w:tbl>
                <w:p w14:paraId="22F7123C" w14:textId="77777777" w:rsidR="00442474" w:rsidRPr="00442474" w:rsidRDefault="00442474" w:rsidP="00442474">
                  <w:pPr>
                    <w:spacing w:before="0" w:after="0"/>
                    <w:rPr>
                      <w:rFonts w:ascii="Times New Roman" w:hAnsi="Times New Roman"/>
                      <w:sz w:val="16"/>
                      <w:szCs w:val="16"/>
                      <w:lang w:eastAsia="uk-UA"/>
                    </w:rPr>
                  </w:pPr>
                </w:p>
              </w:tc>
              <w:tc>
                <w:tcPr>
                  <w:tcW w:w="440" w:type="dxa"/>
                  <w:tcBorders>
                    <w:bottom w:val="single" w:sz="4" w:space="0" w:color="CCCCCC"/>
                  </w:tcBorders>
                  <w:tcMar>
                    <w:top w:w="40" w:type="dxa"/>
                    <w:left w:w="40" w:type="dxa"/>
                    <w:bottom w:w="40" w:type="dxa"/>
                    <w:right w:w="40" w:type="dxa"/>
                  </w:tcMar>
                  <w:vAlign w:val="center"/>
                </w:tcPr>
                <w:p w14:paraId="7B835CD6"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sz w:val="16"/>
                      <w:szCs w:val="16"/>
                      <w:lang w:eastAsia="uk-UA"/>
                    </w:rPr>
                    <w:t>5</w:t>
                  </w:r>
                </w:p>
              </w:tc>
            </w:tr>
            <w:tr w:rsidR="00442474" w:rsidRPr="00442474" w14:paraId="46DA9EE1" w14:textId="77777777" w:rsidTr="00904D91">
              <w:tc>
                <w:tcPr>
                  <w:tcW w:w="9466" w:type="dxa"/>
                  <w:tcBorders>
                    <w:bottom w:val="single" w:sz="4" w:space="0" w:color="CCCCCC"/>
                  </w:tcBorders>
                  <w:tcMar>
                    <w:top w:w="40" w:type="dxa"/>
                    <w:left w:w="40" w:type="dxa"/>
                    <w:bottom w:w="40" w:type="dxa"/>
                    <w:right w:w="40" w:type="dxa"/>
                  </w:tcMar>
                  <w:vAlign w:val="center"/>
                </w:tcPr>
                <w:p w14:paraId="45141400"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sz w:val="16"/>
                      <w:szCs w:val="16"/>
                      <w:lang w:eastAsia="uk-UA"/>
                    </w:rPr>
                    <w:t>On foot</w:t>
                  </w:r>
                </w:p>
              </w:tc>
              <w:tc>
                <w:tcPr>
                  <w:tcW w:w="600" w:type="dxa"/>
                  <w:tcBorders>
                    <w:bottom w:val="single" w:sz="4" w:space="0" w:color="CCCCCC"/>
                  </w:tcBorders>
                  <w:tcMar>
                    <w:top w:w="40" w:type="dxa"/>
                    <w:left w:w="40" w:type="dxa"/>
                    <w:bottom w:w="40" w:type="dxa"/>
                    <w:right w:w="40" w:type="dxa"/>
                  </w:tcMar>
                  <w:vAlign w:val="center"/>
                </w:tcPr>
                <w:tbl>
                  <w:tblPr>
                    <w:tblStyle w:val="TableGrid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00"/>
                  </w:tblGrid>
                  <w:tr w:rsidR="00442474" w:rsidRPr="00442474" w14:paraId="551975CF" w14:textId="77777777" w:rsidTr="00904D91">
                    <w:trPr>
                      <w:jc w:val="center"/>
                    </w:trPr>
                    <w:tc>
                      <w:tcPr>
                        <w:tcW w:w="300" w:type="dxa"/>
                        <w:tcMar>
                          <w:top w:w="40" w:type="dxa"/>
                          <w:left w:w="40" w:type="dxa"/>
                          <w:bottom w:w="40" w:type="dxa"/>
                          <w:right w:w="40" w:type="dxa"/>
                        </w:tcMar>
                        <w:vAlign w:val="center"/>
                      </w:tcPr>
                      <w:p w14:paraId="2E502EA0" w14:textId="77777777" w:rsidR="00442474" w:rsidRPr="00442474" w:rsidRDefault="00442474" w:rsidP="00442474">
                        <w:pPr>
                          <w:spacing w:before="0" w:after="0"/>
                          <w:rPr>
                            <w:rFonts w:ascii="Times New Roman" w:hAnsi="Times New Roman"/>
                            <w:sz w:val="16"/>
                            <w:szCs w:val="16"/>
                            <w:lang w:eastAsia="uk-UA"/>
                          </w:rPr>
                        </w:pPr>
                        <w:r w:rsidRPr="00442474">
                          <w:rPr>
                            <w:rFonts w:ascii="Wingdings" w:eastAsia="Wingdings" w:hAnsi="Wingdings" w:cs="Wingdings"/>
                            <w:sz w:val="16"/>
                            <w:szCs w:val="16"/>
                            <w:lang w:eastAsia="uk-UA"/>
                          </w:rPr>
                          <w:t>¡</w:t>
                        </w:r>
                      </w:p>
                    </w:tc>
                  </w:tr>
                </w:tbl>
                <w:p w14:paraId="4CC95D31" w14:textId="77777777" w:rsidR="00442474" w:rsidRPr="00442474" w:rsidRDefault="00442474" w:rsidP="00442474">
                  <w:pPr>
                    <w:spacing w:before="0" w:after="0"/>
                    <w:rPr>
                      <w:rFonts w:ascii="Times New Roman" w:hAnsi="Times New Roman"/>
                      <w:sz w:val="16"/>
                      <w:szCs w:val="16"/>
                      <w:lang w:eastAsia="uk-UA"/>
                    </w:rPr>
                  </w:pPr>
                </w:p>
              </w:tc>
              <w:tc>
                <w:tcPr>
                  <w:tcW w:w="440" w:type="dxa"/>
                  <w:tcBorders>
                    <w:bottom w:val="single" w:sz="4" w:space="0" w:color="CCCCCC"/>
                  </w:tcBorders>
                  <w:tcMar>
                    <w:top w:w="40" w:type="dxa"/>
                    <w:left w:w="40" w:type="dxa"/>
                    <w:bottom w:w="40" w:type="dxa"/>
                    <w:right w:w="40" w:type="dxa"/>
                  </w:tcMar>
                  <w:vAlign w:val="center"/>
                </w:tcPr>
                <w:p w14:paraId="6408F638"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sz w:val="16"/>
                      <w:szCs w:val="16"/>
                      <w:lang w:eastAsia="uk-UA"/>
                    </w:rPr>
                    <w:t>6</w:t>
                  </w:r>
                </w:p>
              </w:tc>
            </w:tr>
            <w:tr w:rsidR="00442474" w:rsidRPr="00442474" w14:paraId="1D687E66" w14:textId="77777777" w:rsidTr="00904D91">
              <w:tc>
                <w:tcPr>
                  <w:tcW w:w="9466" w:type="dxa"/>
                  <w:tcBorders>
                    <w:bottom w:val="single" w:sz="4" w:space="0" w:color="CCCCCC"/>
                  </w:tcBorders>
                  <w:tcMar>
                    <w:top w:w="40" w:type="dxa"/>
                    <w:left w:w="40" w:type="dxa"/>
                    <w:bottom w:w="40" w:type="dxa"/>
                    <w:right w:w="40" w:type="dxa"/>
                  </w:tcMar>
                  <w:vAlign w:val="center"/>
                </w:tcPr>
                <w:p w14:paraId="4C0E0417"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sz w:val="16"/>
                      <w:szCs w:val="16"/>
                      <w:lang w:eastAsia="uk-UA"/>
                    </w:rPr>
                    <w:t>Bicycle (regular or electric)</w:t>
                  </w:r>
                </w:p>
              </w:tc>
              <w:tc>
                <w:tcPr>
                  <w:tcW w:w="600" w:type="dxa"/>
                  <w:tcBorders>
                    <w:bottom w:val="single" w:sz="4" w:space="0" w:color="CCCCCC"/>
                  </w:tcBorders>
                  <w:tcMar>
                    <w:top w:w="40" w:type="dxa"/>
                    <w:left w:w="40" w:type="dxa"/>
                    <w:bottom w:w="40" w:type="dxa"/>
                    <w:right w:w="40" w:type="dxa"/>
                  </w:tcMar>
                  <w:vAlign w:val="center"/>
                </w:tcPr>
                <w:tbl>
                  <w:tblPr>
                    <w:tblStyle w:val="TableGrid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00"/>
                  </w:tblGrid>
                  <w:tr w:rsidR="00442474" w:rsidRPr="00442474" w14:paraId="67EF47D1" w14:textId="77777777" w:rsidTr="00904D91">
                    <w:trPr>
                      <w:jc w:val="center"/>
                    </w:trPr>
                    <w:tc>
                      <w:tcPr>
                        <w:tcW w:w="300" w:type="dxa"/>
                        <w:tcMar>
                          <w:top w:w="40" w:type="dxa"/>
                          <w:left w:w="40" w:type="dxa"/>
                          <w:bottom w:w="40" w:type="dxa"/>
                          <w:right w:w="40" w:type="dxa"/>
                        </w:tcMar>
                        <w:vAlign w:val="center"/>
                      </w:tcPr>
                      <w:p w14:paraId="50BFC4D7" w14:textId="77777777" w:rsidR="00442474" w:rsidRPr="00442474" w:rsidRDefault="00442474" w:rsidP="00442474">
                        <w:pPr>
                          <w:spacing w:before="0" w:after="0"/>
                          <w:rPr>
                            <w:rFonts w:ascii="Times New Roman" w:hAnsi="Times New Roman"/>
                            <w:sz w:val="16"/>
                            <w:szCs w:val="16"/>
                            <w:lang w:eastAsia="uk-UA"/>
                          </w:rPr>
                        </w:pPr>
                        <w:r w:rsidRPr="00442474">
                          <w:rPr>
                            <w:rFonts w:ascii="Wingdings" w:eastAsia="Wingdings" w:hAnsi="Wingdings" w:cs="Wingdings"/>
                            <w:sz w:val="16"/>
                            <w:szCs w:val="16"/>
                            <w:lang w:eastAsia="uk-UA"/>
                          </w:rPr>
                          <w:t>¡</w:t>
                        </w:r>
                      </w:p>
                    </w:tc>
                  </w:tr>
                </w:tbl>
                <w:p w14:paraId="61A3035A" w14:textId="77777777" w:rsidR="00442474" w:rsidRPr="00442474" w:rsidRDefault="00442474" w:rsidP="00442474">
                  <w:pPr>
                    <w:spacing w:before="0" w:after="0"/>
                    <w:rPr>
                      <w:rFonts w:ascii="Times New Roman" w:hAnsi="Times New Roman"/>
                      <w:sz w:val="16"/>
                      <w:szCs w:val="16"/>
                      <w:lang w:eastAsia="uk-UA"/>
                    </w:rPr>
                  </w:pPr>
                </w:p>
              </w:tc>
              <w:tc>
                <w:tcPr>
                  <w:tcW w:w="440" w:type="dxa"/>
                  <w:tcBorders>
                    <w:bottom w:val="single" w:sz="4" w:space="0" w:color="CCCCCC"/>
                  </w:tcBorders>
                  <w:tcMar>
                    <w:top w:w="40" w:type="dxa"/>
                    <w:left w:w="40" w:type="dxa"/>
                    <w:bottom w:w="40" w:type="dxa"/>
                    <w:right w:w="40" w:type="dxa"/>
                  </w:tcMar>
                  <w:vAlign w:val="center"/>
                </w:tcPr>
                <w:p w14:paraId="45C47926"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sz w:val="16"/>
                      <w:szCs w:val="16"/>
                      <w:lang w:eastAsia="uk-UA"/>
                    </w:rPr>
                    <w:t>7</w:t>
                  </w:r>
                </w:p>
              </w:tc>
            </w:tr>
            <w:tr w:rsidR="00442474" w:rsidRPr="00442474" w14:paraId="58DB0398" w14:textId="77777777" w:rsidTr="00904D91">
              <w:tc>
                <w:tcPr>
                  <w:tcW w:w="9466" w:type="dxa"/>
                  <w:tcBorders>
                    <w:bottom w:val="single" w:sz="4" w:space="0" w:color="CCCCCC"/>
                  </w:tcBorders>
                  <w:tcMar>
                    <w:top w:w="40" w:type="dxa"/>
                    <w:left w:w="40" w:type="dxa"/>
                    <w:bottom w:w="40" w:type="dxa"/>
                    <w:right w:w="40" w:type="dxa"/>
                  </w:tcMar>
                  <w:vAlign w:val="center"/>
                </w:tcPr>
                <w:p w14:paraId="4CC5CF7E"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sz w:val="16"/>
                      <w:szCs w:val="16"/>
                      <w:lang w:eastAsia="uk-UA"/>
                    </w:rPr>
                    <w:t>Motorcycle/moped</w:t>
                  </w:r>
                </w:p>
              </w:tc>
              <w:tc>
                <w:tcPr>
                  <w:tcW w:w="600" w:type="dxa"/>
                  <w:tcBorders>
                    <w:bottom w:val="single" w:sz="4" w:space="0" w:color="CCCCCC"/>
                  </w:tcBorders>
                  <w:tcMar>
                    <w:top w:w="40" w:type="dxa"/>
                    <w:left w:w="40" w:type="dxa"/>
                    <w:bottom w:w="40" w:type="dxa"/>
                    <w:right w:w="40" w:type="dxa"/>
                  </w:tcMar>
                  <w:vAlign w:val="center"/>
                </w:tcPr>
                <w:tbl>
                  <w:tblPr>
                    <w:tblStyle w:val="TableGrid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00"/>
                  </w:tblGrid>
                  <w:tr w:rsidR="00442474" w:rsidRPr="00442474" w14:paraId="6EC640BD" w14:textId="77777777" w:rsidTr="00904D91">
                    <w:trPr>
                      <w:jc w:val="center"/>
                    </w:trPr>
                    <w:tc>
                      <w:tcPr>
                        <w:tcW w:w="300" w:type="dxa"/>
                        <w:tcMar>
                          <w:top w:w="40" w:type="dxa"/>
                          <w:left w:w="40" w:type="dxa"/>
                          <w:bottom w:w="40" w:type="dxa"/>
                          <w:right w:w="40" w:type="dxa"/>
                        </w:tcMar>
                        <w:vAlign w:val="center"/>
                      </w:tcPr>
                      <w:p w14:paraId="5BB5F6B4" w14:textId="77777777" w:rsidR="00442474" w:rsidRPr="00442474" w:rsidRDefault="00442474" w:rsidP="00442474">
                        <w:pPr>
                          <w:spacing w:before="0" w:after="0"/>
                          <w:rPr>
                            <w:rFonts w:ascii="Times New Roman" w:hAnsi="Times New Roman"/>
                            <w:sz w:val="16"/>
                            <w:szCs w:val="16"/>
                            <w:lang w:eastAsia="uk-UA"/>
                          </w:rPr>
                        </w:pPr>
                        <w:r w:rsidRPr="00442474">
                          <w:rPr>
                            <w:rFonts w:ascii="Wingdings" w:eastAsia="Wingdings" w:hAnsi="Wingdings" w:cs="Wingdings"/>
                            <w:sz w:val="16"/>
                            <w:szCs w:val="16"/>
                            <w:lang w:eastAsia="uk-UA"/>
                          </w:rPr>
                          <w:t>¡</w:t>
                        </w:r>
                      </w:p>
                    </w:tc>
                  </w:tr>
                </w:tbl>
                <w:p w14:paraId="46AE7B56" w14:textId="77777777" w:rsidR="00442474" w:rsidRPr="00442474" w:rsidRDefault="00442474" w:rsidP="00442474">
                  <w:pPr>
                    <w:spacing w:before="0" w:after="0"/>
                    <w:rPr>
                      <w:rFonts w:ascii="Times New Roman" w:hAnsi="Times New Roman"/>
                      <w:sz w:val="16"/>
                      <w:szCs w:val="16"/>
                      <w:lang w:eastAsia="uk-UA"/>
                    </w:rPr>
                  </w:pPr>
                </w:p>
              </w:tc>
              <w:tc>
                <w:tcPr>
                  <w:tcW w:w="440" w:type="dxa"/>
                  <w:tcBorders>
                    <w:bottom w:val="single" w:sz="4" w:space="0" w:color="CCCCCC"/>
                  </w:tcBorders>
                  <w:tcMar>
                    <w:top w:w="40" w:type="dxa"/>
                    <w:left w:w="40" w:type="dxa"/>
                    <w:bottom w:w="40" w:type="dxa"/>
                    <w:right w:w="40" w:type="dxa"/>
                  </w:tcMar>
                  <w:vAlign w:val="center"/>
                </w:tcPr>
                <w:p w14:paraId="2EBE62A4"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sz w:val="16"/>
                      <w:szCs w:val="16"/>
                      <w:lang w:eastAsia="uk-UA"/>
                    </w:rPr>
                    <w:t>8</w:t>
                  </w:r>
                </w:p>
              </w:tc>
            </w:tr>
            <w:tr w:rsidR="00442474" w:rsidRPr="00442474" w14:paraId="56F8D3B5" w14:textId="77777777" w:rsidTr="00904D91">
              <w:tc>
                <w:tcPr>
                  <w:tcW w:w="9466" w:type="dxa"/>
                  <w:tcBorders>
                    <w:bottom w:val="single" w:sz="4" w:space="0" w:color="CCCCCC"/>
                  </w:tcBorders>
                  <w:tcMar>
                    <w:top w:w="40" w:type="dxa"/>
                    <w:left w:w="40" w:type="dxa"/>
                    <w:bottom w:w="40" w:type="dxa"/>
                    <w:right w:w="40" w:type="dxa"/>
                  </w:tcMar>
                  <w:vAlign w:val="center"/>
                </w:tcPr>
                <w:p w14:paraId="6525CC23"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sz w:val="16"/>
                      <w:szCs w:val="16"/>
                      <w:lang w:eastAsia="uk-UA"/>
                    </w:rPr>
                    <w:t>Ferry/boat</w:t>
                  </w:r>
                </w:p>
              </w:tc>
              <w:tc>
                <w:tcPr>
                  <w:tcW w:w="600" w:type="dxa"/>
                  <w:tcBorders>
                    <w:bottom w:val="single" w:sz="4" w:space="0" w:color="CCCCCC"/>
                  </w:tcBorders>
                  <w:tcMar>
                    <w:top w:w="40" w:type="dxa"/>
                    <w:left w:w="40" w:type="dxa"/>
                    <w:bottom w:w="40" w:type="dxa"/>
                    <w:right w:w="40" w:type="dxa"/>
                  </w:tcMar>
                  <w:vAlign w:val="center"/>
                </w:tcPr>
                <w:tbl>
                  <w:tblPr>
                    <w:tblStyle w:val="TableGrid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00"/>
                  </w:tblGrid>
                  <w:tr w:rsidR="00442474" w:rsidRPr="00442474" w14:paraId="293CFE5A" w14:textId="77777777" w:rsidTr="00904D91">
                    <w:trPr>
                      <w:jc w:val="center"/>
                    </w:trPr>
                    <w:tc>
                      <w:tcPr>
                        <w:tcW w:w="300" w:type="dxa"/>
                        <w:tcMar>
                          <w:top w:w="40" w:type="dxa"/>
                          <w:left w:w="40" w:type="dxa"/>
                          <w:bottom w:w="40" w:type="dxa"/>
                          <w:right w:w="40" w:type="dxa"/>
                        </w:tcMar>
                        <w:vAlign w:val="center"/>
                      </w:tcPr>
                      <w:p w14:paraId="76154675" w14:textId="77777777" w:rsidR="00442474" w:rsidRPr="00442474" w:rsidRDefault="00442474" w:rsidP="00442474">
                        <w:pPr>
                          <w:spacing w:before="0" w:after="0"/>
                          <w:rPr>
                            <w:rFonts w:ascii="Times New Roman" w:hAnsi="Times New Roman"/>
                            <w:sz w:val="16"/>
                            <w:szCs w:val="16"/>
                            <w:lang w:eastAsia="uk-UA"/>
                          </w:rPr>
                        </w:pPr>
                        <w:r w:rsidRPr="00442474">
                          <w:rPr>
                            <w:rFonts w:ascii="Wingdings" w:eastAsia="Wingdings" w:hAnsi="Wingdings" w:cs="Wingdings"/>
                            <w:sz w:val="16"/>
                            <w:szCs w:val="16"/>
                            <w:lang w:eastAsia="uk-UA"/>
                          </w:rPr>
                          <w:t>¡</w:t>
                        </w:r>
                      </w:p>
                    </w:tc>
                  </w:tr>
                </w:tbl>
                <w:p w14:paraId="23F68250" w14:textId="77777777" w:rsidR="00442474" w:rsidRPr="00442474" w:rsidRDefault="00442474" w:rsidP="00442474">
                  <w:pPr>
                    <w:spacing w:before="0" w:after="0"/>
                    <w:rPr>
                      <w:rFonts w:ascii="Times New Roman" w:hAnsi="Times New Roman"/>
                      <w:sz w:val="16"/>
                      <w:szCs w:val="16"/>
                      <w:lang w:eastAsia="uk-UA"/>
                    </w:rPr>
                  </w:pPr>
                </w:p>
              </w:tc>
              <w:tc>
                <w:tcPr>
                  <w:tcW w:w="440" w:type="dxa"/>
                  <w:tcBorders>
                    <w:bottom w:val="single" w:sz="4" w:space="0" w:color="CCCCCC"/>
                  </w:tcBorders>
                  <w:tcMar>
                    <w:top w:w="40" w:type="dxa"/>
                    <w:left w:w="40" w:type="dxa"/>
                    <w:bottom w:w="40" w:type="dxa"/>
                    <w:right w:w="40" w:type="dxa"/>
                  </w:tcMar>
                  <w:vAlign w:val="center"/>
                </w:tcPr>
                <w:p w14:paraId="42F1F2B5"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sz w:val="16"/>
                      <w:szCs w:val="16"/>
                      <w:lang w:eastAsia="uk-UA"/>
                    </w:rPr>
                    <w:t>9</w:t>
                  </w:r>
                </w:p>
              </w:tc>
            </w:tr>
            <w:tr w:rsidR="00442474" w:rsidRPr="00442474" w14:paraId="53D88137" w14:textId="77777777" w:rsidTr="00904D91">
              <w:tc>
                <w:tcPr>
                  <w:tcW w:w="9466" w:type="dxa"/>
                  <w:tcBorders>
                    <w:bottom w:val="single" w:sz="4" w:space="0" w:color="CCCCCC"/>
                  </w:tcBorders>
                  <w:tcMar>
                    <w:top w:w="40" w:type="dxa"/>
                    <w:left w:w="40" w:type="dxa"/>
                    <w:bottom w:w="40" w:type="dxa"/>
                    <w:right w:w="40" w:type="dxa"/>
                  </w:tcMar>
                  <w:vAlign w:val="center"/>
                </w:tcPr>
                <w:p w14:paraId="22DEAB4F"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sz w:val="16"/>
                      <w:szCs w:val="16"/>
                      <w:lang w:eastAsia="uk-UA"/>
                    </w:rPr>
                    <w:t>Scooter / e-scooter</w:t>
                  </w:r>
                </w:p>
              </w:tc>
              <w:tc>
                <w:tcPr>
                  <w:tcW w:w="600" w:type="dxa"/>
                  <w:tcBorders>
                    <w:bottom w:val="single" w:sz="4" w:space="0" w:color="CCCCCC"/>
                  </w:tcBorders>
                  <w:tcMar>
                    <w:top w:w="40" w:type="dxa"/>
                    <w:left w:w="40" w:type="dxa"/>
                    <w:bottom w:w="40" w:type="dxa"/>
                    <w:right w:w="40" w:type="dxa"/>
                  </w:tcMar>
                  <w:vAlign w:val="center"/>
                </w:tcPr>
                <w:tbl>
                  <w:tblPr>
                    <w:tblStyle w:val="TableGrid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00"/>
                  </w:tblGrid>
                  <w:tr w:rsidR="00442474" w:rsidRPr="00442474" w14:paraId="75EE0294" w14:textId="77777777" w:rsidTr="00904D91">
                    <w:trPr>
                      <w:jc w:val="center"/>
                    </w:trPr>
                    <w:tc>
                      <w:tcPr>
                        <w:tcW w:w="300" w:type="dxa"/>
                        <w:tcMar>
                          <w:top w:w="40" w:type="dxa"/>
                          <w:left w:w="40" w:type="dxa"/>
                          <w:bottom w:w="40" w:type="dxa"/>
                          <w:right w:w="40" w:type="dxa"/>
                        </w:tcMar>
                        <w:vAlign w:val="center"/>
                      </w:tcPr>
                      <w:p w14:paraId="535EC665" w14:textId="77777777" w:rsidR="00442474" w:rsidRPr="00442474" w:rsidRDefault="00442474" w:rsidP="00442474">
                        <w:pPr>
                          <w:spacing w:before="0" w:after="0"/>
                          <w:rPr>
                            <w:rFonts w:ascii="Times New Roman" w:hAnsi="Times New Roman"/>
                            <w:sz w:val="16"/>
                            <w:szCs w:val="16"/>
                            <w:lang w:eastAsia="uk-UA"/>
                          </w:rPr>
                        </w:pPr>
                        <w:r w:rsidRPr="00442474">
                          <w:rPr>
                            <w:rFonts w:ascii="Wingdings" w:eastAsia="Wingdings" w:hAnsi="Wingdings" w:cs="Wingdings"/>
                            <w:sz w:val="16"/>
                            <w:szCs w:val="16"/>
                            <w:lang w:eastAsia="uk-UA"/>
                          </w:rPr>
                          <w:t>¡</w:t>
                        </w:r>
                      </w:p>
                    </w:tc>
                  </w:tr>
                </w:tbl>
                <w:p w14:paraId="46E5EB90" w14:textId="77777777" w:rsidR="00442474" w:rsidRPr="00442474" w:rsidRDefault="00442474" w:rsidP="00442474">
                  <w:pPr>
                    <w:spacing w:before="0" w:after="0"/>
                    <w:rPr>
                      <w:rFonts w:ascii="Times New Roman" w:hAnsi="Times New Roman"/>
                      <w:sz w:val="16"/>
                      <w:szCs w:val="16"/>
                      <w:lang w:eastAsia="uk-UA"/>
                    </w:rPr>
                  </w:pPr>
                </w:p>
              </w:tc>
              <w:tc>
                <w:tcPr>
                  <w:tcW w:w="440" w:type="dxa"/>
                  <w:tcBorders>
                    <w:bottom w:val="single" w:sz="4" w:space="0" w:color="CCCCCC"/>
                  </w:tcBorders>
                  <w:tcMar>
                    <w:top w:w="40" w:type="dxa"/>
                    <w:left w:w="40" w:type="dxa"/>
                    <w:bottom w:w="40" w:type="dxa"/>
                    <w:right w:w="40" w:type="dxa"/>
                  </w:tcMar>
                  <w:vAlign w:val="center"/>
                </w:tcPr>
                <w:p w14:paraId="7D8AE0A1"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sz w:val="16"/>
                      <w:szCs w:val="16"/>
                      <w:lang w:eastAsia="uk-UA"/>
                    </w:rPr>
                    <w:t>10</w:t>
                  </w:r>
                </w:p>
              </w:tc>
            </w:tr>
            <w:tr w:rsidR="00442474" w:rsidRPr="00442474" w14:paraId="6B7B1A43" w14:textId="77777777" w:rsidTr="00904D91">
              <w:tc>
                <w:tcPr>
                  <w:tcW w:w="9466" w:type="dxa"/>
                  <w:tcMar>
                    <w:top w:w="40" w:type="dxa"/>
                    <w:left w:w="40" w:type="dxa"/>
                    <w:bottom w:w="40" w:type="dxa"/>
                    <w:right w:w="40" w:type="dxa"/>
                  </w:tcMar>
                  <w:vAlign w:val="center"/>
                </w:tcPr>
                <w:p w14:paraId="33E1F738"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sz w:val="16"/>
                      <w:szCs w:val="16"/>
                      <w:lang w:eastAsia="uk-UA"/>
                    </w:rPr>
                    <w:t>Other means of travel:</w:t>
                  </w:r>
                </w:p>
              </w:tc>
              <w:tc>
                <w:tcPr>
                  <w:tcW w:w="600" w:type="dxa"/>
                  <w:tcMar>
                    <w:top w:w="40" w:type="dxa"/>
                    <w:left w:w="40" w:type="dxa"/>
                    <w:bottom w:w="40" w:type="dxa"/>
                    <w:right w:w="40" w:type="dxa"/>
                  </w:tcMar>
                  <w:vAlign w:val="center"/>
                </w:tcPr>
                <w:p w14:paraId="7ED5E9D2" w14:textId="77777777" w:rsidR="00442474" w:rsidRPr="00442474" w:rsidRDefault="00442474" w:rsidP="00442474">
                  <w:pPr>
                    <w:spacing w:before="0" w:after="0"/>
                    <w:jc w:val="center"/>
                    <w:rPr>
                      <w:rFonts w:ascii="Times New Roman" w:hAnsi="Times New Roman"/>
                      <w:sz w:val="16"/>
                      <w:szCs w:val="16"/>
                      <w:lang w:eastAsia="uk-UA"/>
                    </w:rPr>
                  </w:pPr>
                  <w:r w:rsidRPr="00442474">
                    <w:rPr>
                      <w:rFonts w:ascii="Arial" w:eastAsia="Arial" w:hAnsi="Arial" w:cs="Arial"/>
                      <w:sz w:val="16"/>
                      <w:szCs w:val="16"/>
                      <w:lang w:eastAsia="uk-UA"/>
                    </w:rPr>
                    <w:t>Open</w:t>
                  </w:r>
                </w:p>
              </w:tc>
              <w:tc>
                <w:tcPr>
                  <w:tcW w:w="440" w:type="dxa"/>
                  <w:tcMar>
                    <w:top w:w="40" w:type="dxa"/>
                    <w:left w:w="40" w:type="dxa"/>
                    <w:bottom w:w="40" w:type="dxa"/>
                    <w:right w:w="40" w:type="dxa"/>
                  </w:tcMar>
                  <w:vAlign w:val="center"/>
                </w:tcPr>
                <w:p w14:paraId="6F780C41"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sz w:val="16"/>
                      <w:szCs w:val="16"/>
                      <w:lang w:eastAsia="uk-UA"/>
                    </w:rPr>
                    <w:t>11</w:t>
                  </w:r>
                </w:p>
              </w:tc>
            </w:tr>
          </w:tbl>
          <w:p w14:paraId="6CAB77E5" w14:textId="77777777" w:rsidR="00442474" w:rsidRPr="00442474" w:rsidRDefault="00442474" w:rsidP="00442474">
            <w:pPr>
              <w:spacing w:before="0" w:after="0"/>
              <w:rPr>
                <w:rFonts w:ascii="Times New Roman" w:hAnsi="Times New Roman"/>
                <w:sz w:val="16"/>
                <w:szCs w:val="16"/>
                <w:lang w:eastAsia="uk-UA"/>
              </w:rPr>
            </w:pPr>
          </w:p>
        </w:tc>
      </w:tr>
    </w:tbl>
    <w:p w14:paraId="31162FBC" w14:textId="77777777" w:rsidR="00442474" w:rsidRPr="00442474" w:rsidRDefault="00442474" w:rsidP="00442474">
      <w:pPr>
        <w:spacing w:before="0" w:after="0"/>
        <w:rPr>
          <w:rFonts w:ascii="Times New Roman" w:eastAsia="Times New Roman" w:hAnsi="Times New Roman" w:cs="Times New Roman"/>
          <w:sz w:val="16"/>
          <w:szCs w:val="16"/>
          <w:lang w:eastAsia="uk-UA"/>
        </w:rPr>
      </w:pPr>
    </w:p>
    <w:tbl>
      <w:tblPr>
        <w:tblStyle w:val="TableGrid1"/>
        <w:tblW w:w="0" w:type="auto"/>
        <w:tblBorders>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10506"/>
      </w:tblGrid>
      <w:tr w:rsidR="00442474" w:rsidRPr="00442474" w14:paraId="4D9F6BA3" w14:textId="77777777" w:rsidTr="00904D91">
        <w:trPr>
          <w:tblHeader/>
        </w:trPr>
        <w:tc>
          <w:tcPr>
            <w:tcW w:w="10506" w:type="dxa"/>
            <w:tcMar>
              <w:top w:w="0" w:type="dxa"/>
              <w:left w:w="0" w:type="dxa"/>
              <w:bottom w:w="0" w:type="dxa"/>
              <w:right w:w="0" w:type="dxa"/>
            </w:tcMar>
          </w:tcPr>
          <w:tbl>
            <w:tblPr>
              <w:tblStyle w:val="TableGrid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75"/>
              <w:gridCol w:w="8921"/>
            </w:tblGrid>
            <w:tr w:rsidR="00442474" w:rsidRPr="00442474" w14:paraId="5A37490F" w14:textId="77777777" w:rsidTr="00904D91">
              <w:tc>
                <w:tcPr>
                  <w:tcW w:w="1576" w:type="dxa"/>
                  <w:tcBorders>
                    <w:bottom w:val="single" w:sz="4" w:space="0" w:color="auto"/>
                    <w:right w:val="single" w:sz="4" w:space="0" w:color="auto"/>
                  </w:tcBorders>
                  <w:shd w:val="clear" w:color="auto" w:fill="62EFD3"/>
                  <w:tcMar>
                    <w:top w:w="60" w:type="dxa"/>
                    <w:left w:w="60" w:type="dxa"/>
                    <w:bottom w:w="60" w:type="dxa"/>
                    <w:right w:w="60" w:type="dxa"/>
                  </w:tcMar>
                </w:tcPr>
                <w:p w14:paraId="3B321F81"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b/>
                      <w:sz w:val="16"/>
                      <w:szCs w:val="16"/>
                      <w:lang w:eastAsia="uk-UA"/>
                    </w:rPr>
                    <w:t>bil_type</w:t>
                  </w:r>
                </w:p>
              </w:tc>
              <w:tc>
                <w:tcPr>
                  <w:tcW w:w="8930" w:type="dxa"/>
                  <w:tcBorders>
                    <w:bottom w:val="single" w:sz="4" w:space="0" w:color="auto"/>
                  </w:tcBorders>
                  <w:shd w:val="clear" w:color="auto" w:fill="62EFD3"/>
                  <w:tcMar>
                    <w:top w:w="0" w:type="dxa"/>
                    <w:left w:w="60" w:type="dxa"/>
                    <w:bottom w:w="0" w:type="dxa"/>
                    <w:right w:w="0" w:type="dxa"/>
                  </w:tcMar>
                </w:tcPr>
                <w:p w14:paraId="0CEF7A66" w14:textId="77777777" w:rsidR="00442474" w:rsidRPr="00442474" w:rsidRDefault="00442474" w:rsidP="00442474">
                  <w:pPr>
                    <w:keepNext/>
                    <w:spacing w:before="0" w:after="0"/>
                    <w:outlineLvl w:val="0"/>
                    <w:rPr>
                      <w:rFonts w:ascii="Arial" w:hAnsi="Arial" w:cs="Arial"/>
                      <w:b/>
                      <w:bCs/>
                      <w:kern w:val="32"/>
                      <w:sz w:val="16"/>
                      <w:szCs w:val="16"/>
                      <w:lang w:eastAsia="uk-UA"/>
                    </w:rPr>
                  </w:pPr>
                  <w:r w:rsidRPr="00442474">
                    <w:rPr>
                      <w:rFonts w:ascii="Arial" w:eastAsia="Arial" w:hAnsi="Arial" w:cs="Arial"/>
                      <w:b/>
                      <w:bCs/>
                      <w:kern w:val="32"/>
                      <w:sz w:val="16"/>
                      <w:szCs w:val="16"/>
                      <w:lang w:eastAsia="uk-UA"/>
                    </w:rPr>
                    <w:t>What type of car do you usually use on this journey?</w:t>
                  </w:r>
                </w:p>
              </w:tc>
            </w:tr>
          </w:tbl>
          <w:p w14:paraId="15FAB286" w14:textId="77777777" w:rsidR="00442474" w:rsidRPr="00442474" w:rsidRDefault="00442474" w:rsidP="00442474">
            <w:pPr>
              <w:spacing w:before="0" w:after="0"/>
              <w:rPr>
                <w:rFonts w:ascii="Times New Roman" w:hAnsi="Times New Roman"/>
                <w:sz w:val="16"/>
                <w:szCs w:val="16"/>
                <w:lang w:eastAsia="uk-UA"/>
              </w:rPr>
            </w:pPr>
          </w:p>
        </w:tc>
      </w:tr>
      <w:tr w:rsidR="00442474" w:rsidRPr="00442474" w14:paraId="09AC74F8" w14:textId="77777777" w:rsidTr="00904D91">
        <w:tc>
          <w:tcPr>
            <w:tcW w:w="10506" w:type="dxa"/>
            <w:tcMar>
              <w:top w:w="0" w:type="dxa"/>
              <w:left w:w="0" w:type="dxa"/>
              <w:bottom w:w="0" w:type="dxa"/>
              <w:right w:w="0" w:type="dxa"/>
            </w:tcMar>
          </w:tcPr>
          <w:tbl>
            <w:tblPr>
              <w:tblStyle w:val="TableGrid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9456"/>
              <w:gridCol w:w="600"/>
              <w:gridCol w:w="440"/>
            </w:tblGrid>
            <w:tr w:rsidR="00442474" w:rsidRPr="00442474" w14:paraId="7936B9CA" w14:textId="77777777" w:rsidTr="00904D91">
              <w:tc>
                <w:tcPr>
                  <w:tcW w:w="10506" w:type="dxa"/>
                  <w:gridSpan w:val="3"/>
                </w:tcPr>
                <w:p w14:paraId="77F12574" w14:textId="77777777" w:rsidR="00442474" w:rsidRPr="00442474" w:rsidRDefault="00442474" w:rsidP="00442474">
                  <w:pPr>
                    <w:spacing w:before="0" w:after="0"/>
                    <w:rPr>
                      <w:rFonts w:ascii="Times New Roman" w:hAnsi="Times New Roman"/>
                      <w:sz w:val="16"/>
                      <w:szCs w:val="16"/>
                      <w:lang w:eastAsia="uk-UA"/>
                    </w:rPr>
                  </w:pPr>
                  <w:r w:rsidRPr="00442474">
                    <w:rPr>
                      <w:rFonts w:ascii="Wingdings" w:eastAsia="Wingdings" w:hAnsi="Wingdings" w:cs="Wingdings"/>
                      <w:sz w:val="16"/>
                      <w:szCs w:val="16"/>
                      <w:lang w:eastAsia="uk-UA"/>
                    </w:rPr>
                    <w:t>w</w:t>
                  </w:r>
                  <w:r w:rsidRPr="00442474">
                    <w:rPr>
                      <w:rFonts w:ascii="Arial" w:eastAsia="Arial" w:hAnsi="Arial" w:cs="Arial"/>
                      <w:b/>
                      <w:sz w:val="16"/>
                      <w:szCs w:val="16"/>
                      <w:lang w:eastAsia="uk-UA"/>
                    </w:rPr>
                    <w:t xml:space="preserve"> Filter: </w:t>
                  </w:r>
                  <w:r w:rsidRPr="00442474">
                    <w:rPr>
                      <w:rFonts w:ascii="Arial" w:eastAsia="Arial" w:hAnsi="Arial" w:cs="Arial"/>
                      <w:sz w:val="16"/>
                      <w:szCs w:val="16"/>
                      <w:lang w:eastAsia="uk-UA"/>
                    </w:rPr>
                    <w:t>\reise_trmid.a=1; 2</w:t>
                  </w:r>
                </w:p>
              </w:tc>
            </w:tr>
            <w:tr w:rsidR="00442474" w:rsidRPr="00442474" w14:paraId="7BF36821" w14:textId="77777777" w:rsidTr="00904D91">
              <w:tc>
                <w:tcPr>
                  <w:tcW w:w="9466" w:type="dxa"/>
                  <w:tcBorders>
                    <w:bottom w:val="single" w:sz="4" w:space="0" w:color="CCCCCC"/>
                  </w:tcBorders>
                  <w:tcMar>
                    <w:top w:w="40" w:type="dxa"/>
                    <w:left w:w="40" w:type="dxa"/>
                    <w:bottom w:w="40" w:type="dxa"/>
                    <w:right w:w="40" w:type="dxa"/>
                  </w:tcMar>
                  <w:vAlign w:val="center"/>
                </w:tcPr>
                <w:p w14:paraId="438274E4"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sz w:val="16"/>
                      <w:szCs w:val="16"/>
                      <w:lang w:eastAsia="uk-UA"/>
                    </w:rPr>
                    <w:t>Petrol car</w:t>
                  </w:r>
                </w:p>
              </w:tc>
              <w:tc>
                <w:tcPr>
                  <w:tcW w:w="600" w:type="dxa"/>
                  <w:tcBorders>
                    <w:bottom w:val="single" w:sz="4" w:space="0" w:color="CCCCCC"/>
                  </w:tcBorders>
                  <w:tcMar>
                    <w:top w:w="40" w:type="dxa"/>
                    <w:left w:w="40" w:type="dxa"/>
                    <w:bottom w:w="40" w:type="dxa"/>
                    <w:right w:w="40" w:type="dxa"/>
                  </w:tcMar>
                  <w:vAlign w:val="center"/>
                </w:tcPr>
                <w:tbl>
                  <w:tblPr>
                    <w:tblStyle w:val="TableGrid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00"/>
                  </w:tblGrid>
                  <w:tr w:rsidR="00442474" w:rsidRPr="00442474" w14:paraId="52CCFAD4" w14:textId="77777777" w:rsidTr="00904D91">
                    <w:trPr>
                      <w:jc w:val="center"/>
                    </w:trPr>
                    <w:tc>
                      <w:tcPr>
                        <w:tcW w:w="300" w:type="dxa"/>
                        <w:tcMar>
                          <w:top w:w="40" w:type="dxa"/>
                          <w:left w:w="40" w:type="dxa"/>
                          <w:bottom w:w="40" w:type="dxa"/>
                          <w:right w:w="40" w:type="dxa"/>
                        </w:tcMar>
                        <w:vAlign w:val="center"/>
                      </w:tcPr>
                      <w:p w14:paraId="7ECB2810" w14:textId="77777777" w:rsidR="00442474" w:rsidRPr="00442474" w:rsidRDefault="00442474" w:rsidP="00442474">
                        <w:pPr>
                          <w:spacing w:before="0" w:after="0"/>
                          <w:rPr>
                            <w:rFonts w:ascii="Times New Roman" w:hAnsi="Times New Roman"/>
                            <w:sz w:val="16"/>
                            <w:szCs w:val="16"/>
                            <w:lang w:eastAsia="uk-UA"/>
                          </w:rPr>
                        </w:pPr>
                        <w:r w:rsidRPr="00442474">
                          <w:rPr>
                            <w:rFonts w:ascii="Wingdings" w:eastAsia="Wingdings" w:hAnsi="Wingdings" w:cs="Wingdings"/>
                            <w:sz w:val="16"/>
                            <w:szCs w:val="16"/>
                            <w:lang w:eastAsia="uk-UA"/>
                          </w:rPr>
                          <w:t>¡</w:t>
                        </w:r>
                      </w:p>
                    </w:tc>
                  </w:tr>
                </w:tbl>
                <w:p w14:paraId="1CBF6B2A" w14:textId="77777777" w:rsidR="00442474" w:rsidRPr="00442474" w:rsidRDefault="00442474" w:rsidP="00442474">
                  <w:pPr>
                    <w:spacing w:before="0" w:after="0"/>
                    <w:rPr>
                      <w:rFonts w:ascii="Times New Roman" w:hAnsi="Times New Roman"/>
                      <w:sz w:val="16"/>
                      <w:szCs w:val="16"/>
                      <w:lang w:eastAsia="uk-UA"/>
                    </w:rPr>
                  </w:pPr>
                </w:p>
              </w:tc>
              <w:tc>
                <w:tcPr>
                  <w:tcW w:w="440" w:type="dxa"/>
                  <w:tcBorders>
                    <w:bottom w:val="single" w:sz="4" w:space="0" w:color="CCCCCC"/>
                  </w:tcBorders>
                  <w:tcMar>
                    <w:top w:w="40" w:type="dxa"/>
                    <w:left w:w="40" w:type="dxa"/>
                    <w:bottom w:w="40" w:type="dxa"/>
                    <w:right w:w="40" w:type="dxa"/>
                  </w:tcMar>
                  <w:vAlign w:val="center"/>
                </w:tcPr>
                <w:p w14:paraId="767EDD0E"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sz w:val="16"/>
                      <w:szCs w:val="16"/>
                      <w:lang w:eastAsia="uk-UA"/>
                    </w:rPr>
                    <w:t>1</w:t>
                  </w:r>
                </w:p>
              </w:tc>
            </w:tr>
            <w:tr w:rsidR="00442474" w:rsidRPr="00442474" w14:paraId="5E3F67CB" w14:textId="77777777" w:rsidTr="00904D91">
              <w:tc>
                <w:tcPr>
                  <w:tcW w:w="9466" w:type="dxa"/>
                  <w:tcBorders>
                    <w:bottom w:val="single" w:sz="4" w:space="0" w:color="CCCCCC"/>
                  </w:tcBorders>
                  <w:tcMar>
                    <w:top w:w="40" w:type="dxa"/>
                    <w:left w:w="40" w:type="dxa"/>
                    <w:bottom w:w="40" w:type="dxa"/>
                    <w:right w:w="40" w:type="dxa"/>
                  </w:tcMar>
                  <w:vAlign w:val="center"/>
                </w:tcPr>
                <w:p w14:paraId="43EEB88B"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sz w:val="16"/>
                      <w:szCs w:val="16"/>
                      <w:lang w:eastAsia="uk-UA"/>
                    </w:rPr>
                    <w:t>Diesel car</w:t>
                  </w:r>
                </w:p>
              </w:tc>
              <w:tc>
                <w:tcPr>
                  <w:tcW w:w="600" w:type="dxa"/>
                  <w:tcBorders>
                    <w:bottom w:val="single" w:sz="4" w:space="0" w:color="CCCCCC"/>
                  </w:tcBorders>
                  <w:tcMar>
                    <w:top w:w="40" w:type="dxa"/>
                    <w:left w:w="40" w:type="dxa"/>
                    <w:bottom w:w="40" w:type="dxa"/>
                    <w:right w:w="40" w:type="dxa"/>
                  </w:tcMar>
                  <w:vAlign w:val="center"/>
                </w:tcPr>
                <w:tbl>
                  <w:tblPr>
                    <w:tblStyle w:val="TableGrid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00"/>
                  </w:tblGrid>
                  <w:tr w:rsidR="00442474" w:rsidRPr="00442474" w14:paraId="513FB09F" w14:textId="77777777" w:rsidTr="00904D91">
                    <w:trPr>
                      <w:jc w:val="center"/>
                    </w:trPr>
                    <w:tc>
                      <w:tcPr>
                        <w:tcW w:w="300" w:type="dxa"/>
                        <w:tcMar>
                          <w:top w:w="40" w:type="dxa"/>
                          <w:left w:w="40" w:type="dxa"/>
                          <w:bottom w:w="40" w:type="dxa"/>
                          <w:right w:w="40" w:type="dxa"/>
                        </w:tcMar>
                        <w:vAlign w:val="center"/>
                      </w:tcPr>
                      <w:p w14:paraId="382A7E65" w14:textId="77777777" w:rsidR="00442474" w:rsidRPr="00442474" w:rsidRDefault="00442474" w:rsidP="00442474">
                        <w:pPr>
                          <w:spacing w:before="0" w:after="0"/>
                          <w:rPr>
                            <w:rFonts w:ascii="Times New Roman" w:hAnsi="Times New Roman"/>
                            <w:sz w:val="16"/>
                            <w:szCs w:val="16"/>
                            <w:lang w:eastAsia="uk-UA"/>
                          </w:rPr>
                        </w:pPr>
                        <w:r w:rsidRPr="00442474">
                          <w:rPr>
                            <w:rFonts w:ascii="Wingdings" w:eastAsia="Wingdings" w:hAnsi="Wingdings" w:cs="Wingdings"/>
                            <w:sz w:val="16"/>
                            <w:szCs w:val="16"/>
                            <w:lang w:eastAsia="uk-UA"/>
                          </w:rPr>
                          <w:t>¡</w:t>
                        </w:r>
                      </w:p>
                    </w:tc>
                  </w:tr>
                </w:tbl>
                <w:p w14:paraId="1367ABFD" w14:textId="77777777" w:rsidR="00442474" w:rsidRPr="00442474" w:rsidRDefault="00442474" w:rsidP="00442474">
                  <w:pPr>
                    <w:spacing w:before="0" w:after="0"/>
                    <w:rPr>
                      <w:rFonts w:ascii="Times New Roman" w:hAnsi="Times New Roman"/>
                      <w:sz w:val="16"/>
                      <w:szCs w:val="16"/>
                      <w:lang w:eastAsia="uk-UA"/>
                    </w:rPr>
                  </w:pPr>
                </w:p>
              </w:tc>
              <w:tc>
                <w:tcPr>
                  <w:tcW w:w="440" w:type="dxa"/>
                  <w:tcBorders>
                    <w:bottom w:val="single" w:sz="4" w:space="0" w:color="CCCCCC"/>
                  </w:tcBorders>
                  <w:tcMar>
                    <w:top w:w="40" w:type="dxa"/>
                    <w:left w:w="40" w:type="dxa"/>
                    <w:bottom w:w="40" w:type="dxa"/>
                    <w:right w:w="40" w:type="dxa"/>
                  </w:tcMar>
                  <w:vAlign w:val="center"/>
                </w:tcPr>
                <w:p w14:paraId="0B3DD5CA"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sz w:val="16"/>
                      <w:szCs w:val="16"/>
                      <w:lang w:eastAsia="uk-UA"/>
                    </w:rPr>
                    <w:t>2</w:t>
                  </w:r>
                </w:p>
              </w:tc>
            </w:tr>
            <w:tr w:rsidR="00442474" w:rsidRPr="00442474" w14:paraId="45680B54" w14:textId="77777777" w:rsidTr="00904D91">
              <w:tc>
                <w:tcPr>
                  <w:tcW w:w="9466" w:type="dxa"/>
                  <w:tcBorders>
                    <w:bottom w:val="single" w:sz="4" w:space="0" w:color="CCCCCC"/>
                  </w:tcBorders>
                  <w:tcMar>
                    <w:top w:w="40" w:type="dxa"/>
                    <w:left w:w="40" w:type="dxa"/>
                    <w:bottom w:w="40" w:type="dxa"/>
                    <w:right w:w="40" w:type="dxa"/>
                  </w:tcMar>
                  <w:vAlign w:val="center"/>
                </w:tcPr>
                <w:p w14:paraId="417DC68A"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sz w:val="16"/>
                      <w:szCs w:val="16"/>
                      <w:lang w:eastAsia="uk-UA"/>
                    </w:rPr>
                    <w:lastRenderedPageBreak/>
                    <w:t>Hybrid car or plug-in hybrid</w:t>
                  </w:r>
                </w:p>
              </w:tc>
              <w:tc>
                <w:tcPr>
                  <w:tcW w:w="600" w:type="dxa"/>
                  <w:tcBorders>
                    <w:bottom w:val="single" w:sz="4" w:space="0" w:color="CCCCCC"/>
                  </w:tcBorders>
                  <w:tcMar>
                    <w:top w:w="40" w:type="dxa"/>
                    <w:left w:w="40" w:type="dxa"/>
                    <w:bottom w:w="40" w:type="dxa"/>
                    <w:right w:w="40" w:type="dxa"/>
                  </w:tcMar>
                  <w:vAlign w:val="center"/>
                </w:tcPr>
                <w:tbl>
                  <w:tblPr>
                    <w:tblStyle w:val="TableGrid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00"/>
                  </w:tblGrid>
                  <w:tr w:rsidR="00442474" w:rsidRPr="00442474" w14:paraId="7164229C" w14:textId="77777777" w:rsidTr="00904D91">
                    <w:trPr>
                      <w:jc w:val="center"/>
                    </w:trPr>
                    <w:tc>
                      <w:tcPr>
                        <w:tcW w:w="300" w:type="dxa"/>
                        <w:tcMar>
                          <w:top w:w="40" w:type="dxa"/>
                          <w:left w:w="40" w:type="dxa"/>
                          <w:bottom w:w="40" w:type="dxa"/>
                          <w:right w:w="40" w:type="dxa"/>
                        </w:tcMar>
                        <w:vAlign w:val="center"/>
                      </w:tcPr>
                      <w:p w14:paraId="11367646" w14:textId="77777777" w:rsidR="00442474" w:rsidRPr="00442474" w:rsidRDefault="00442474" w:rsidP="00442474">
                        <w:pPr>
                          <w:spacing w:before="0" w:after="0"/>
                          <w:rPr>
                            <w:rFonts w:ascii="Times New Roman" w:hAnsi="Times New Roman"/>
                            <w:sz w:val="16"/>
                            <w:szCs w:val="16"/>
                            <w:lang w:eastAsia="uk-UA"/>
                          </w:rPr>
                        </w:pPr>
                        <w:r w:rsidRPr="00442474">
                          <w:rPr>
                            <w:rFonts w:ascii="Wingdings" w:eastAsia="Wingdings" w:hAnsi="Wingdings" w:cs="Wingdings"/>
                            <w:sz w:val="16"/>
                            <w:szCs w:val="16"/>
                            <w:lang w:eastAsia="uk-UA"/>
                          </w:rPr>
                          <w:t>¡</w:t>
                        </w:r>
                      </w:p>
                    </w:tc>
                  </w:tr>
                </w:tbl>
                <w:p w14:paraId="2990A9F1" w14:textId="77777777" w:rsidR="00442474" w:rsidRPr="00442474" w:rsidRDefault="00442474" w:rsidP="00442474">
                  <w:pPr>
                    <w:spacing w:before="0" w:after="0"/>
                    <w:rPr>
                      <w:rFonts w:ascii="Times New Roman" w:hAnsi="Times New Roman"/>
                      <w:sz w:val="16"/>
                      <w:szCs w:val="16"/>
                      <w:lang w:eastAsia="uk-UA"/>
                    </w:rPr>
                  </w:pPr>
                </w:p>
              </w:tc>
              <w:tc>
                <w:tcPr>
                  <w:tcW w:w="440" w:type="dxa"/>
                  <w:tcBorders>
                    <w:bottom w:val="single" w:sz="4" w:space="0" w:color="CCCCCC"/>
                  </w:tcBorders>
                  <w:tcMar>
                    <w:top w:w="40" w:type="dxa"/>
                    <w:left w:w="40" w:type="dxa"/>
                    <w:bottom w:w="40" w:type="dxa"/>
                    <w:right w:w="40" w:type="dxa"/>
                  </w:tcMar>
                  <w:vAlign w:val="center"/>
                </w:tcPr>
                <w:p w14:paraId="2DD4525A"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sz w:val="16"/>
                      <w:szCs w:val="16"/>
                      <w:lang w:eastAsia="uk-UA"/>
                    </w:rPr>
                    <w:t>3</w:t>
                  </w:r>
                </w:p>
              </w:tc>
            </w:tr>
            <w:tr w:rsidR="00442474" w:rsidRPr="00442474" w14:paraId="10AA19EB" w14:textId="77777777" w:rsidTr="00904D91">
              <w:tc>
                <w:tcPr>
                  <w:tcW w:w="9466" w:type="dxa"/>
                  <w:tcBorders>
                    <w:bottom w:val="single" w:sz="4" w:space="0" w:color="CCCCCC"/>
                  </w:tcBorders>
                  <w:tcMar>
                    <w:top w:w="40" w:type="dxa"/>
                    <w:left w:w="40" w:type="dxa"/>
                    <w:bottom w:w="40" w:type="dxa"/>
                    <w:right w:w="40" w:type="dxa"/>
                  </w:tcMar>
                  <w:vAlign w:val="center"/>
                </w:tcPr>
                <w:p w14:paraId="43877E0A"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sz w:val="16"/>
                      <w:szCs w:val="16"/>
                      <w:lang w:eastAsia="uk-UA"/>
                    </w:rPr>
                    <w:t>Electric car</w:t>
                  </w:r>
                </w:p>
              </w:tc>
              <w:tc>
                <w:tcPr>
                  <w:tcW w:w="600" w:type="dxa"/>
                  <w:tcBorders>
                    <w:bottom w:val="single" w:sz="4" w:space="0" w:color="CCCCCC"/>
                  </w:tcBorders>
                  <w:tcMar>
                    <w:top w:w="40" w:type="dxa"/>
                    <w:left w:w="40" w:type="dxa"/>
                    <w:bottom w:w="40" w:type="dxa"/>
                    <w:right w:w="40" w:type="dxa"/>
                  </w:tcMar>
                  <w:vAlign w:val="center"/>
                </w:tcPr>
                <w:tbl>
                  <w:tblPr>
                    <w:tblStyle w:val="TableGrid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00"/>
                  </w:tblGrid>
                  <w:tr w:rsidR="00442474" w:rsidRPr="00442474" w14:paraId="222F3CE5" w14:textId="77777777" w:rsidTr="00904D91">
                    <w:trPr>
                      <w:jc w:val="center"/>
                    </w:trPr>
                    <w:tc>
                      <w:tcPr>
                        <w:tcW w:w="300" w:type="dxa"/>
                        <w:tcMar>
                          <w:top w:w="40" w:type="dxa"/>
                          <w:left w:w="40" w:type="dxa"/>
                          <w:bottom w:w="40" w:type="dxa"/>
                          <w:right w:w="40" w:type="dxa"/>
                        </w:tcMar>
                        <w:vAlign w:val="center"/>
                      </w:tcPr>
                      <w:p w14:paraId="3FFB2E62" w14:textId="77777777" w:rsidR="00442474" w:rsidRPr="00442474" w:rsidRDefault="00442474" w:rsidP="00442474">
                        <w:pPr>
                          <w:spacing w:before="0" w:after="0"/>
                          <w:rPr>
                            <w:rFonts w:ascii="Times New Roman" w:hAnsi="Times New Roman"/>
                            <w:sz w:val="16"/>
                            <w:szCs w:val="16"/>
                            <w:lang w:eastAsia="uk-UA"/>
                          </w:rPr>
                        </w:pPr>
                        <w:r w:rsidRPr="00442474">
                          <w:rPr>
                            <w:rFonts w:ascii="Wingdings" w:eastAsia="Wingdings" w:hAnsi="Wingdings" w:cs="Wingdings"/>
                            <w:sz w:val="16"/>
                            <w:szCs w:val="16"/>
                            <w:lang w:eastAsia="uk-UA"/>
                          </w:rPr>
                          <w:t>¡</w:t>
                        </w:r>
                      </w:p>
                    </w:tc>
                  </w:tr>
                </w:tbl>
                <w:p w14:paraId="093FE820" w14:textId="77777777" w:rsidR="00442474" w:rsidRPr="00442474" w:rsidRDefault="00442474" w:rsidP="00442474">
                  <w:pPr>
                    <w:spacing w:before="0" w:after="0"/>
                    <w:rPr>
                      <w:rFonts w:ascii="Times New Roman" w:hAnsi="Times New Roman"/>
                      <w:sz w:val="16"/>
                      <w:szCs w:val="16"/>
                      <w:lang w:eastAsia="uk-UA"/>
                    </w:rPr>
                  </w:pPr>
                </w:p>
              </w:tc>
              <w:tc>
                <w:tcPr>
                  <w:tcW w:w="440" w:type="dxa"/>
                  <w:tcBorders>
                    <w:bottom w:val="single" w:sz="4" w:space="0" w:color="CCCCCC"/>
                  </w:tcBorders>
                  <w:tcMar>
                    <w:top w:w="40" w:type="dxa"/>
                    <w:left w:w="40" w:type="dxa"/>
                    <w:bottom w:w="40" w:type="dxa"/>
                    <w:right w:w="40" w:type="dxa"/>
                  </w:tcMar>
                  <w:vAlign w:val="center"/>
                </w:tcPr>
                <w:p w14:paraId="73B8B950"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sz w:val="16"/>
                      <w:szCs w:val="16"/>
                      <w:lang w:eastAsia="uk-UA"/>
                    </w:rPr>
                    <w:t>4</w:t>
                  </w:r>
                </w:p>
              </w:tc>
            </w:tr>
            <w:tr w:rsidR="00442474" w:rsidRPr="00442474" w14:paraId="6EAC4148" w14:textId="77777777" w:rsidTr="00904D91">
              <w:tc>
                <w:tcPr>
                  <w:tcW w:w="9466" w:type="dxa"/>
                  <w:tcMar>
                    <w:top w:w="40" w:type="dxa"/>
                    <w:left w:w="40" w:type="dxa"/>
                    <w:bottom w:w="40" w:type="dxa"/>
                    <w:right w:w="40" w:type="dxa"/>
                  </w:tcMar>
                  <w:vAlign w:val="center"/>
                </w:tcPr>
                <w:p w14:paraId="68B0F68E" w14:textId="77777777" w:rsidR="00442474" w:rsidRPr="00442474" w:rsidRDefault="00442474" w:rsidP="00442474">
                  <w:pPr>
                    <w:spacing w:before="0" w:after="0"/>
                    <w:rPr>
                      <w:rFonts w:ascii="Times New Roman" w:hAnsi="Times New Roman"/>
                      <w:sz w:val="16"/>
                      <w:szCs w:val="16"/>
                      <w:lang w:eastAsia="uk-UA"/>
                    </w:rPr>
                  </w:pPr>
                  <w:r w:rsidRPr="00442474">
                    <w:rPr>
                      <w:rFonts w:ascii="Wingdings" w:eastAsia="Wingdings" w:hAnsi="Wingdings" w:cs="Wingdings"/>
                      <w:sz w:val="16"/>
                      <w:szCs w:val="16"/>
                      <w:lang w:eastAsia="uk-UA"/>
                    </w:rPr>
                    <w:t>w</w:t>
                  </w:r>
                  <w:r w:rsidRPr="00442474">
                    <w:rPr>
                      <w:rFonts w:ascii="Arial" w:eastAsia="Arial" w:hAnsi="Arial" w:cs="Arial"/>
                      <w:b/>
                      <w:sz w:val="16"/>
                      <w:szCs w:val="16"/>
                      <w:lang w:eastAsia="uk-UA"/>
                    </w:rPr>
                    <w:t xml:space="preserve"> Exclusive: </w:t>
                  </w:r>
                  <w:r w:rsidRPr="00442474">
                    <w:rPr>
                      <w:rFonts w:ascii="Arial" w:eastAsia="Arial" w:hAnsi="Arial" w:cs="Arial"/>
                      <w:sz w:val="16"/>
                      <w:szCs w:val="16"/>
                      <w:lang w:eastAsia="uk-UA"/>
                    </w:rPr>
                    <w:t>yes</w:t>
                  </w:r>
                </w:p>
                <w:p w14:paraId="67EF898A"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sz w:val="16"/>
                      <w:szCs w:val="16"/>
                      <w:lang w:eastAsia="uk-UA"/>
                    </w:rPr>
                    <w:t>None of these</w:t>
                  </w:r>
                </w:p>
              </w:tc>
              <w:tc>
                <w:tcPr>
                  <w:tcW w:w="600" w:type="dxa"/>
                  <w:tcMar>
                    <w:top w:w="40" w:type="dxa"/>
                    <w:left w:w="40" w:type="dxa"/>
                    <w:bottom w:w="40" w:type="dxa"/>
                    <w:right w:w="40" w:type="dxa"/>
                  </w:tcMar>
                  <w:vAlign w:val="center"/>
                </w:tcPr>
                <w:tbl>
                  <w:tblPr>
                    <w:tblStyle w:val="TableGrid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00"/>
                  </w:tblGrid>
                  <w:tr w:rsidR="00442474" w:rsidRPr="00442474" w14:paraId="1C67E9B3" w14:textId="77777777" w:rsidTr="00904D91">
                    <w:trPr>
                      <w:jc w:val="center"/>
                    </w:trPr>
                    <w:tc>
                      <w:tcPr>
                        <w:tcW w:w="300" w:type="dxa"/>
                        <w:tcMar>
                          <w:top w:w="40" w:type="dxa"/>
                          <w:left w:w="40" w:type="dxa"/>
                          <w:bottom w:w="40" w:type="dxa"/>
                          <w:right w:w="40" w:type="dxa"/>
                        </w:tcMar>
                        <w:vAlign w:val="center"/>
                      </w:tcPr>
                      <w:p w14:paraId="6B7C58CF" w14:textId="77777777" w:rsidR="00442474" w:rsidRPr="00442474" w:rsidRDefault="00442474" w:rsidP="00442474">
                        <w:pPr>
                          <w:spacing w:before="0" w:after="0"/>
                          <w:rPr>
                            <w:rFonts w:ascii="Times New Roman" w:hAnsi="Times New Roman"/>
                            <w:sz w:val="16"/>
                            <w:szCs w:val="16"/>
                            <w:lang w:eastAsia="uk-UA"/>
                          </w:rPr>
                        </w:pPr>
                        <w:r w:rsidRPr="00442474">
                          <w:rPr>
                            <w:rFonts w:ascii="Wingdings" w:eastAsia="Wingdings" w:hAnsi="Wingdings" w:cs="Wingdings"/>
                            <w:sz w:val="16"/>
                            <w:szCs w:val="16"/>
                            <w:lang w:eastAsia="uk-UA"/>
                          </w:rPr>
                          <w:t>¡</w:t>
                        </w:r>
                      </w:p>
                    </w:tc>
                  </w:tr>
                </w:tbl>
                <w:p w14:paraId="597D2C1A" w14:textId="77777777" w:rsidR="00442474" w:rsidRPr="00442474" w:rsidRDefault="00442474" w:rsidP="00442474">
                  <w:pPr>
                    <w:spacing w:before="0" w:after="0"/>
                    <w:rPr>
                      <w:rFonts w:ascii="Times New Roman" w:hAnsi="Times New Roman"/>
                      <w:sz w:val="16"/>
                      <w:szCs w:val="16"/>
                      <w:lang w:eastAsia="uk-UA"/>
                    </w:rPr>
                  </w:pPr>
                </w:p>
              </w:tc>
              <w:tc>
                <w:tcPr>
                  <w:tcW w:w="440" w:type="dxa"/>
                  <w:tcMar>
                    <w:top w:w="40" w:type="dxa"/>
                    <w:left w:w="40" w:type="dxa"/>
                    <w:bottom w:w="40" w:type="dxa"/>
                    <w:right w:w="40" w:type="dxa"/>
                  </w:tcMar>
                  <w:vAlign w:val="center"/>
                </w:tcPr>
                <w:p w14:paraId="3211C480"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sz w:val="16"/>
                      <w:szCs w:val="16"/>
                      <w:lang w:eastAsia="uk-UA"/>
                    </w:rPr>
                    <w:t>5</w:t>
                  </w:r>
                </w:p>
              </w:tc>
            </w:tr>
          </w:tbl>
          <w:p w14:paraId="61515EBD" w14:textId="77777777" w:rsidR="00442474" w:rsidRPr="00442474" w:rsidRDefault="00442474" w:rsidP="00442474">
            <w:pPr>
              <w:spacing w:before="0" w:after="0"/>
              <w:rPr>
                <w:rFonts w:ascii="Times New Roman" w:hAnsi="Times New Roman"/>
                <w:sz w:val="16"/>
                <w:szCs w:val="16"/>
                <w:lang w:eastAsia="uk-UA"/>
              </w:rPr>
            </w:pPr>
          </w:p>
        </w:tc>
      </w:tr>
    </w:tbl>
    <w:p w14:paraId="38100EAF" w14:textId="77777777" w:rsidR="00442474" w:rsidRPr="00442474" w:rsidRDefault="00442474" w:rsidP="00442474">
      <w:pPr>
        <w:spacing w:before="0" w:after="0"/>
        <w:rPr>
          <w:rFonts w:ascii="Times New Roman" w:eastAsia="Times New Roman" w:hAnsi="Times New Roman" w:cs="Times New Roman"/>
          <w:sz w:val="16"/>
          <w:szCs w:val="16"/>
          <w:lang w:eastAsia="uk-UA"/>
        </w:rPr>
      </w:pPr>
    </w:p>
    <w:tbl>
      <w:tblPr>
        <w:tblStyle w:val="TableGrid1"/>
        <w:tblW w:w="0" w:type="auto"/>
        <w:tblBorders>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10506"/>
      </w:tblGrid>
      <w:tr w:rsidR="00442474" w:rsidRPr="00442474" w14:paraId="26785DCC" w14:textId="77777777" w:rsidTr="00904D91">
        <w:trPr>
          <w:tblHeader/>
        </w:trPr>
        <w:tc>
          <w:tcPr>
            <w:tcW w:w="10506" w:type="dxa"/>
            <w:tcMar>
              <w:top w:w="0" w:type="dxa"/>
              <w:left w:w="0" w:type="dxa"/>
              <w:bottom w:w="0" w:type="dxa"/>
              <w:right w:w="0" w:type="dxa"/>
            </w:tcMar>
          </w:tcPr>
          <w:tbl>
            <w:tblPr>
              <w:tblStyle w:val="TableGrid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75"/>
              <w:gridCol w:w="8921"/>
            </w:tblGrid>
            <w:tr w:rsidR="00442474" w:rsidRPr="00442474" w14:paraId="543826EF" w14:textId="77777777" w:rsidTr="00904D91">
              <w:tc>
                <w:tcPr>
                  <w:tcW w:w="1576" w:type="dxa"/>
                  <w:tcBorders>
                    <w:bottom w:val="single" w:sz="4" w:space="0" w:color="auto"/>
                    <w:right w:val="single" w:sz="4" w:space="0" w:color="auto"/>
                  </w:tcBorders>
                  <w:shd w:val="clear" w:color="auto" w:fill="62EFD3"/>
                  <w:tcMar>
                    <w:top w:w="60" w:type="dxa"/>
                    <w:left w:w="60" w:type="dxa"/>
                    <w:bottom w:w="60" w:type="dxa"/>
                    <w:right w:w="60" w:type="dxa"/>
                  </w:tcMar>
                </w:tcPr>
                <w:p w14:paraId="5B101914"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b/>
                      <w:sz w:val="16"/>
                      <w:szCs w:val="16"/>
                      <w:lang w:eastAsia="uk-UA"/>
                    </w:rPr>
                    <w:t>reise_ko</w:t>
                  </w:r>
                </w:p>
              </w:tc>
              <w:tc>
                <w:tcPr>
                  <w:tcW w:w="8930" w:type="dxa"/>
                  <w:tcBorders>
                    <w:bottom w:val="single" w:sz="4" w:space="0" w:color="auto"/>
                  </w:tcBorders>
                  <w:shd w:val="clear" w:color="auto" w:fill="62EFD3"/>
                  <w:tcMar>
                    <w:top w:w="0" w:type="dxa"/>
                    <w:left w:w="60" w:type="dxa"/>
                    <w:bottom w:w="0" w:type="dxa"/>
                    <w:right w:w="0" w:type="dxa"/>
                  </w:tcMar>
                </w:tcPr>
                <w:p w14:paraId="139EF560" w14:textId="77777777" w:rsidR="00442474" w:rsidRPr="00442474" w:rsidRDefault="00442474" w:rsidP="00442474">
                  <w:pPr>
                    <w:keepNext/>
                    <w:spacing w:before="0" w:after="0"/>
                    <w:outlineLvl w:val="0"/>
                    <w:rPr>
                      <w:rFonts w:ascii="Arial" w:hAnsi="Arial" w:cs="Arial"/>
                      <w:b/>
                      <w:bCs/>
                      <w:kern w:val="32"/>
                      <w:sz w:val="16"/>
                      <w:szCs w:val="16"/>
                      <w:lang w:eastAsia="uk-UA"/>
                    </w:rPr>
                  </w:pPr>
                  <w:r w:rsidRPr="00442474">
                    <w:rPr>
                      <w:rFonts w:ascii="Arial" w:eastAsia="Arial" w:hAnsi="Arial" w:cs="Arial"/>
                      <w:b/>
                      <w:bCs/>
                      <w:kern w:val="32"/>
                      <w:sz w:val="16"/>
                      <w:szCs w:val="16"/>
                      <w:lang w:eastAsia="uk-UA"/>
                    </w:rPr>
                    <w:t>What are the traffic conditions on the road usually like on your journey?</w:t>
                  </w:r>
                </w:p>
              </w:tc>
            </w:tr>
          </w:tbl>
          <w:p w14:paraId="093A8E79" w14:textId="77777777" w:rsidR="00442474" w:rsidRPr="00442474" w:rsidRDefault="00442474" w:rsidP="00442474">
            <w:pPr>
              <w:spacing w:before="0" w:after="0"/>
              <w:rPr>
                <w:rFonts w:ascii="Times New Roman" w:hAnsi="Times New Roman"/>
                <w:sz w:val="16"/>
                <w:szCs w:val="16"/>
                <w:lang w:eastAsia="uk-UA"/>
              </w:rPr>
            </w:pPr>
          </w:p>
        </w:tc>
      </w:tr>
      <w:tr w:rsidR="00442474" w:rsidRPr="00442474" w14:paraId="1CC9854B" w14:textId="77777777" w:rsidTr="00904D91">
        <w:tc>
          <w:tcPr>
            <w:tcW w:w="10506" w:type="dxa"/>
            <w:tcMar>
              <w:top w:w="0" w:type="dxa"/>
              <w:left w:w="0" w:type="dxa"/>
              <w:bottom w:w="0" w:type="dxa"/>
              <w:right w:w="0" w:type="dxa"/>
            </w:tcMar>
          </w:tcPr>
          <w:tbl>
            <w:tblPr>
              <w:tblStyle w:val="TableGrid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9456"/>
              <w:gridCol w:w="600"/>
              <w:gridCol w:w="440"/>
            </w:tblGrid>
            <w:tr w:rsidR="00442474" w:rsidRPr="00442474" w14:paraId="0C166A2E" w14:textId="77777777" w:rsidTr="00904D91">
              <w:tc>
                <w:tcPr>
                  <w:tcW w:w="9466" w:type="dxa"/>
                  <w:tcBorders>
                    <w:bottom w:val="single" w:sz="4" w:space="0" w:color="CCCCCC"/>
                  </w:tcBorders>
                  <w:tcMar>
                    <w:top w:w="40" w:type="dxa"/>
                    <w:left w:w="40" w:type="dxa"/>
                    <w:bottom w:w="40" w:type="dxa"/>
                    <w:right w:w="40" w:type="dxa"/>
                  </w:tcMar>
                  <w:vAlign w:val="center"/>
                </w:tcPr>
                <w:p w14:paraId="72B32A88"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sz w:val="16"/>
                      <w:szCs w:val="16"/>
                      <w:lang w:eastAsia="uk-UA"/>
                    </w:rPr>
                    <w:t>A lot of queuing</w:t>
                  </w:r>
                </w:p>
              </w:tc>
              <w:tc>
                <w:tcPr>
                  <w:tcW w:w="600" w:type="dxa"/>
                  <w:tcBorders>
                    <w:bottom w:val="single" w:sz="4" w:space="0" w:color="CCCCCC"/>
                  </w:tcBorders>
                  <w:tcMar>
                    <w:top w:w="40" w:type="dxa"/>
                    <w:left w:w="40" w:type="dxa"/>
                    <w:bottom w:w="40" w:type="dxa"/>
                    <w:right w:w="40" w:type="dxa"/>
                  </w:tcMar>
                  <w:vAlign w:val="center"/>
                </w:tcPr>
                <w:tbl>
                  <w:tblPr>
                    <w:tblStyle w:val="TableGrid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00"/>
                  </w:tblGrid>
                  <w:tr w:rsidR="00442474" w:rsidRPr="00442474" w14:paraId="12B207F1" w14:textId="77777777" w:rsidTr="00904D91">
                    <w:trPr>
                      <w:jc w:val="center"/>
                    </w:trPr>
                    <w:tc>
                      <w:tcPr>
                        <w:tcW w:w="300" w:type="dxa"/>
                        <w:tcMar>
                          <w:top w:w="40" w:type="dxa"/>
                          <w:left w:w="40" w:type="dxa"/>
                          <w:bottom w:w="40" w:type="dxa"/>
                          <w:right w:w="40" w:type="dxa"/>
                        </w:tcMar>
                        <w:vAlign w:val="center"/>
                      </w:tcPr>
                      <w:p w14:paraId="5E7391ED" w14:textId="77777777" w:rsidR="00442474" w:rsidRPr="00442474" w:rsidRDefault="00442474" w:rsidP="00442474">
                        <w:pPr>
                          <w:spacing w:before="0" w:after="0"/>
                          <w:rPr>
                            <w:rFonts w:ascii="Times New Roman" w:hAnsi="Times New Roman"/>
                            <w:sz w:val="16"/>
                            <w:szCs w:val="16"/>
                            <w:lang w:eastAsia="uk-UA"/>
                          </w:rPr>
                        </w:pPr>
                        <w:r w:rsidRPr="00442474">
                          <w:rPr>
                            <w:rFonts w:ascii="Wingdings" w:eastAsia="Wingdings" w:hAnsi="Wingdings" w:cs="Wingdings"/>
                            <w:sz w:val="16"/>
                            <w:szCs w:val="16"/>
                            <w:lang w:eastAsia="uk-UA"/>
                          </w:rPr>
                          <w:t>¡</w:t>
                        </w:r>
                      </w:p>
                    </w:tc>
                  </w:tr>
                </w:tbl>
                <w:p w14:paraId="52E77008" w14:textId="77777777" w:rsidR="00442474" w:rsidRPr="00442474" w:rsidRDefault="00442474" w:rsidP="00442474">
                  <w:pPr>
                    <w:spacing w:before="0" w:after="0"/>
                    <w:rPr>
                      <w:rFonts w:ascii="Times New Roman" w:hAnsi="Times New Roman"/>
                      <w:sz w:val="16"/>
                      <w:szCs w:val="16"/>
                      <w:lang w:eastAsia="uk-UA"/>
                    </w:rPr>
                  </w:pPr>
                </w:p>
              </w:tc>
              <w:tc>
                <w:tcPr>
                  <w:tcW w:w="440" w:type="dxa"/>
                  <w:tcBorders>
                    <w:bottom w:val="single" w:sz="4" w:space="0" w:color="CCCCCC"/>
                  </w:tcBorders>
                  <w:tcMar>
                    <w:top w:w="40" w:type="dxa"/>
                    <w:left w:w="40" w:type="dxa"/>
                    <w:bottom w:w="40" w:type="dxa"/>
                    <w:right w:w="40" w:type="dxa"/>
                  </w:tcMar>
                  <w:vAlign w:val="center"/>
                </w:tcPr>
                <w:p w14:paraId="13C1C7B0"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sz w:val="16"/>
                      <w:szCs w:val="16"/>
                      <w:lang w:eastAsia="uk-UA"/>
                    </w:rPr>
                    <w:t>1</w:t>
                  </w:r>
                </w:p>
              </w:tc>
            </w:tr>
            <w:tr w:rsidR="00442474" w:rsidRPr="00442474" w14:paraId="75CAA2BC" w14:textId="77777777" w:rsidTr="00904D91">
              <w:tc>
                <w:tcPr>
                  <w:tcW w:w="9466" w:type="dxa"/>
                  <w:tcBorders>
                    <w:bottom w:val="single" w:sz="4" w:space="0" w:color="CCCCCC"/>
                  </w:tcBorders>
                  <w:tcMar>
                    <w:top w:w="40" w:type="dxa"/>
                    <w:left w:w="40" w:type="dxa"/>
                    <w:bottom w:w="40" w:type="dxa"/>
                    <w:right w:w="40" w:type="dxa"/>
                  </w:tcMar>
                  <w:vAlign w:val="center"/>
                </w:tcPr>
                <w:p w14:paraId="52F425E0"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sz w:val="16"/>
                      <w:szCs w:val="16"/>
                      <w:lang w:eastAsia="uk-UA"/>
                    </w:rPr>
                    <w:t>Some queuing</w:t>
                  </w:r>
                </w:p>
              </w:tc>
              <w:tc>
                <w:tcPr>
                  <w:tcW w:w="600" w:type="dxa"/>
                  <w:tcBorders>
                    <w:bottom w:val="single" w:sz="4" w:space="0" w:color="CCCCCC"/>
                  </w:tcBorders>
                  <w:tcMar>
                    <w:top w:w="40" w:type="dxa"/>
                    <w:left w:w="40" w:type="dxa"/>
                    <w:bottom w:w="40" w:type="dxa"/>
                    <w:right w:w="40" w:type="dxa"/>
                  </w:tcMar>
                  <w:vAlign w:val="center"/>
                </w:tcPr>
                <w:tbl>
                  <w:tblPr>
                    <w:tblStyle w:val="TableGrid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00"/>
                  </w:tblGrid>
                  <w:tr w:rsidR="00442474" w:rsidRPr="00442474" w14:paraId="5B8B1381" w14:textId="77777777" w:rsidTr="00904D91">
                    <w:trPr>
                      <w:jc w:val="center"/>
                    </w:trPr>
                    <w:tc>
                      <w:tcPr>
                        <w:tcW w:w="300" w:type="dxa"/>
                        <w:tcMar>
                          <w:top w:w="40" w:type="dxa"/>
                          <w:left w:w="40" w:type="dxa"/>
                          <w:bottom w:w="40" w:type="dxa"/>
                          <w:right w:w="40" w:type="dxa"/>
                        </w:tcMar>
                        <w:vAlign w:val="center"/>
                      </w:tcPr>
                      <w:p w14:paraId="7B5DE0EE" w14:textId="77777777" w:rsidR="00442474" w:rsidRPr="00442474" w:rsidRDefault="00442474" w:rsidP="00442474">
                        <w:pPr>
                          <w:spacing w:before="0" w:after="0"/>
                          <w:rPr>
                            <w:rFonts w:ascii="Times New Roman" w:hAnsi="Times New Roman"/>
                            <w:sz w:val="16"/>
                            <w:szCs w:val="16"/>
                            <w:lang w:eastAsia="uk-UA"/>
                          </w:rPr>
                        </w:pPr>
                        <w:r w:rsidRPr="00442474">
                          <w:rPr>
                            <w:rFonts w:ascii="Wingdings" w:eastAsia="Wingdings" w:hAnsi="Wingdings" w:cs="Wingdings"/>
                            <w:sz w:val="16"/>
                            <w:szCs w:val="16"/>
                            <w:lang w:eastAsia="uk-UA"/>
                          </w:rPr>
                          <w:t>¡</w:t>
                        </w:r>
                      </w:p>
                    </w:tc>
                  </w:tr>
                </w:tbl>
                <w:p w14:paraId="01781E40" w14:textId="77777777" w:rsidR="00442474" w:rsidRPr="00442474" w:rsidRDefault="00442474" w:rsidP="00442474">
                  <w:pPr>
                    <w:spacing w:before="0" w:after="0"/>
                    <w:rPr>
                      <w:rFonts w:ascii="Times New Roman" w:hAnsi="Times New Roman"/>
                      <w:sz w:val="16"/>
                      <w:szCs w:val="16"/>
                      <w:lang w:eastAsia="uk-UA"/>
                    </w:rPr>
                  </w:pPr>
                </w:p>
              </w:tc>
              <w:tc>
                <w:tcPr>
                  <w:tcW w:w="440" w:type="dxa"/>
                  <w:tcBorders>
                    <w:bottom w:val="single" w:sz="4" w:space="0" w:color="CCCCCC"/>
                  </w:tcBorders>
                  <w:tcMar>
                    <w:top w:w="40" w:type="dxa"/>
                    <w:left w:w="40" w:type="dxa"/>
                    <w:bottom w:w="40" w:type="dxa"/>
                    <w:right w:w="40" w:type="dxa"/>
                  </w:tcMar>
                  <w:vAlign w:val="center"/>
                </w:tcPr>
                <w:p w14:paraId="782D1D51"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sz w:val="16"/>
                      <w:szCs w:val="16"/>
                      <w:lang w:eastAsia="uk-UA"/>
                    </w:rPr>
                    <w:t>2</w:t>
                  </w:r>
                </w:p>
              </w:tc>
            </w:tr>
            <w:tr w:rsidR="00442474" w:rsidRPr="00442474" w14:paraId="3DAA49A7" w14:textId="77777777" w:rsidTr="00904D91">
              <w:tc>
                <w:tcPr>
                  <w:tcW w:w="9466" w:type="dxa"/>
                  <w:tcBorders>
                    <w:bottom w:val="single" w:sz="4" w:space="0" w:color="CCCCCC"/>
                  </w:tcBorders>
                  <w:tcMar>
                    <w:top w:w="40" w:type="dxa"/>
                    <w:left w:w="40" w:type="dxa"/>
                    <w:bottom w:w="40" w:type="dxa"/>
                    <w:right w:w="40" w:type="dxa"/>
                  </w:tcMar>
                  <w:vAlign w:val="center"/>
                </w:tcPr>
                <w:p w14:paraId="79D20AD8"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sz w:val="16"/>
                      <w:szCs w:val="16"/>
                      <w:lang w:eastAsia="uk-UA"/>
                    </w:rPr>
                    <w:t>Little or no queue</w:t>
                  </w:r>
                </w:p>
              </w:tc>
              <w:tc>
                <w:tcPr>
                  <w:tcW w:w="600" w:type="dxa"/>
                  <w:tcBorders>
                    <w:bottom w:val="single" w:sz="4" w:space="0" w:color="CCCCCC"/>
                  </w:tcBorders>
                  <w:tcMar>
                    <w:top w:w="40" w:type="dxa"/>
                    <w:left w:w="40" w:type="dxa"/>
                    <w:bottom w:w="40" w:type="dxa"/>
                    <w:right w:w="40" w:type="dxa"/>
                  </w:tcMar>
                  <w:vAlign w:val="center"/>
                </w:tcPr>
                <w:tbl>
                  <w:tblPr>
                    <w:tblStyle w:val="TableGrid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00"/>
                  </w:tblGrid>
                  <w:tr w:rsidR="00442474" w:rsidRPr="00442474" w14:paraId="5FFF04FA" w14:textId="77777777" w:rsidTr="00904D91">
                    <w:trPr>
                      <w:jc w:val="center"/>
                    </w:trPr>
                    <w:tc>
                      <w:tcPr>
                        <w:tcW w:w="300" w:type="dxa"/>
                        <w:tcMar>
                          <w:top w:w="40" w:type="dxa"/>
                          <w:left w:w="40" w:type="dxa"/>
                          <w:bottom w:w="40" w:type="dxa"/>
                          <w:right w:w="40" w:type="dxa"/>
                        </w:tcMar>
                        <w:vAlign w:val="center"/>
                      </w:tcPr>
                      <w:p w14:paraId="09F6E6C0" w14:textId="77777777" w:rsidR="00442474" w:rsidRPr="00442474" w:rsidRDefault="00442474" w:rsidP="00442474">
                        <w:pPr>
                          <w:spacing w:before="0" w:after="0"/>
                          <w:rPr>
                            <w:rFonts w:ascii="Times New Roman" w:hAnsi="Times New Roman"/>
                            <w:sz w:val="16"/>
                            <w:szCs w:val="16"/>
                            <w:lang w:eastAsia="uk-UA"/>
                          </w:rPr>
                        </w:pPr>
                        <w:r w:rsidRPr="00442474">
                          <w:rPr>
                            <w:rFonts w:ascii="Wingdings" w:eastAsia="Wingdings" w:hAnsi="Wingdings" w:cs="Wingdings"/>
                            <w:sz w:val="16"/>
                            <w:szCs w:val="16"/>
                            <w:lang w:eastAsia="uk-UA"/>
                          </w:rPr>
                          <w:t>¡</w:t>
                        </w:r>
                      </w:p>
                    </w:tc>
                  </w:tr>
                </w:tbl>
                <w:p w14:paraId="556ED19F" w14:textId="77777777" w:rsidR="00442474" w:rsidRPr="00442474" w:rsidRDefault="00442474" w:rsidP="00442474">
                  <w:pPr>
                    <w:spacing w:before="0" w:after="0"/>
                    <w:rPr>
                      <w:rFonts w:ascii="Times New Roman" w:hAnsi="Times New Roman"/>
                      <w:sz w:val="16"/>
                      <w:szCs w:val="16"/>
                      <w:lang w:eastAsia="uk-UA"/>
                    </w:rPr>
                  </w:pPr>
                </w:p>
              </w:tc>
              <w:tc>
                <w:tcPr>
                  <w:tcW w:w="440" w:type="dxa"/>
                  <w:tcBorders>
                    <w:bottom w:val="single" w:sz="4" w:space="0" w:color="CCCCCC"/>
                  </w:tcBorders>
                  <w:tcMar>
                    <w:top w:w="40" w:type="dxa"/>
                    <w:left w:w="40" w:type="dxa"/>
                    <w:bottom w:w="40" w:type="dxa"/>
                    <w:right w:w="40" w:type="dxa"/>
                  </w:tcMar>
                  <w:vAlign w:val="center"/>
                </w:tcPr>
                <w:p w14:paraId="176CA2B2"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sz w:val="16"/>
                      <w:szCs w:val="16"/>
                      <w:lang w:eastAsia="uk-UA"/>
                    </w:rPr>
                    <w:t>3</w:t>
                  </w:r>
                </w:p>
              </w:tc>
            </w:tr>
            <w:tr w:rsidR="00442474" w:rsidRPr="00442474" w14:paraId="6B2B55BB" w14:textId="77777777" w:rsidTr="00904D91">
              <w:tc>
                <w:tcPr>
                  <w:tcW w:w="9466" w:type="dxa"/>
                  <w:tcMar>
                    <w:top w:w="40" w:type="dxa"/>
                    <w:left w:w="40" w:type="dxa"/>
                    <w:bottom w:w="40" w:type="dxa"/>
                    <w:right w:w="40" w:type="dxa"/>
                  </w:tcMar>
                  <w:vAlign w:val="center"/>
                </w:tcPr>
                <w:p w14:paraId="48D84DFB"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sz w:val="16"/>
                      <w:szCs w:val="16"/>
                      <w:lang w:eastAsia="uk-UA"/>
                    </w:rPr>
                    <w:t>Don't know/Not relevant</w:t>
                  </w:r>
                </w:p>
              </w:tc>
              <w:tc>
                <w:tcPr>
                  <w:tcW w:w="600" w:type="dxa"/>
                  <w:tcMar>
                    <w:top w:w="40" w:type="dxa"/>
                    <w:left w:w="40" w:type="dxa"/>
                    <w:bottom w:w="40" w:type="dxa"/>
                    <w:right w:w="40" w:type="dxa"/>
                  </w:tcMar>
                  <w:vAlign w:val="center"/>
                </w:tcPr>
                <w:tbl>
                  <w:tblPr>
                    <w:tblStyle w:val="TableGrid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00"/>
                  </w:tblGrid>
                  <w:tr w:rsidR="00442474" w:rsidRPr="00442474" w14:paraId="4E4D5846" w14:textId="77777777" w:rsidTr="00904D91">
                    <w:trPr>
                      <w:jc w:val="center"/>
                    </w:trPr>
                    <w:tc>
                      <w:tcPr>
                        <w:tcW w:w="300" w:type="dxa"/>
                        <w:tcMar>
                          <w:top w:w="40" w:type="dxa"/>
                          <w:left w:w="40" w:type="dxa"/>
                          <w:bottom w:w="40" w:type="dxa"/>
                          <w:right w:w="40" w:type="dxa"/>
                        </w:tcMar>
                        <w:vAlign w:val="center"/>
                      </w:tcPr>
                      <w:p w14:paraId="2D346682" w14:textId="77777777" w:rsidR="00442474" w:rsidRPr="00442474" w:rsidRDefault="00442474" w:rsidP="00442474">
                        <w:pPr>
                          <w:spacing w:before="0" w:after="0"/>
                          <w:rPr>
                            <w:rFonts w:ascii="Times New Roman" w:hAnsi="Times New Roman"/>
                            <w:sz w:val="16"/>
                            <w:szCs w:val="16"/>
                            <w:lang w:eastAsia="uk-UA"/>
                          </w:rPr>
                        </w:pPr>
                        <w:r w:rsidRPr="00442474">
                          <w:rPr>
                            <w:rFonts w:ascii="Wingdings" w:eastAsia="Wingdings" w:hAnsi="Wingdings" w:cs="Wingdings"/>
                            <w:sz w:val="16"/>
                            <w:szCs w:val="16"/>
                            <w:lang w:eastAsia="uk-UA"/>
                          </w:rPr>
                          <w:t>¡</w:t>
                        </w:r>
                      </w:p>
                    </w:tc>
                  </w:tr>
                </w:tbl>
                <w:p w14:paraId="08406779" w14:textId="77777777" w:rsidR="00442474" w:rsidRPr="00442474" w:rsidRDefault="00442474" w:rsidP="00442474">
                  <w:pPr>
                    <w:spacing w:before="0" w:after="0"/>
                    <w:rPr>
                      <w:rFonts w:ascii="Times New Roman" w:hAnsi="Times New Roman"/>
                      <w:sz w:val="16"/>
                      <w:szCs w:val="16"/>
                      <w:lang w:eastAsia="uk-UA"/>
                    </w:rPr>
                  </w:pPr>
                </w:p>
              </w:tc>
              <w:tc>
                <w:tcPr>
                  <w:tcW w:w="440" w:type="dxa"/>
                  <w:tcMar>
                    <w:top w:w="40" w:type="dxa"/>
                    <w:left w:w="40" w:type="dxa"/>
                    <w:bottom w:w="40" w:type="dxa"/>
                    <w:right w:w="40" w:type="dxa"/>
                  </w:tcMar>
                  <w:vAlign w:val="center"/>
                </w:tcPr>
                <w:p w14:paraId="29CE51F8"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sz w:val="16"/>
                      <w:szCs w:val="16"/>
                      <w:lang w:eastAsia="uk-UA"/>
                    </w:rPr>
                    <w:t>4</w:t>
                  </w:r>
                </w:p>
              </w:tc>
            </w:tr>
          </w:tbl>
          <w:p w14:paraId="7884E170" w14:textId="77777777" w:rsidR="00442474" w:rsidRPr="00442474" w:rsidRDefault="00442474" w:rsidP="00442474">
            <w:pPr>
              <w:spacing w:before="0" w:after="0"/>
              <w:rPr>
                <w:rFonts w:ascii="Times New Roman" w:hAnsi="Times New Roman"/>
                <w:sz w:val="16"/>
                <w:szCs w:val="16"/>
                <w:lang w:eastAsia="uk-UA"/>
              </w:rPr>
            </w:pPr>
          </w:p>
        </w:tc>
      </w:tr>
    </w:tbl>
    <w:p w14:paraId="7A0B4E9B" w14:textId="77777777" w:rsidR="00442474" w:rsidRPr="00442474" w:rsidRDefault="00442474" w:rsidP="00442474">
      <w:pPr>
        <w:spacing w:before="0" w:after="0"/>
        <w:rPr>
          <w:rFonts w:ascii="Times New Roman" w:eastAsia="Times New Roman" w:hAnsi="Times New Roman" w:cs="Times New Roman"/>
          <w:sz w:val="16"/>
          <w:szCs w:val="16"/>
          <w:lang w:eastAsia="uk-UA"/>
        </w:rPr>
      </w:pPr>
    </w:p>
    <w:tbl>
      <w:tblPr>
        <w:tblStyle w:val="TableGrid1"/>
        <w:tblW w:w="0" w:type="auto"/>
        <w:tblBorders>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10506"/>
      </w:tblGrid>
      <w:tr w:rsidR="00442474" w:rsidRPr="00442474" w14:paraId="6E173D96" w14:textId="77777777" w:rsidTr="00904D91">
        <w:trPr>
          <w:tblHeader/>
        </w:trPr>
        <w:tc>
          <w:tcPr>
            <w:tcW w:w="10506" w:type="dxa"/>
            <w:tcMar>
              <w:top w:w="0" w:type="dxa"/>
              <w:left w:w="0" w:type="dxa"/>
              <w:bottom w:w="0" w:type="dxa"/>
              <w:right w:w="0" w:type="dxa"/>
            </w:tcMar>
          </w:tcPr>
          <w:tbl>
            <w:tblPr>
              <w:tblStyle w:val="TableGrid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75"/>
              <w:gridCol w:w="8921"/>
            </w:tblGrid>
            <w:tr w:rsidR="00442474" w:rsidRPr="00442474" w14:paraId="1284AED5" w14:textId="77777777" w:rsidTr="00904D91">
              <w:tc>
                <w:tcPr>
                  <w:tcW w:w="1576" w:type="dxa"/>
                  <w:tcBorders>
                    <w:bottom w:val="single" w:sz="4" w:space="0" w:color="auto"/>
                    <w:right w:val="single" w:sz="4" w:space="0" w:color="auto"/>
                  </w:tcBorders>
                  <w:shd w:val="clear" w:color="auto" w:fill="62EFD3"/>
                  <w:tcMar>
                    <w:top w:w="60" w:type="dxa"/>
                    <w:left w:w="60" w:type="dxa"/>
                    <w:bottom w:w="60" w:type="dxa"/>
                    <w:right w:w="60" w:type="dxa"/>
                  </w:tcMar>
                </w:tcPr>
                <w:p w14:paraId="1ED391A3"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b/>
                      <w:sz w:val="16"/>
                      <w:szCs w:val="16"/>
                      <w:lang w:eastAsia="uk-UA"/>
                    </w:rPr>
                    <w:t>reise_varigh</w:t>
                  </w:r>
                </w:p>
              </w:tc>
              <w:tc>
                <w:tcPr>
                  <w:tcW w:w="8930" w:type="dxa"/>
                  <w:tcBorders>
                    <w:bottom w:val="single" w:sz="4" w:space="0" w:color="auto"/>
                  </w:tcBorders>
                  <w:shd w:val="clear" w:color="auto" w:fill="62EFD3"/>
                  <w:tcMar>
                    <w:top w:w="0" w:type="dxa"/>
                    <w:left w:w="60" w:type="dxa"/>
                    <w:bottom w:w="0" w:type="dxa"/>
                    <w:right w:w="0" w:type="dxa"/>
                  </w:tcMar>
                </w:tcPr>
                <w:p w14:paraId="3586E179" w14:textId="77777777" w:rsidR="00442474" w:rsidRPr="00442474" w:rsidRDefault="00442474" w:rsidP="00442474">
                  <w:pPr>
                    <w:keepNext/>
                    <w:spacing w:before="0" w:after="0"/>
                    <w:outlineLvl w:val="0"/>
                    <w:rPr>
                      <w:rFonts w:ascii="Arial" w:hAnsi="Arial" w:cs="Arial"/>
                      <w:b/>
                      <w:bCs/>
                      <w:kern w:val="32"/>
                      <w:sz w:val="16"/>
                      <w:szCs w:val="16"/>
                      <w:lang w:eastAsia="uk-UA"/>
                    </w:rPr>
                  </w:pPr>
                  <w:r w:rsidRPr="00442474">
                    <w:rPr>
                      <w:rFonts w:ascii="Arial" w:eastAsia="Arial" w:hAnsi="Arial" w:cs="Arial"/>
                      <w:b/>
                      <w:bCs/>
                      <w:kern w:val="32"/>
                      <w:sz w:val="16"/>
                      <w:szCs w:val="16"/>
                      <w:lang w:eastAsia="uk-UA"/>
                    </w:rPr>
                    <w:t>How long does the journey usually take (one way)?</w:t>
                  </w:r>
                </w:p>
              </w:tc>
            </w:tr>
          </w:tbl>
          <w:p w14:paraId="0733ECFC" w14:textId="77777777" w:rsidR="00442474" w:rsidRPr="00442474" w:rsidRDefault="00442474" w:rsidP="00442474">
            <w:pPr>
              <w:spacing w:before="0" w:after="0"/>
              <w:rPr>
                <w:rFonts w:ascii="Times New Roman" w:hAnsi="Times New Roman"/>
                <w:sz w:val="16"/>
                <w:szCs w:val="16"/>
                <w:lang w:eastAsia="uk-UA"/>
              </w:rPr>
            </w:pPr>
          </w:p>
        </w:tc>
      </w:tr>
      <w:tr w:rsidR="00442474" w:rsidRPr="00442474" w14:paraId="4D8DBFD2" w14:textId="77777777" w:rsidTr="00904D91">
        <w:tc>
          <w:tcPr>
            <w:tcW w:w="10506" w:type="dxa"/>
            <w:tcMar>
              <w:top w:w="0" w:type="dxa"/>
              <w:left w:w="0" w:type="dxa"/>
              <w:bottom w:w="0" w:type="dxa"/>
              <w:right w:w="0" w:type="dxa"/>
            </w:tcMar>
          </w:tcPr>
          <w:tbl>
            <w:tblPr>
              <w:tblStyle w:val="TableGrid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9456"/>
              <w:gridCol w:w="600"/>
              <w:gridCol w:w="440"/>
            </w:tblGrid>
            <w:tr w:rsidR="00442474" w:rsidRPr="00442474" w14:paraId="60B890FA" w14:textId="77777777" w:rsidTr="00904D91">
              <w:tc>
                <w:tcPr>
                  <w:tcW w:w="9466" w:type="dxa"/>
                  <w:tcBorders>
                    <w:bottom w:val="single" w:sz="4" w:space="0" w:color="CCCCCC"/>
                  </w:tcBorders>
                  <w:tcMar>
                    <w:top w:w="40" w:type="dxa"/>
                    <w:left w:w="40" w:type="dxa"/>
                    <w:bottom w:w="40" w:type="dxa"/>
                    <w:right w:w="40" w:type="dxa"/>
                  </w:tcMar>
                  <w:vAlign w:val="center"/>
                </w:tcPr>
                <w:p w14:paraId="0CA28C9F"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sz w:val="16"/>
                      <w:szCs w:val="16"/>
                      <w:lang w:eastAsia="uk-UA"/>
                    </w:rPr>
                    <w:t>0-9 minutes</w:t>
                  </w:r>
                </w:p>
              </w:tc>
              <w:tc>
                <w:tcPr>
                  <w:tcW w:w="600" w:type="dxa"/>
                  <w:tcBorders>
                    <w:bottom w:val="single" w:sz="4" w:space="0" w:color="CCCCCC"/>
                  </w:tcBorders>
                  <w:tcMar>
                    <w:top w:w="40" w:type="dxa"/>
                    <w:left w:w="40" w:type="dxa"/>
                    <w:bottom w:w="40" w:type="dxa"/>
                    <w:right w:w="40" w:type="dxa"/>
                  </w:tcMar>
                  <w:vAlign w:val="center"/>
                </w:tcPr>
                <w:tbl>
                  <w:tblPr>
                    <w:tblStyle w:val="TableGrid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00"/>
                  </w:tblGrid>
                  <w:tr w:rsidR="00442474" w:rsidRPr="00442474" w14:paraId="437AF72E" w14:textId="77777777" w:rsidTr="00904D91">
                    <w:trPr>
                      <w:jc w:val="center"/>
                    </w:trPr>
                    <w:tc>
                      <w:tcPr>
                        <w:tcW w:w="300" w:type="dxa"/>
                        <w:tcMar>
                          <w:top w:w="40" w:type="dxa"/>
                          <w:left w:w="40" w:type="dxa"/>
                          <w:bottom w:w="40" w:type="dxa"/>
                          <w:right w:w="40" w:type="dxa"/>
                        </w:tcMar>
                        <w:vAlign w:val="center"/>
                      </w:tcPr>
                      <w:p w14:paraId="52F95D3E" w14:textId="77777777" w:rsidR="00442474" w:rsidRPr="00442474" w:rsidRDefault="00442474" w:rsidP="00442474">
                        <w:pPr>
                          <w:spacing w:before="0" w:after="0"/>
                          <w:rPr>
                            <w:rFonts w:ascii="Times New Roman" w:hAnsi="Times New Roman"/>
                            <w:sz w:val="16"/>
                            <w:szCs w:val="16"/>
                            <w:lang w:eastAsia="uk-UA"/>
                          </w:rPr>
                        </w:pPr>
                        <w:r w:rsidRPr="00442474">
                          <w:rPr>
                            <w:rFonts w:ascii="Wingdings" w:eastAsia="Wingdings" w:hAnsi="Wingdings" w:cs="Wingdings"/>
                            <w:sz w:val="16"/>
                            <w:szCs w:val="16"/>
                            <w:lang w:eastAsia="uk-UA"/>
                          </w:rPr>
                          <w:t>¡</w:t>
                        </w:r>
                      </w:p>
                    </w:tc>
                  </w:tr>
                </w:tbl>
                <w:p w14:paraId="5F696984" w14:textId="77777777" w:rsidR="00442474" w:rsidRPr="00442474" w:rsidRDefault="00442474" w:rsidP="00442474">
                  <w:pPr>
                    <w:spacing w:before="0" w:after="0"/>
                    <w:rPr>
                      <w:rFonts w:ascii="Times New Roman" w:hAnsi="Times New Roman"/>
                      <w:sz w:val="16"/>
                      <w:szCs w:val="16"/>
                      <w:lang w:eastAsia="uk-UA"/>
                    </w:rPr>
                  </w:pPr>
                </w:p>
              </w:tc>
              <w:tc>
                <w:tcPr>
                  <w:tcW w:w="440" w:type="dxa"/>
                  <w:tcBorders>
                    <w:bottom w:val="single" w:sz="4" w:space="0" w:color="CCCCCC"/>
                  </w:tcBorders>
                  <w:tcMar>
                    <w:top w:w="40" w:type="dxa"/>
                    <w:left w:w="40" w:type="dxa"/>
                    <w:bottom w:w="40" w:type="dxa"/>
                    <w:right w:w="40" w:type="dxa"/>
                  </w:tcMar>
                  <w:vAlign w:val="center"/>
                </w:tcPr>
                <w:p w14:paraId="6A01C391"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sz w:val="16"/>
                      <w:szCs w:val="16"/>
                      <w:lang w:eastAsia="uk-UA"/>
                    </w:rPr>
                    <w:t>1</w:t>
                  </w:r>
                </w:p>
              </w:tc>
            </w:tr>
            <w:tr w:rsidR="00442474" w:rsidRPr="00442474" w14:paraId="654C155D" w14:textId="77777777" w:rsidTr="00904D91">
              <w:tc>
                <w:tcPr>
                  <w:tcW w:w="9466" w:type="dxa"/>
                  <w:tcBorders>
                    <w:bottom w:val="single" w:sz="4" w:space="0" w:color="CCCCCC"/>
                  </w:tcBorders>
                  <w:tcMar>
                    <w:top w:w="40" w:type="dxa"/>
                    <w:left w:w="40" w:type="dxa"/>
                    <w:bottom w:w="40" w:type="dxa"/>
                    <w:right w:w="40" w:type="dxa"/>
                  </w:tcMar>
                  <w:vAlign w:val="center"/>
                </w:tcPr>
                <w:p w14:paraId="239EB7F7"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sz w:val="16"/>
                      <w:szCs w:val="16"/>
                      <w:lang w:eastAsia="uk-UA"/>
                    </w:rPr>
                    <w:t>10-19 minutes</w:t>
                  </w:r>
                </w:p>
              </w:tc>
              <w:tc>
                <w:tcPr>
                  <w:tcW w:w="600" w:type="dxa"/>
                  <w:tcBorders>
                    <w:bottom w:val="single" w:sz="4" w:space="0" w:color="CCCCCC"/>
                  </w:tcBorders>
                  <w:tcMar>
                    <w:top w:w="40" w:type="dxa"/>
                    <w:left w:w="40" w:type="dxa"/>
                    <w:bottom w:w="40" w:type="dxa"/>
                    <w:right w:w="40" w:type="dxa"/>
                  </w:tcMar>
                  <w:vAlign w:val="center"/>
                </w:tcPr>
                <w:tbl>
                  <w:tblPr>
                    <w:tblStyle w:val="TableGrid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00"/>
                  </w:tblGrid>
                  <w:tr w:rsidR="00442474" w:rsidRPr="00442474" w14:paraId="0C9F1A91" w14:textId="77777777" w:rsidTr="00904D91">
                    <w:trPr>
                      <w:jc w:val="center"/>
                    </w:trPr>
                    <w:tc>
                      <w:tcPr>
                        <w:tcW w:w="300" w:type="dxa"/>
                        <w:tcMar>
                          <w:top w:w="40" w:type="dxa"/>
                          <w:left w:w="40" w:type="dxa"/>
                          <w:bottom w:w="40" w:type="dxa"/>
                          <w:right w:w="40" w:type="dxa"/>
                        </w:tcMar>
                        <w:vAlign w:val="center"/>
                      </w:tcPr>
                      <w:p w14:paraId="1B043CD9" w14:textId="77777777" w:rsidR="00442474" w:rsidRPr="00442474" w:rsidRDefault="00442474" w:rsidP="00442474">
                        <w:pPr>
                          <w:spacing w:before="0" w:after="0"/>
                          <w:rPr>
                            <w:rFonts w:ascii="Times New Roman" w:hAnsi="Times New Roman"/>
                            <w:sz w:val="16"/>
                            <w:szCs w:val="16"/>
                            <w:lang w:eastAsia="uk-UA"/>
                          </w:rPr>
                        </w:pPr>
                        <w:r w:rsidRPr="00442474">
                          <w:rPr>
                            <w:rFonts w:ascii="Wingdings" w:eastAsia="Wingdings" w:hAnsi="Wingdings" w:cs="Wingdings"/>
                            <w:sz w:val="16"/>
                            <w:szCs w:val="16"/>
                            <w:lang w:eastAsia="uk-UA"/>
                          </w:rPr>
                          <w:t>¡</w:t>
                        </w:r>
                      </w:p>
                    </w:tc>
                  </w:tr>
                </w:tbl>
                <w:p w14:paraId="4ECAD5F6" w14:textId="77777777" w:rsidR="00442474" w:rsidRPr="00442474" w:rsidRDefault="00442474" w:rsidP="00442474">
                  <w:pPr>
                    <w:spacing w:before="0" w:after="0"/>
                    <w:rPr>
                      <w:rFonts w:ascii="Times New Roman" w:hAnsi="Times New Roman"/>
                      <w:sz w:val="16"/>
                      <w:szCs w:val="16"/>
                      <w:lang w:eastAsia="uk-UA"/>
                    </w:rPr>
                  </w:pPr>
                </w:p>
              </w:tc>
              <w:tc>
                <w:tcPr>
                  <w:tcW w:w="440" w:type="dxa"/>
                  <w:tcBorders>
                    <w:bottom w:val="single" w:sz="4" w:space="0" w:color="CCCCCC"/>
                  </w:tcBorders>
                  <w:tcMar>
                    <w:top w:w="40" w:type="dxa"/>
                    <w:left w:w="40" w:type="dxa"/>
                    <w:bottom w:w="40" w:type="dxa"/>
                    <w:right w:w="40" w:type="dxa"/>
                  </w:tcMar>
                  <w:vAlign w:val="center"/>
                </w:tcPr>
                <w:p w14:paraId="567F1B6D"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sz w:val="16"/>
                      <w:szCs w:val="16"/>
                      <w:lang w:eastAsia="uk-UA"/>
                    </w:rPr>
                    <w:t>2</w:t>
                  </w:r>
                </w:p>
              </w:tc>
            </w:tr>
            <w:tr w:rsidR="00442474" w:rsidRPr="00442474" w14:paraId="5DF79072" w14:textId="77777777" w:rsidTr="00904D91">
              <w:tc>
                <w:tcPr>
                  <w:tcW w:w="9466" w:type="dxa"/>
                  <w:tcBorders>
                    <w:bottom w:val="single" w:sz="4" w:space="0" w:color="CCCCCC"/>
                  </w:tcBorders>
                  <w:tcMar>
                    <w:top w:w="40" w:type="dxa"/>
                    <w:left w:w="40" w:type="dxa"/>
                    <w:bottom w:w="40" w:type="dxa"/>
                    <w:right w:w="40" w:type="dxa"/>
                  </w:tcMar>
                  <w:vAlign w:val="center"/>
                </w:tcPr>
                <w:p w14:paraId="32DC78C9"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sz w:val="16"/>
                      <w:szCs w:val="16"/>
                      <w:lang w:eastAsia="uk-UA"/>
                    </w:rPr>
                    <w:t>20-39 minutes</w:t>
                  </w:r>
                </w:p>
              </w:tc>
              <w:tc>
                <w:tcPr>
                  <w:tcW w:w="600" w:type="dxa"/>
                  <w:tcBorders>
                    <w:bottom w:val="single" w:sz="4" w:space="0" w:color="CCCCCC"/>
                  </w:tcBorders>
                  <w:tcMar>
                    <w:top w:w="40" w:type="dxa"/>
                    <w:left w:w="40" w:type="dxa"/>
                    <w:bottom w:w="40" w:type="dxa"/>
                    <w:right w:w="40" w:type="dxa"/>
                  </w:tcMar>
                  <w:vAlign w:val="center"/>
                </w:tcPr>
                <w:tbl>
                  <w:tblPr>
                    <w:tblStyle w:val="TableGrid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00"/>
                  </w:tblGrid>
                  <w:tr w:rsidR="00442474" w:rsidRPr="00442474" w14:paraId="16F891D6" w14:textId="77777777" w:rsidTr="00904D91">
                    <w:trPr>
                      <w:jc w:val="center"/>
                    </w:trPr>
                    <w:tc>
                      <w:tcPr>
                        <w:tcW w:w="300" w:type="dxa"/>
                        <w:tcMar>
                          <w:top w:w="40" w:type="dxa"/>
                          <w:left w:w="40" w:type="dxa"/>
                          <w:bottom w:w="40" w:type="dxa"/>
                          <w:right w:w="40" w:type="dxa"/>
                        </w:tcMar>
                        <w:vAlign w:val="center"/>
                      </w:tcPr>
                      <w:p w14:paraId="4F12955B" w14:textId="77777777" w:rsidR="00442474" w:rsidRPr="00442474" w:rsidRDefault="00442474" w:rsidP="00442474">
                        <w:pPr>
                          <w:spacing w:before="0" w:after="0"/>
                          <w:rPr>
                            <w:rFonts w:ascii="Times New Roman" w:hAnsi="Times New Roman"/>
                            <w:sz w:val="16"/>
                            <w:szCs w:val="16"/>
                            <w:lang w:eastAsia="uk-UA"/>
                          </w:rPr>
                        </w:pPr>
                        <w:r w:rsidRPr="00442474">
                          <w:rPr>
                            <w:rFonts w:ascii="Wingdings" w:eastAsia="Wingdings" w:hAnsi="Wingdings" w:cs="Wingdings"/>
                            <w:sz w:val="16"/>
                            <w:szCs w:val="16"/>
                            <w:lang w:eastAsia="uk-UA"/>
                          </w:rPr>
                          <w:t>¡</w:t>
                        </w:r>
                      </w:p>
                    </w:tc>
                  </w:tr>
                </w:tbl>
                <w:p w14:paraId="58FF870C" w14:textId="77777777" w:rsidR="00442474" w:rsidRPr="00442474" w:rsidRDefault="00442474" w:rsidP="00442474">
                  <w:pPr>
                    <w:spacing w:before="0" w:after="0"/>
                    <w:rPr>
                      <w:rFonts w:ascii="Times New Roman" w:hAnsi="Times New Roman"/>
                      <w:sz w:val="16"/>
                      <w:szCs w:val="16"/>
                      <w:lang w:eastAsia="uk-UA"/>
                    </w:rPr>
                  </w:pPr>
                </w:p>
              </w:tc>
              <w:tc>
                <w:tcPr>
                  <w:tcW w:w="440" w:type="dxa"/>
                  <w:tcBorders>
                    <w:bottom w:val="single" w:sz="4" w:space="0" w:color="CCCCCC"/>
                  </w:tcBorders>
                  <w:tcMar>
                    <w:top w:w="40" w:type="dxa"/>
                    <w:left w:w="40" w:type="dxa"/>
                    <w:bottom w:w="40" w:type="dxa"/>
                    <w:right w:w="40" w:type="dxa"/>
                  </w:tcMar>
                  <w:vAlign w:val="center"/>
                </w:tcPr>
                <w:p w14:paraId="5DECBC10"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sz w:val="16"/>
                      <w:szCs w:val="16"/>
                      <w:lang w:eastAsia="uk-UA"/>
                    </w:rPr>
                    <w:t>3</w:t>
                  </w:r>
                </w:p>
              </w:tc>
            </w:tr>
            <w:tr w:rsidR="00442474" w:rsidRPr="00442474" w14:paraId="64B6B5A4" w14:textId="77777777" w:rsidTr="00904D91">
              <w:tc>
                <w:tcPr>
                  <w:tcW w:w="9466" w:type="dxa"/>
                  <w:tcBorders>
                    <w:bottom w:val="single" w:sz="4" w:space="0" w:color="CCCCCC"/>
                  </w:tcBorders>
                  <w:tcMar>
                    <w:top w:w="40" w:type="dxa"/>
                    <w:left w:w="40" w:type="dxa"/>
                    <w:bottom w:w="40" w:type="dxa"/>
                    <w:right w:w="40" w:type="dxa"/>
                  </w:tcMar>
                  <w:vAlign w:val="center"/>
                </w:tcPr>
                <w:p w14:paraId="7D6D4F0F"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sz w:val="16"/>
                      <w:szCs w:val="16"/>
                      <w:lang w:eastAsia="uk-UA"/>
                    </w:rPr>
                    <w:t>40-59 minutes</w:t>
                  </w:r>
                </w:p>
              </w:tc>
              <w:tc>
                <w:tcPr>
                  <w:tcW w:w="600" w:type="dxa"/>
                  <w:tcBorders>
                    <w:bottom w:val="single" w:sz="4" w:space="0" w:color="CCCCCC"/>
                  </w:tcBorders>
                  <w:tcMar>
                    <w:top w:w="40" w:type="dxa"/>
                    <w:left w:w="40" w:type="dxa"/>
                    <w:bottom w:w="40" w:type="dxa"/>
                    <w:right w:w="40" w:type="dxa"/>
                  </w:tcMar>
                  <w:vAlign w:val="center"/>
                </w:tcPr>
                <w:tbl>
                  <w:tblPr>
                    <w:tblStyle w:val="TableGrid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00"/>
                  </w:tblGrid>
                  <w:tr w:rsidR="00442474" w:rsidRPr="00442474" w14:paraId="52D67AEA" w14:textId="77777777" w:rsidTr="00904D91">
                    <w:trPr>
                      <w:jc w:val="center"/>
                    </w:trPr>
                    <w:tc>
                      <w:tcPr>
                        <w:tcW w:w="300" w:type="dxa"/>
                        <w:tcMar>
                          <w:top w:w="40" w:type="dxa"/>
                          <w:left w:w="40" w:type="dxa"/>
                          <w:bottom w:w="40" w:type="dxa"/>
                          <w:right w:w="40" w:type="dxa"/>
                        </w:tcMar>
                        <w:vAlign w:val="center"/>
                      </w:tcPr>
                      <w:p w14:paraId="657EF6FF" w14:textId="77777777" w:rsidR="00442474" w:rsidRPr="00442474" w:rsidRDefault="00442474" w:rsidP="00442474">
                        <w:pPr>
                          <w:spacing w:before="0" w:after="0"/>
                          <w:rPr>
                            <w:rFonts w:ascii="Times New Roman" w:hAnsi="Times New Roman"/>
                            <w:sz w:val="16"/>
                            <w:szCs w:val="16"/>
                            <w:lang w:eastAsia="uk-UA"/>
                          </w:rPr>
                        </w:pPr>
                        <w:r w:rsidRPr="00442474">
                          <w:rPr>
                            <w:rFonts w:ascii="Wingdings" w:eastAsia="Wingdings" w:hAnsi="Wingdings" w:cs="Wingdings"/>
                            <w:sz w:val="16"/>
                            <w:szCs w:val="16"/>
                            <w:lang w:eastAsia="uk-UA"/>
                          </w:rPr>
                          <w:t>¡</w:t>
                        </w:r>
                      </w:p>
                    </w:tc>
                  </w:tr>
                </w:tbl>
                <w:p w14:paraId="09363A87" w14:textId="77777777" w:rsidR="00442474" w:rsidRPr="00442474" w:rsidRDefault="00442474" w:rsidP="00442474">
                  <w:pPr>
                    <w:spacing w:before="0" w:after="0"/>
                    <w:rPr>
                      <w:rFonts w:ascii="Times New Roman" w:hAnsi="Times New Roman"/>
                      <w:sz w:val="16"/>
                      <w:szCs w:val="16"/>
                      <w:lang w:eastAsia="uk-UA"/>
                    </w:rPr>
                  </w:pPr>
                </w:p>
              </w:tc>
              <w:tc>
                <w:tcPr>
                  <w:tcW w:w="440" w:type="dxa"/>
                  <w:tcBorders>
                    <w:bottom w:val="single" w:sz="4" w:space="0" w:color="CCCCCC"/>
                  </w:tcBorders>
                  <w:tcMar>
                    <w:top w:w="40" w:type="dxa"/>
                    <w:left w:w="40" w:type="dxa"/>
                    <w:bottom w:w="40" w:type="dxa"/>
                    <w:right w:w="40" w:type="dxa"/>
                  </w:tcMar>
                  <w:vAlign w:val="center"/>
                </w:tcPr>
                <w:p w14:paraId="00700684"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sz w:val="16"/>
                      <w:szCs w:val="16"/>
                      <w:lang w:eastAsia="uk-UA"/>
                    </w:rPr>
                    <w:t>4</w:t>
                  </w:r>
                </w:p>
              </w:tc>
            </w:tr>
            <w:tr w:rsidR="00442474" w:rsidRPr="00442474" w14:paraId="6DD2E47D" w14:textId="77777777" w:rsidTr="00904D91">
              <w:tc>
                <w:tcPr>
                  <w:tcW w:w="9466" w:type="dxa"/>
                  <w:tcBorders>
                    <w:bottom w:val="single" w:sz="4" w:space="0" w:color="CCCCCC"/>
                  </w:tcBorders>
                  <w:tcMar>
                    <w:top w:w="40" w:type="dxa"/>
                    <w:left w:w="40" w:type="dxa"/>
                    <w:bottom w:w="40" w:type="dxa"/>
                    <w:right w:w="40" w:type="dxa"/>
                  </w:tcMar>
                  <w:vAlign w:val="center"/>
                </w:tcPr>
                <w:p w14:paraId="50633D8E"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sz w:val="16"/>
                      <w:szCs w:val="16"/>
                      <w:lang w:eastAsia="uk-UA"/>
                    </w:rPr>
                    <w:t>1-2 hours</w:t>
                  </w:r>
                </w:p>
              </w:tc>
              <w:tc>
                <w:tcPr>
                  <w:tcW w:w="600" w:type="dxa"/>
                  <w:tcBorders>
                    <w:bottom w:val="single" w:sz="4" w:space="0" w:color="CCCCCC"/>
                  </w:tcBorders>
                  <w:tcMar>
                    <w:top w:w="40" w:type="dxa"/>
                    <w:left w:w="40" w:type="dxa"/>
                    <w:bottom w:w="40" w:type="dxa"/>
                    <w:right w:w="40" w:type="dxa"/>
                  </w:tcMar>
                  <w:vAlign w:val="center"/>
                </w:tcPr>
                <w:tbl>
                  <w:tblPr>
                    <w:tblStyle w:val="TableGrid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00"/>
                  </w:tblGrid>
                  <w:tr w:rsidR="00442474" w:rsidRPr="00442474" w14:paraId="6B155803" w14:textId="77777777" w:rsidTr="00904D91">
                    <w:trPr>
                      <w:jc w:val="center"/>
                    </w:trPr>
                    <w:tc>
                      <w:tcPr>
                        <w:tcW w:w="300" w:type="dxa"/>
                        <w:tcMar>
                          <w:top w:w="40" w:type="dxa"/>
                          <w:left w:w="40" w:type="dxa"/>
                          <w:bottom w:w="40" w:type="dxa"/>
                          <w:right w:w="40" w:type="dxa"/>
                        </w:tcMar>
                        <w:vAlign w:val="center"/>
                      </w:tcPr>
                      <w:p w14:paraId="0A3D41E3" w14:textId="77777777" w:rsidR="00442474" w:rsidRPr="00442474" w:rsidRDefault="00442474" w:rsidP="00442474">
                        <w:pPr>
                          <w:spacing w:before="0" w:after="0"/>
                          <w:rPr>
                            <w:rFonts w:ascii="Times New Roman" w:hAnsi="Times New Roman"/>
                            <w:sz w:val="16"/>
                            <w:szCs w:val="16"/>
                            <w:lang w:eastAsia="uk-UA"/>
                          </w:rPr>
                        </w:pPr>
                        <w:r w:rsidRPr="00442474">
                          <w:rPr>
                            <w:rFonts w:ascii="Wingdings" w:eastAsia="Wingdings" w:hAnsi="Wingdings" w:cs="Wingdings"/>
                            <w:sz w:val="16"/>
                            <w:szCs w:val="16"/>
                            <w:lang w:eastAsia="uk-UA"/>
                          </w:rPr>
                          <w:t>¡</w:t>
                        </w:r>
                      </w:p>
                    </w:tc>
                  </w:tr>
                </w:tbl>
                <w:p w14:paraId="2CDE4DEC" w14:textId="77777777" w:rsidR="00442474" w:rsidRPr="00442474" w:rsidRDefault="00442474" w:rsidP="00442474">
                  <w:pPr>
                    <w:spacing w:before="0" w:after="0"/>
                    <w:rPr>
                      <w:rFonts w:ascii="Times New Roman" w:hAnsi="Times New Roman"/>
                      <w:sz w:val="16"/>
                      <w:szCs w:val="16"/>
                      <w:lang w:eastAsia="uk-UA"/>
                    </w:rPr>
                  </w:pPr>
                </w:p>
              </w:tc>
              <w:tc>
                <w:tcPr>
                  <w:tcW w:w="440" w:type="dxa"/>
                  <w:tcBorders>
                    <w:bottom w:val="single" w:sz="4" w:space="0" w:color="CCCCCC"/>
                  </w:tcBorders>
                  <w:tcMar>
                    <w:top w:w="40" w:type="dxa"/>
                    <w:left w:w="40" w:type="dxa"/>
                    <w:bottom w:w="40" w:type="dxa"/>
                    <w:right w:w="40" w:type="dxa"/>
                  </w:tcMar>
                  <w:vAlign w:val="center"/>
                </w:tcPr>
                <w:p w14:paraId="676020B0"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sz w:val="16"/>
                      <w:szCs w:val="16"/>
                      <w:lang w:eastAsia="uk-UA"/>
                    </w:rPr>
                    <w:t>5</w:t>
                  </w:r>
                </w:p>
              </w:tc>
            </w:tr>
            <w:tr w:rsidR="00442474" w:rsidRPr="00442474" w14:paraId="35F72A23" w14:textId="77777777" w:rsidTr="00904D91">
              <w:tc>
                <w:tcPr>
                  <w:tcW w:w="9466" w:type="dxa"/>
                  <w:tcMar>
                    <w:top w:w="40" w:type="dxa"/>
                    <w:left w:w="40" w:type="dxa"/>
                    <w:bottom w:w="40" w:type="dxa"/>
                    <w:right w:w="40" w:type="dxa"/>
                  </w:tcMar>
                  <w:vAlign w:val="center"/>
                </w:tcPr>
                <w:p w14:paraId="4E948678"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sz w:val="16"/>
                      <w:szCs w:val="16"/>
                      <w:lang w:eastAsia="uk-UA"/>
                    </w:rPr>
                    <w:t>More than 2 hours</w:t>
                  </w:r>
                </w:p>
              </w:tc>
              <w:tc>
                <w:tcPr>
                  <w:tcW w:w="600" w:type="dxa"/>
                  <w:tcMar>
                    <w:top w:w="40" w:type="dxa"/>
                    <w:left w:w="40" w:type="dxa"/>
                    <w:bottom w:w="40" w:type="dxa"/>
                    <w:right w:w="40" w:type="dxa"/>
                  </w:tcMar>
                  <w:vAlign w:val="center"/>
                </w:tcPr>
                <w:tbl>
                  <w:tblPr>
                    <w:tblStyle w:val="TableGrid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00"/>
                  </w:tblGrid>
                  <w:tr w:rsidR="00442474" w:rsidRPr="00442474" w14:paraId="6017A15A" w14:textId="77777777" w:rsidTr="00904D91">
                    <w:trPr>
                      <w:jc w:val="center"/>
                    </w:trPr>
                    <w:tc>
                      <w:tcPr>
                        <w:tcW w:w="300" w:type="dxa"/>
                        <w:tcMar>
                          <w:top w:w="40" w:type="dxa"/>
                          <w:left w:w="40" w:type="dxa"/>
                          <w:bottom w:w="40" w:type="dxa"/>
                          <w:right w:w="40" w:type="dxa"/>
                        </w:tcMar>
                        <w:vAlign w:val="center"/>
                      </w:tcPr>
                      <w:p w14:paraId="32F79B90" w14:textId="77777777" w:rsidR="00442474" w:rsidRPr="00442474" w:rsidRDefault="00442474" w:rsidP="00442474">
                        <w:pPr>
                          <w:spacing w:before="0" w:after="0"/>
                          <w:rPr>
                            <w:rFonts w:ascii="Times New Roman" w:hAnsi="Times New Roman"/>
                            <w:sz w:val="16"/>
                            <w:szCs w:val="16"/>
                            <w:lang w:eastAsia="uk-UA"/>
                          </w:rPr>
                        </w:pPr>
                        <w:r w:rsidRPr="00442474">
                          <w:rPr>
                            <w:rFonts w:ascii="Wingdings" w:eastAsia="Wingdings" w:hAnsi="Wingdings" w:cs="Wingdings"/>
                            <w:sz w:val="16"/>
                            <w:szCs w:val="16"/>
                            <w:lang w:eastAsia="uk-UA"/>
                          </w:rPr>
                          <w:t>¡</w:t>
                        </w:r>
                      </w:p>
                    </w:tc>
                  </w:tr>
                </w:tbl>
                <w:p w14:paraId="0595E2D3" w14:textId="77777777" w:rsidR="00442474" w:rsidRPr="00442474" w:rsidRDefault="00442474" w:rsidP="00442474">
                  <w:pPr>
                    <w:spacing w:before="0" w:after="0"/>
                    <w:rPr>
                      <w:rFonts w:ascii="Times New Roman" w:hAnsi="Times New Roman"/>
                      <w:sz w:val="16"/>
                      <w:szCs w:val="16"/>
                      <w:lang w:eastAsia="uk-UA"/>
                    </w:rPr>
                  </w:pPr>
                </w:p>
              </w:tc>
              <w:tc>
                <w:tcPr>
                  <w:tcW w:w="440" w:type="dxa"/>
                  <w:tcMar>
                    <w:top w:w="40" w:type="dxa"/>
                    <w:left w:w="40" w:type="dxa"/>
                    <w:bottom w:w="40" w:type="dxa"/>
                    <w:right w:w="40" w:type="dxa"/>
                  </w:tcMar>
                  <w:vAlign w:val="center"/>
                </w:tcPr>
                <w:p w14:paraId="622B660F"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sz w:val="16"/>
                      <w:szCs w:val="16"/>
                      <w:lang w:eastAsia="uk-UA"/>
                    </w:rPr>
                    <w:t>6</w:t>
                  </w:r>
                </w:p>
              </w:tc>
            </w:tr>
          </w:tbl>
          <w:p w14:paraId="66184EA3" w14:textId="77777777" w:rsidR="00442474" w:rsidRPr="00442474" w:rsidRDefault="00442474" w:rsidP="00442474">
            <w:pPr>
              <w:spacing w:before="0" w:after="0"/>
              <w:rPr>
                <w:rFonts w:ascii="Times New Roman" w:hAnsi="Times New Roman"/>
                <w:sz w:val="16"/>
                <w:szCs w:val="16"/>
                <w:lang w:eastAsia="uk-UA"/>
              </w:rPr>
            </w:pPr>
          </w:p>
        </w:tc>
      </w:tr>
    </w:tbl>
    <w:p w14:paraId="5204B7C0" w14:textId="77777777" w:rsidR="00442474" w:rsidRPr="00442474" w:rsidRDefault="00442474" w:rsidP="00442474">
      <w:pPr>
        <w:spacing w:before="0" w:after="0"/>
        <w:rPr>
          <w:rFonts w:ascii="Times New Roman" w:eastAsia="Times New Roman" w:hAnsi="Times New Roman" w:cs="Times New Roman"/>
          <w:sz w:val="16"/>
          <w:szCs w:val="16"/>
          <w:lang w:eastAsia="uk-UA"/>
        </w:rPr>
      </w:pPr>
    </w:p>
    <w:tbl>
      <w:tblPr>
        <w:tblStyle w:val="TableGrid1"/>
        <w:tblW w:w="0" w:type="auto"/>
        <w:tblBorders>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10506"/>
      </w:tblGrid>
      <w:tr w:rsidR="00442474" w:rsidRPr="00442474" w14:paraId="3B6ECDE0" w14:textId="77777777" w:rsidTr="00904D91">
        <w:trPr>
          <w:tblHeader/>
        </w:trPr>
        <w:tc>
          <w:tcPr>
            <w:tcW w:w="10506" w:type="dxa"/>
            <w:tcMar>
              <w:top w:w="0" w:type="dxa"/>
              <w:left w:w="0" w:type="dxa"/>
              <w:bottom w:w="0" w:type="dxa"/>
              <w:right w:w="0" w:type="dxa"/>
            </w:tcMar>
          </w:tcPr>
          <w:tbl>
            <w:tblPr>
              <w:tblStyle w:val="TableGrid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75"/>
              <w:gridCol w:w="8921"/>
            </w:tblGrid>
            <w:tr w:rsidR="00442474" w:rsidRPr="00442474" w14:paraId="2FA9E78E" w14:textId="77777777" w:rsidTr="00904D91">
              <w:tc>
                <w:tcPr>
                  <w:tcW w:w="1576" w:type="dxa"/>
                  <w:tcBorders>
                    <w:bottom w:val="single" w:sz="4" w:space="0" w:color="auto"/>
                    <w:right w:val="single" w:sz="4" w:space="0" w:color="auto"/>
                  </w:tcBorders>
                  <w:shd w:val="clear" w:color="auto" w:fill="62EFD3"/>
                  <w:tcMar>
                    <w:top w:w="60" w:type="dxa"/>
                    <w:left w:w="60" w:type="dxa"/>
                    <w:bottom w:w="60" w:type="dxa"/>
                    <w:right w:w="60" w:type="dxa"/>
                  </w:tcMar>
                </w:tcPr>
                <w:p w14:paraId="1A0A2023"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b/>
                      <w:sz w:val="16"/>
                      <w:szCs w:val="16"/>
                      <w:lang w:eastAsia="uk-UA"/>
                    </w:rPr>
                    <w:t>reise_bomp</w:t>
                  </w:r>
                </w:p>
              </w:tc>
              <w:tc>
                <w:tcPr>
                  <w:tcW w:w="8930" w:type="dxa"/>
                  <w:tcBorders>
                    <w:bottom w:val="single" w:sz="4" w:space="0" w:color="auto"/>
                  </w:tcBorders>
                  <w:shd w:val="clear" w:color="auto" w:fill="62EFD3"/>
                  <w:tcMar>
                    <w:top w:w="0" w:type="dxa"/>
                    <w:left w:w="60" w:type="dxa"/>
                    <w:bottom w:w="0" w:type="dxa"/>
                    <w:right w:w="0" w:type="dxa"/>
                  </w:tcMar>
                </w:tcPr>
                <w:p w14:paraId="117F9AF6" w14:textId="77777777" w:rsidR="00442474" w:rsidRPr="00442474" w:rsidRDefault="00442474" w:rsidP="00442474">
                  <w:pPr>
                    <w:keepNext/>
                    <w:spacing w:before="0" w:after="0"/>
                    <w:outlineLvl w:val="0"/>
                    <w:rPr>
                      <w:rFonts w:ascii="Arial" w:hAnsi="Arial" w:cs="Arial"/>
                      <w:b/>
                      <w:bCs/>
                      <w:kern w:val="32"/>
                      <w:sz w:val="16"/>
                      <w:szCs w:val="16"/>
                      <w:lang w:eastAsia="uk-UA"/>
                    </w:rPr>
                  </w:pPr>
                  <w:r w:rsidRPr="00442474">
                    <w:rPr>
                      <w:rFonts w:ascii="Arial" w:eastAsia="Arial" w:hAnsi="Arial" w:cs="Arial"/>
                      <w:b/>
                      <w:bCs/>
                      <w:kern w:val="32"/>
                      <w:sz w:val="16"/>
                      <w:szCs w:val="16"/>
                      <w:lang w:eastAsia="uk-UA"/>
                    </w:rPr>
                    <w:t>Think about the journey from home to the destination you have entered.</w:t>
                  </w:r>
                </w:p>
                <w:p w14:paraId="67688457" w14:textId="77777777" w:rsidR="00442474" w:rsidRPr="00442474" w:rsidRDefault="00442474" w:rsidP="00442474">
                  <w:pPr>
                    <w:keepNext/>
                    <w:spacing w:before="0" w:after="0"/>
                    <w:outlineLvl w:val="0"/>
                    <w:rPr>
                      <w:rFonts w:ascii="Arial" w:hAnsi="Arial" w:cs="Arial"/>
                      <w:b/>
                      <w:bCs/>
                      <w:kern w:val="32"/>
                      <w:sz w:val="16"/>
                      <w:szCs w:val="16"/>
                      <w:lang w:eastAsia="uk-UA"/>
                    </w:rPr>
                  </w:pPr>
                  <w:r w:rsidRPr="00442474">
                    <w:rPr>
                      <w:rFonts w:ascii="Arial" w:eastAsia="Arial" w:hAnsi="Arial" w:cs="Arial"/>
                      <w:b/>
                      <w:bCs/>
                      <w:kern w:val="32"/>
                      <w:sz w:val="16"/>
                      <w:szCs w:val="16"/>
                      <w:lang w:eastAsia="uk-UA"/>
                    </w:rPr>
                    <w:t>Do you pay tolls on this journey?</w:t>
                  </w:r>
                </w:p>
              </w:tc>
            </w:tr>
          </w:tbl>
          <w:p w14:paraId="24250648" w14:textId="77777777" w:rsidR="00442474" w:rsidRPr="00442474" w:rsidRDefault="00442474" w:rsidP="00442474">
            <w:pPr>
              <w:spacing w:before="0" w:after="0"/>
              <w:rPr>
                <w:rFonts w:ascii="Times New Roman" w:hAnsi="Times New Roman"/>
                <w:sz w:val="16"/>
                <w:szCs w:val="16"/>
                <w:lang w:eastAsia="uk-UA"/>
              </w:rPr>
            </w:pPr>
          </w:p>
        </w:tc>
      </w:tr>
      <w:tr w:rsidR="00442474" w:rsidRPr="00442474" w14:paraId="1E4FF57D" w14:textId="77777777" w:rsidTr="00904D91">
        <w:tc>
          <w:tcPr>
            <w:tcW w:w="10506" w:type="dxa"/>
            <w:tcMar>
              <w:top w:w="0" w:type="dxa"/>
              <w:left w:w="0" w:type="dxa"/>
              <w:bottom w:w="0" w:type="dxa"/>
              <w:right w:w="0" w:type="dxa"/>
            </w:tcMar>
          </w:tcPr>
          <w:tbl>
            <w:tblPr>
              <w:tblStyle w:val="TableGrid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9456"/>
              <w:gridCol w:w="600"/>
              <w:gridCol w:w="440"/>
            </w:tblGrid>
            <w:tr w:rsidR="00442474" w:rsidRPr="00442474" w14:paraId="4800F11A" w14:textId="77777777" w:rsidTr="00904D91">
              <w:tc>
                <w:tcPr>
                  <w:tcW w:w="10506" w:type="dxa"/>
                  <w:gridSpan w:val="3"/>
                </w:tcPr>
                <w:p w14:paraId="24DCDC6C" w14:textId="77777777" w:rsidR="00442474" w:rsidRPr="00442474" w:rsidRDefault="00442474" w:rsidP="00442474">
                  <w:pPr>
                    <w:spacing w:before="0" w:after="0"/>
                    <w:rPr>
                      <w:rFonts w:ascii="Times New Roman" w:hAnsi="Times New Roman"/>
                      <w:sz w:val="16"/>
                      <w:szCs w:val="16"/>
                      <w:lang w:eastAsia="uk-UA"/>
                    </w:rPr>
                  </w:pPr>
                  <w:r w:rsidRPr="00442474">
                    <w:rPr>
                      <w:rFonts w:ascii="Wingdings" w:eastAsia="Wingdings" w:hAnsi="Wingdings" w:cs="Wingdings"/>
                      <w:sz w:val="16"/>
                      <w:szCs w:val="16"/>
                      <w:lang w:eastAsia="uk-UA"/>
                    </w:rPr>
                    <w:t>w</w:t>
                  </w:r>
                  <w:r w:rsidRPr="00442474">
                    <w:rPr>
                      <w:rFonts w:ascii="Arial" w:eastAsia="Arial" w:hAnsi="Arial" w:cs="Arial"/>
                      <w:b/>
                      <w:sz w:val="16"/>
                      <w:szCs w:val="16"/>
                      <w:lang w:eastAsia="uk-UA"/>
                    </w:rPr>
                    <w:t xml:space="preserve"> Filter: </w:t>
                  </w:r>
                  <w:r w:rsidRPr="00442474">
                    <w:rPr>
                      <w:rFonts w:ascii="Arial" w:eastAsia="Arial" w:hAnsi="Arial" w:cs="Arial"/>
                      <w:sz w:val="16"/>
                      <w:szCs w:val="16"/>
                      <w:lang w:eastAsia="uk-UA"/>
                    </w:rPr>
                    <w:t>\reise_trmid.a=1; 2</w:t>
                  </w:r>
                </w:p>
              </w:tc>
            </w:tr>
            <w:tr w:rsidR="00442474" w:rsidRPr="00442474" w14:paraId="64E408CE" w14:textId="77777777" w:rsidTr="00904D91">
              <w:tc>
                <w:tcPr>
                  <w:tcW w:w="9466" w:type="dxa"/>
                  <w:tcBorders>
                    <w:bottom w:val="single" w:sz="4" w:space="0" w:color="CCCCCC"/>
                  </w:tcBorders>
                  <w:tcMar>
                    <w:top w:w="40" w:type="dxa"/>
                    <w:left w:w="40" w:type="dxa"/>
                    <w:bottom w:w="40" w:type="dxa"/>
                    <w:right w:w="40" w:type="dxa"/>
                  </w:tcMar>
                  <w:vAlign w:val="center"/>
                </w:tcPr>
                <w:p w14:paraId="672E526D"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sz w:val="16"/>
                      <w:szCs w:val="16"/>
                      <w:lang w:eastAsia="uk-UA"/>
                    </w:rPr>
                    <w:t>Yes</w:t>
                  </w:r>
                </w:p>
              </w:tc>
              <w:tc>
                <w:tcPr>
                  <w:tcW w:w="600" w:type="dxa"/>
                  <w:tcBorders>
                    <w:bottom w:val="single" w:sz="4" w:space="0" w:color="CCCCCC"/>
                  </w:tcBorders>
                  <w:tcMar>
                    <w:top w:w="40" w:type="dxa"/>
                    <w:left w:w="40" w:type="dxa"/>
                    <w:bottom w:w="40" w:type="dxa"/>
                    <w:right w:w="40" w:type="dxa"/>
                  </w:tcMar>
                  <w:vAlign w:val="center"/>
                </w:tcPr>
                <w:tbl>
                  <w:tblPr>
                    <w:tblStyle w:val="TableGrid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00"/>
                  </w:tblGrid>
                  <w:tr w:rsidR="00442474" w:rsidRPr="00442474" w14:paraId="3185423A" w14:textId="77777777" w:rsidTr="00904D91">
                    <w:trPr>
                      <w:jc w:val="center"/>
                    </w:trPr>
                    <w:tc>
                      <w:tcPr>
                        <w:tcW w:w="300" w:type="dxa"/>
                        <w:tcMar>
                          <w:top w:w="40" w:type="dxa"/>
                          <w:left w:w="40" w:type="dxa"/>
                          <w:bottom w:w="40" w:type="dxa"/>
                          <w:right w:w="40" w:type="dxa"/>
                        </w:tcMar>
                        <w:vAlign w:val="center"/>
                      </w:tcPr>
                      <w:p w14:paraId="771D1395" w14:textId="77777777" w:rsidR="00442474" w:rsidRPr="00442474" w:rsidRDefault="00442474" w:rsidP="00442474">
                        <w:pPr>
                          <w:spacing w:before="0" w:after="0"/>
                          <w:rPr>
                            <w:rFonts w:ascii="Times New Roman" w:hAnsi="Times New Roman"/>
                            <w:sz w:val="16"/>
                            <w:szCs w:val="16"/>
                            <w:lang w:eastAsia="uk-UA"/>
                          </w:rPr>
                        </w:pPr>
                        <w:r w:rsidRPr="00442474">
                          <w:rPr>
                            <w:rFonts w:ascii="Wingdings" w:eastAsia="Wingdings" w:hAnsi="Wingdings" w:cs="Wingdings"/>
                            <w:sz w:val="16"/>
                            <w:szCs w:val="16"/>
                            <w:lang w:eastAsia="uk-UA"/>
                          </w:rPr>
                          <w:t>¡</w:t>
                        </w:r>
                      </w:p>
                    </w:tc>
                  </w:tr>
                </w:tbl>
                <w:p w14:paraId="604A71BA" w14:textId="77777777" w:rsidR="00442474" w:rsidRPr="00442474" w:rsidRDefault="00442474" w:rsidP="00442474">
                  <w:pPr>
                    <w:spacing w:before="0" w:after="0"/>
                    <w:rPr>
                      <w:rFonts w:ascii="Times New Roman" w:hAnsi="Times New Roman"/>
                      <w:sz w:val="16"/>
                      <w:szCs w:val="16"/>
                      <w:lang w:eastAsia="uk-UA"/>
                    </w:rPr>
                  </w:pPr>
                </w:p>
              </w:tc>
              <w:tc>
                <w:tcPr>
                  <w:tcW w:w="440" w:type="dxa"/>
                  <w:tcBorders>
                    <w:bottom w:val="single" w:sz="4" w:space="0" w:color="CCCCCC"/>
                  </w:tcBorders>
                  <w:tcMar>
                    <w:top w:w="40" w:type="dxa"/>
                    <w:left w:w="40" w:type="dxa"/>
                    <w:bottom w:w="40" w:type="dxa"/>
                    <w:right w:w="40" w:type="dxa"/>
                  </w:tcMar>
                  <w:vAlign w:val="center"/>
                </w:tcPr>
                <w:p w14:paraId="22F9D16D"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sz w:val="16"/>
                      <w:szCs w:val="16"/>
                      <w:lang w:eastAsia="uk-UA"/>
                    </w:rPr>
                    <w:t>1</w:t>
                  </w:r>
                </w:p>
              </w:tc>
            </w:tr>
            <w:tr w:rsidR="00442474" w:rsidRPr="00442474" w14:paraId="6DDFF2ED" w14:textId="77777777" w:rsidTr="00904D91">
              <w:tc>
                <w:tcPr>
                  <w:tcW w:w="9466" w:type="dxa"/>
                  <w:tcBorders>
                    <w:bottom w:val="single" w:sz="4" w:space="0" w:color="CCCCCC"/>
                  </w:tcBorders>
                  <w:tcMar>
                    <w:top w:w="40" w:type="dxa"/>
                    <w:left w:w="40" w:type="dxa"/>
                    <w:bottom w:w="40" w:type="dxa"/>
                    <w:right w:w="40" w:type="dxa"/>
                  </w:tcMar>
                  <w:vAlign w:val="center"/>
                </w:tcPr>
                <w:p w14:paraId="1B32A83F"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sz w:val="16"/>
                      <w:szCs w:val="16"/>
                      <w:lang w:eastAsia="uk-UA"/>
                    </w:rPr>
                    <w:t>No</w:t>
                  </w:r>
                </w:p>
              </w:tc>
              <w:tc>
                <w:tcPr>
                  <w:tcW w:w="600" w:type="dxa"/>
                  <w:tcBorders>
                    <w:bottom w:val="single" w:sz="4" w:space="0" w:color="CCCCCC"/>
                  </w:tcBorders>
                  <w:tcMar>
                    <w:top w:w="40" w:type="dxa"/>
                    <w:left w:w="40" w:type="dxa"/>
                    <w:bottom w:w="40" w:type="dxa"/>
                    <w:right w:w="40" w:type="dxa"/>
                  </w:tcMar>
                  <w:vAlign w:val="center"/>
                </w:tcPr>
                <w:tbl>
                  <w:tblPr>
                    <w:tblStyle w:val="TableGrid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00"/>
                  </w:tblGrid>
                  <w:tr w:rsidR="00442474" w:rsidRPr="00442474" w14:paraId="550F34A9" w14:textId="77777777" w:rsidTr="00904D91">
                    <w:trPr>
                      <w:jc w:val="center"/>
                    </w:trPr>
                    <w:tc>
                      <w:tcPr>
                        <w:tcW w:w="300" w:type="dxa"/>
                        <w:tcMar>
                          <w:top w:w="40" w:type="dxa"/>
                          <w:left w:w="40" w:type="dxa"/>
                          <w:bottom w:w="40" w:type="dxa"/>
                          <w:right w:w="40" w:type="dxa"/>
                        </w:tcMar>
                        <w:vAlign w:val="center"/>
                      </w:tcPr>
                      <w:p w14:paraId="016D3176" w14:textId="77777777" w:rsidR="00442474" w:rsidRPr="00442474" w:rsidRDefault="00442474" w:rsidP="00442474">
                        <w:pPr>
                          <w:spacing w:before="0" w:after="0"/>
                          <w:rPr>
                            <w:rFonts w:ascii="Times New Roman" w:hAnsi="Times New Roman"/>
                            <w:sz w:val="16"/>
                            <w:szCs w:val="16"/>
                            <w:lang w:eastAsia="uk-UA"/>
                          </w:rPr>
                        </w:pPr>
                        <w:r w:rsidRPr="00442474">
                          <w:rPr>
                            <w:rFonts w:ascii="Wingdings" w:eastAsia="Wingdings" w:hAnsi="Wingdings" w:cs="Wingdings"/>
                            <w:sz w:val="16"/>
                            <w:szCs w:val="16"/>
                            <w:lang w:eastAsia="uk-UA"/>
                          </w:rPr>
                          <w:t>¡</w:t>
                        </w:r>
                      </w:p>
                    </w:tc>
                  </w:tr>
                </w:tbl>
                <w:p w14:paraId="43642B76" w14:textId="77777777" w:rsidR="00442474" w:rsidRPr="00442474" w:rsidRDefault="00442474" w:rsidP="00442474">
                  <w:pPr>
                    <w:spacing w:before="0" w:after="0"/>
                    <w:rPr>
                      <w:rFonts w:ascii="Times New Roman" w:hAnsi="Times New Roman"/>
                      <w:sz w:val="16"/>
                      <w:szCs w:val="16"/>
                      <w:lang w:eastAsia="uk-UA"/>
                    </w:rPr>
                  </w:pPr>
                </w:p>
              </w:tc>
              <w:tc>
                <w:tcPr>
                  <w:tcW w:w="440" w:type="dxa"/>
                  <w:tcBorders>
                    <w:bottom w:val="single" w:sz="4" w:space="0" w:color="CCCCCC"/>
                  </w:tcBorders>
                  <w:tcMar>
                    <w:top w:w="40" w:type="dxa"/>
                    <w:left w:w="40" w:type="dxa"/>
                    <w:bottom w:w="40" w:type="dxa"/>
                    <w:right w:w="40" w:type="dxa"/>
                  </w:tcMar>
                  <w:vAlign w:val="center"/>
                </w:tcPr>
                <w:p w14:paraId="74E41AAA"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sz w:val="16"/>
                      <w:szCs w:val="16"/>
                      <w:lang w:eastAsia="uk-UA"/>
                    </w:rPr>
                    <w:t>2</w:t>
                  </w:r>
                </w:p>
              </w:tc>
            </w:tr>
            <w:tr w:rsidR="00442474" w:rsidRPr="00442474" w14:paraId="32619901" w14:textId="77777777" w:rsidTr="00904D91">
              <w:tc>
                <w:tcPr>
                  <w:tcW w:w="9466" w:type="dxa"/>
                  <w:tcMar>
                    <w:top w:w="40" w:type="dxa"/>
                    <w:left w:w="40" w:type="dxa"/>
                    <w:bottom w:w="40" w:type="dxa"/>
                    <w:right w:w="40" w:type="dxa"/>
                  </w:tcMar>
                  <w:vAlign w:val="center"/>
                </w:tcPr>
                <w:p w14:paraId="43776203"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sz w:val="16"/>
                      <w:szCs w:val="16"/>
                      <w:lang w:eastAsia="uk-UA"/>
                    </w:rPr>
                    <w:t>Don't know</w:t>
                  </w:r>
                </w:p>
              </w:tc>
              <w:tc>
                <w:tcPr>
                  <w:tcW w:w="600" w:type="dxa"/>
                  <w:tcMar>
                    <w:top w:w="40" w:type="dxa"/>
                    <w:left w:w="40" w:type="dxa"/>
                    <w:bottom w:w="40" w:type="dxa"/>
                    <w:right w:w="40" w:type="dxa"/>
                  </w:tcMar>
                  <w:vAlign w:val="center"/>
                </w:tcPr>
                <w:tbl>
                  <w:tblPr>
                    <w:tblStyle w:val="TableGrid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00"/>
                  </w:tblGrid>
                  <w:tr w:rsidR="00442474" w:rsidRPr="00442474" w14:paraId="22630A23" w14:textId="77777777" w:rsidTr="00904D91">
                    <w:trPr>
                      <w:jc w:val="center"/>
                    </w:trPr>
                    <w:tc>
                      <w:tcPr>
                        <w:tcW w:w="300" w:type="dxa"/>
                        <w:tcMar>
                          <w:top w:w="40" w:type="dxa"/>
                          <w:left w:w="40" w:type="dxa"/>
                          <w:bottom w:w="40" w:type="dxa"/>
                          <w:right w:w="40" w:type="dxa"/>
                        </w:tcMar>
                        <w:vAlign w:val="center"/>
                      </w:tcPr>
                      <w:p w14:paraId="55F7E6EE" w14:textId="77777777" w:rsidR="00442474" w:rsidRPr="00442474" w:rsidRDefault="00442474" w:rsidP="00442474">
                        <w:pPr>
                          <w:spacing w:before="0" w:after="0"/>
                          <w:rPr>
                            <w:rFonts w:ascii="Times New Roman" w:hAnsi="Times New Roman"/>
                            <w:sz w:val="16"/>
                            <w:szCs w:val="16"/>
                            <w:lang w:eastAsia="uk-UA"/>
                          </w:rPr>
                        </w:pPr>
                        <w:r w:rsidRPr="00442474">
                          <w:rPr>
                            <w:rFonts w:ascii="Wingdings" w:eastAsia="Wingdings" w:hAnsi="Wingdings" w:cs="Wingdings"/>
                            <w:sz w:val="16"/>
                            <w:szCs w:val="16"/>
                            <w:lang w:eastAsia="uk-UA"/>
                          </w:rPr>
                          <w:t>¡</w:t>
                        </w:r>
                      </w:p>
                    </w:tc>
                  </w:tr>
                </w:tbl>
                <w:p w14:paraId="4C8893BE" w14:textId="77777777" w:rsidR="00442474" w:rsidRPr="00442474" w:rsidRDefault="00442474" w:rsidP="00442474">
                  <w:pPr>
                    <w:spacing w:before="0" w:after="0"/>
                    <w:rPr>
                      <w:rFonts w:ascii="Times New Roman" w:hAnsi="Times New Roman"/>
                      <w:sz w:val="16"/>
                      <w:szCs w:val="16"/>
                      <w:lang w:eastAsia="uk-UA"/>
                    </w:rPr>
                  </w:pPr>
                </w:p>
              </w:tc>
              <w:tc>
                <w:tcPr>
                  <w:tcW w:w="440" w:type="dxa"/>
                  <w:tcMar>
                    <w:top w:w="40" w:type="dxa"/>
                    <w:left w:w="40" w:type="dxa"/>
                    <w:bottom w:w="40" w:type="dxa"/>
                    <w:right w:w="40" w:type="dxa"/>
                  </w:tcMar>
                  <w:vAlign w:val="center"/>
                </w:tcPr>
                <w:p w14:paraId="2E98AE40"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sz w:val="16"/>
                      <w:szCs w:val="16"/>
                      <w:lang w:eastAsia="uk-UA"/>
                    </w:rPr>
                    <w:t>3</w:t>
                  </w:r>
                </w:p>
              </w:tc>
            </w:tr>
          </w:tbl>
          <w:p w14:paraId="65378757" w14:textId="77777777" w:rsidR="00442474" w:rsidRPr="00442474" w:rsidRDefault="00442474" w:rsidP="00442474">
            <w:pPr>
              <w:spacing w:before="0" w:after="0"/>
              <w:rPr>
                <w:rFonts w:ascii="Times New Roman" w:hAnsi="Times New Roman"/>
                <w:sz w:val="16"/>
                <w:szCs w:val="16"/>
                <w:lang w:eastAsia="uk-UA"/>
              </w:rPr>
            </w:pPr>
          </w:p>
        </w:tc>
      </w:tr>
    </w:tbl>
    <w:p w14:paraId="7C8990ED" w14:textId="77777777" w:rsidR="00442474" w:rsidRPr="00442474" w:rsidRDefault="00442474" w:rsidP="00442474">
      <w:pPr>
        <w:spacing w:before="0" w:after="0"/>
        <w:rPr>
          <w:rFonts w:ascii="Times New Roman" w:eastAsia="Times New Roman" w:hAnsi="Times New Roman" w:cs="Times New Roman"/>
          <w:sz w:val="16"/>
          <w:szCs w:val="16"/>
          <w:lang w:eastAsia="uk-UA"/>
        </w:rPr>
      </w:pPr>
    </w:p>
    <w:tbl>
      <w:tblPr>
        <w:tblStyle w:val="TableGrid1"/>
        <w:tblW w:w="0" w:type="auto"/>
        <w:tblBorders>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10506"/>
      </w:tblGrid>
      <w:tr w:rsidR="00442474" w:rsidRPr="00442474" w14:paraId="01888FD8" w14:textId="77777777" w:rsidTr="00904D91">
        <w:trPr>
          <w:tblHeader/>
        </w:trPr>
        <w:tc>
          <w:tcPr>
            <w:tcW w:w="10506" w:type="dxa"/>
            <w:tcMar>
              <w:top w:w="0" w:type="dxa"/>
              <w:left w:w="0" w:type="dxa"/>
              <w:bottom w:w="0" w:type="dxa"/>
              <w:right w:w="0" w:type="dxa"/>
            </w:tcMar>
          </w:tcPr>
          <w:tbl>
            <w:tblPr>
              <w:tblStyle w:val="TableGrid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75"/>
              <w:gridCol w:w="8921"/>
            </w:tblGrid>
            <w:tr w:rsidR="00442474" w:rsidRPr="00442474" w14:paraId="2ED7CC53" w14:textId="77777777" w:rsidTr="00904D91">
              <w:tc>
                <w:tcPr>
                  <w:tcW w:w="1576" w:type="dxa"/>
                  <w:tcBorders>
                    <w:bottom w:val="single" w:sz="4" w:space="0" w:color="auto"/>
                    <w:right w:val="single" w:sz="4" w:space="0" w:color="auto"/>
                  </w:tcBorders>
                  <w:shd w:val="clear" w:color="auto" w:fill="62EFD3"/>
                  <w:tcMar>
                    <w:top w:w="60" w:type="dxa"/>
                    <w:left w:w="60" w:type="dxa"/>
                    <w:bottom w:w="60" w:type="dxa"/>
                    <w:right w:w="60" w:type="dxa"/>
                  </w:tcMar>
                </w:tcPr>
                <w:p w14:paraId="4489D01B"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b/>
                      <w:sz w:val="16"/>
                      <w:szCs w:val="16"/>
                      <w:lang w:eastAsia="uk-UA"/>
                    </w:rPr>
                    <w:t>reise_kostn</w:t>
                  </w:r>
                </w:p>
              </w:tc>
              <w:tc>
                <w:tcPr>
                  <w:tcW w:w="8930" w:type="dxa"/>
                  <w:tcBorders>
                    <w:bottom w:val="single" w:sz="4" w:space="0" w:color="auto"/>
                  </w:tcBorders>
                  <w:shd w:val="clear" w:color="auto" w:fill="62EFD3"/>
                  <w:tcMar>
                    <w:top w:w="0" w:type="dxa"/>
                    <w:left w:w="60" w:type="dxa"/>
                    <w:bottom w:w="0" w:type="dxa"/>
                    <w:right w:w="0" w:type="dxa"/>
                  </w:tcMar>
                </w:tcPr>
                <w:p w14:paraId="760166F5" w14:textId="77777777" w:rsidR="00442474" w:rsidRPr="00442474" w:rsidRDefault="00442474" w:rsidP="00442474">
                  <w:pPr>
                    <w:keepNext/>
                    <w:spacing w:before="0" w:after="0"/>
                    <w:outlineLvl w:val="0"/>
                    <w:rPr>
                      <w:rFonts w:ascii="Arial" w:hAnsi="Arial" w:cs="Arial"/>
                      <w:b/>
                      <w:bCs/>
                      <w:kern w:val="32"/>
                      <w:sz w:val="16"/>
                      <w:szCs w:val="16"/>
                      <w:lang w:eastAsia="uk-UA"/>
                    </w:rPr>
                  </w:pPr>
                  <w:r w:rsidRPr="00442474">
                    <w:rPr>
                      <w:rFonts w:ascii="Arial" w:eastAsia="Arial" w:hAnsi="Arial" w:cs="Arial"/>
                      <w:b/>
                      <w:bCs/>
                      <w:kern w:val="32"/>
                      <w:sz w:val="16"/>
                      <w:szCs w:val="16"/>
                      <w:lang w:eastAsia="uk-UA"/>
                    </w:rPr>
                    <w:t>How much do you pay in tolls on this journey?</w:t>
                  </w:r>
                </w:p>
              </w:tc>
            </w:tr>
          </w:tbl>
          <w:p w14:paraId="27C667CB" w14:textId="77777777" w:rsidR="00442474" w:rsidRPr="00442474" w:rsidRDefault="00442474" w:rsidP="00442474">
            <w:pPr>
              <w:spacing w:before="0" w:after="0"/>
              <w:rPr>
                <w:rFonts w:ascii="Times New Roman" w:hAnsi="Times New Roman"/>
                <w:sz w:val="16"/>
                <w:szCs w:val="16"/>
                <w:lang w:eastAsia="uk-UA"/>
              </w:rPr>
            </w:pPr>
          </w:p>
        </w:tc>
      </w:tr>
      <w:tr w:rsidR="00442474" w:rsidRPr="00442474" w14:paraId="53595168" w14:textId="77777777" w:rsidTr="00904D91">
        <w:tc>
          <w:tcPr>
            <w:tcW w:w="10506" w:type="dxa"/>
            <w:tcMar>
              <w:top w:w="0" w:type="dxa"/>
              <w:left w:w="0" w:type="dxa"/>
              <w:bottom w:w="0" w:type="dxa"/>
              <w:right w:w="0" w:type="dxa"/>
            </w:tcMar>
          </w:tcPr>
          <w:tbl>
            <w:tblPr>
              <w:tblStyle w:val="TableGrid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9456"/>
              <w:gridCol w:w="600"/>
              <w:gridCol w:w="440"/>
            </w:tblGrid>
            <w:tr w:rsidR="00442474" w:rsidRPr="00442474" w14:paraId="643D2E6D" w14:textId="77777777" w:rsidTr="00904D91">
              <w:tc>
                <w:tcPr>
                  <w:tcW w:w="10506" w:type="dxa"/>
                  <w:gridSpan w:val="3"/>
                </w:tcPr>
                <w:p w14:paraId="6F0314AD" w14:textId="77777777" w:rsidR="00442474" w:rsidRPr="00442474" w:rsidRDefault="00442474" w:rsidP="00442474">
                  <w:pPr>
                    <w:spacing w:before="0" w:after="0"/>
                    <w:rPr>
                      <w:rFonts w:ascii="Times New Roman" w:hAnsi="Times New Roman"/>
                      <w:sz w:val="16"/>
                      <w:szCs w:val="16"/>
                      <w:lang w:eastAsia="uk-UA"/>
                    </w:rPr>
                  </w:pPr>
                  <w:r w:rsidRPr="00442474">
                    <w:rPr>
                      <w:rFonts w:ascii="Wingdings" w:eastAsia="Wingdings" w:hAnsi="Wingdings" w:cs="Wingdings"/>
                      <w:sz w:val="16"/>
                      <w:szCs w:val="16"/>
                      <w:lang w:eastAsia="uk-UA"/>
                    </w:rPr>
                    <w:t>w</w:t>
                  </w:r>
                  <w:r w:rsidRPr="00442474">
                    <w:rPr>
                      <w:rFonts w:ascii="Arial" w:eastAsia="Arial" w:hAnsi="Arial" w:cs="Arial"/>
                      <w:b/>
                      <w:sz w:val="16"/>
                      <w:szCs w:val="16"/>
                      <w:lang w:eastAsia="uk-UA"/>
                    </w:rPr>
                    <w:t xml:space="preserve"> Filter: </w:t>
                  </w:r>
                  <w:r w:rsidRPr="00442474">
                    <w:rPr>
                      <w:rFonts w:ascii="Arial" w:eastAsia="Arial" w:hAnsi="Arial" w:cs="Arial"/>
                      <w:sz w:val="16"/>
                      <w:szCs w:val="16"/>
                      <w:lang w:eastAsia="uk-UA"/>
                    </w:rPr>
                    <w:t>\reise_bomp.a=1</w:t>
                  </w:r>
                </w:p>
              </w:tc>
            </w:tr>
            <w:tr w:rsidR="00442474" w:rsidRPr="00442474" w14:paraId="2D5CC698" w14:textId="77777777" w:rsidTr="00904D91">
              <w:tc>
                <w:tcPr>
                  <w:tcW w:w="9466" w:type="dxa"/>
                  <w:tcBorders>
                    <w:bottom w:val="single" w:sz="4" w:space="0" w:color="CCCCCC"/>
                  </w:tcBorders>
                  <w:tcMar>
                    <w:top w:w="40" w:type="dxa"/>
                    <w:left w:w="40" w:type="dxa"/>
                    <w:bottom w:w="40" w:type="dxa"/>
                    <w:right w:w="40" w:type="dxa"/>
                  </w:tcMar>
                  <w:vAlign w:val="center"/>
                </w:tcPr>
                <w:p w14:paraId="1A2B0176"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sz w:val="16"/>
                      <w:szCs w:val="16"/>
                      <w:lang w:eastAsia="uk-UA"/>
                    </w:rPr>
                    <w:t>1-10 NOK</w:t>
                  </w:r>
                </w:p>
              </w:tc>
              <w:tc>
                <w:tcPr>
                  <w:tcW w:w="600" w:type="dxa"/>
                  <w:tcBorders>
                    <w:bottom w:val="single" w:sz="4" w:space="0" w:color="CCCCCC"/>
                  </w:tcBorders>
                  <w:tcMar>
                    <w:top w:w="40" w:type="dxa"/>
                    <w:left w:w="40" w:type="dxa"/>
                    <w:bottom w:w="40" w:type="dxa"/>
                    <w:right w:w="40" w:type="dxa"/>
                  </w:tcMar>
                  <w:vAlign w:val="center"/>
                </w:tcPr>
                <w:tbl>
                  <w:tblPr>
                    <w:tblStyle w:val="TableGrid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00"/>
                  </w:tblGrid>
                  <w:tr w:rsidR="00442474" w:rsidRPr="00442474" w14:paraId="065514EC" w14:textId="77777777" w:rsidTr="00904D91">
                    <w:trPr>
                      <w:jc w:val="center"/>
                    </w:trPr>
                    <w:tc>
                      <w:tcPr>
                        <w:tcW w:w="300" w:type="dxa"/>
                        <w:tcMar>
                          <w:top w:w="40" w:type="dxa"/>
                          <w:left w:w="40" w:type="dxa"/>
                          <w:bottom w:w="40" w:type="dxa"/>
                          <w:right w:w="40" w:type="dxa"/>
                        </w:tcMar>
                        <w:vAlign w:val="center"/>
                      </w:tcPr>
                      <w:p w14:paraId="7EE3DAFD" w14:textId="77777777" w:rsidR="00442474" w:rsidRPr="00442474" w:rsidRDefault="00442474" w:rsidP="00442474">
                        <w:pPr>
                          <w:spacing w:before="0" w:after="0"/>
                          <w:rPr>
                            <w:rFonts w:ascii="Times New Roman" w:hAnsi="Times New Roman"/>
                            <w:sz w:val="16"/>
                            <w:szCs w:val="16"/>
                            <w:lang w:eastAsia="uk-UA"/>
                          </w:rPr>
                        </w:pPr>
                        <w:r w:rsidRPr="00442474">
                          <w:rPr>
                            <w:rFonts w:ascii="Wingdings" w:eastAsia="Wingdings" w:hAnsi="Wingdings" w:cs="Wingdings"/>
                            <w:sz w:val="16"/>
                            <w:szCs w:val="16"/>
                            <w:lang w:eastAsia="uk-UA"/>
                          </w:rPr>
                          <w:t>¡</w:t>
                        </w:r>
                      </w:p>
                    </w:tc>
                  </w:tr>
                </w:tbl>
                <w:p w14:paraId="091062B3" w14:textId="77777777" w:rsidR="00442474" w:rsidRPr="00442474" w:rsidRDefault="00442474" w:rsidP="00442474">
                  <w:pPr>
                    <w:spacing w:before="0" w:after="0"/>
                    <w:rPr>
                      <w:rFonts w:ascii="Times New Roman" w:hAnsi="Times New Roman"/>
                      <w:sz w:val="16"/>
                      <w:szCs w:val="16"/>
                      <w:lang w:eastAsia="uk-UA"/>
                    </w:rPr>
                  </w:pPr>
                </w:p>
              </w:tc>
              <w:tc>
                <w:tcPr>
                  <w:tcW w:w="440" w:type="dxa"/>
                  <w:tcBorders>
                    <w:bottom w:val="single" w:sz="4" w:space="0" w:color="CCCCCC"/>
                  </w:tcBorders>
                  <w:tcMar>
                    <w:top w:w="40" w:type="dxa"/>
                    <w:left w:w="40" w:type="dxa"/>
                    <w:bottom w:w="40" w:type="dxa"/>
                    <w:right w:w="40" w:type="dxa"/>
                  </w:tcMar>
                  <w:vAlign w:val="center"/>
                </w:tcPr>
                <w:p w14:paraId="54A73302"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sz w:val="16"/>
                      <w:szCs w:val="16"/>
                      <w:lang w:eastAsia="uk-UA"/>
                    </w:rPr>
                    <w:t>1</w:t>
                  </w:r>
                </w:p>
              </w:tc>
            </w:tr>
            <w:tr w:rsidR="00442474" w:rsidRPr="00442474" w14:paraId="344D7EFF" w14:textId="77777777" w:rsidTr="00904D91">
              <w:tc>
                <w:tcPr>
                  <w:tcW w:w="9466" w:type="dxa"/>
                  <w:tcBorders>
                    <w:bottom w:val="single" w:sz="4" w:space="0" w:color="CCCCCC"/>
                  </w:tcBorders>
                  <w:tcMar>
                    <w:top w:w="40" w:type="dxa"/>
                    <w:left w:w="40" w:type="dxa"/>
                    <w:bottom w:w="40" w:type="dxa"/>
                    <w:right w:w="40" w:type="dxa"/>
                  </w:tcMar>
                  <w:vAlign w:val="center"/>
                </w:tcPr>
                <w:p w14:paraId="5B3B7A27"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sz w:val="16"/>
                      <w:szCs w:val="16"/>
                      <w:lang w:eastAsia="uk-UA"/>
                    </w:rPr>
                    <w:t>NOK 11-20</w:t>
                  </w:r>
                </w:p>
              </w:tc>
              <w:tc>
                <w:tcPr>
                  <w:tcW w:w="600" w:type="dxa"/>
                  <w:tcBorders>
                    <w:bottom w:val="single" w:sz="4" w:space="0" w:color="CCCCCC"/>
                  </w:tcBorders>
                  <w:tcMar>
                    <w:top w:w="40" w:type="dxa"/>
                    <w:left w:w="40" w:type="dxa"/>
                    <w:bottom w:w="40" w:type="dxa"/>
                    <w:right w:w="40" w:type="dxa"/>
                  </w:tcMar>
                  <w:vAlign w:val="center"/>
                </w:tcPr>
                <w:tbl>
                  <w:tblPr>
                    <w:tblStyle w:val="TableGrid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00"/>
                  </w:tblGrid>
                  <w:tr w:rsidR="00442474" w:rsidRPr="00442474" w14:paraId="48A98B28" w14:textId="77777777" w:rsidTr="00904D91">
                    <w:trPr>
                      <w:jc w:val="center"/>
                    </w:trPr>
                    <w:tc>
                      <w:tcPr>
                        <w:tcW w:w="300" w:type="dxa"/>
                        <w:tcMar>
                          <w:top w:w="40" w:type="dxa"/>
                          <w:left w:w="40" w:type="dxa"/>
                          <w:bottom w:w="40" w:type="dxa"/>
                          <w:right w:w="40" w:type="dxa"/>
                        </w:tcMar>
                        <w:vAlign w:val="center"/>
                      </w:tcPr>
                      <w:p w14:paraId="13CA0835" w14:textId="77777777" w:rsidR="00442474" w:rsidRPr="00442474" w:rsidRDefault="00442474" w:rsidP="00442474">
                        <w:pPr>
                          <w:spacing w:before="0" w:after="0"/>
                          <w:rPr>
                            <w:rFonts w:ascii="Times New Roman" w:hAnsi="Times New Roman"/>
                            <w:sz w:val="16"/>
                            <w:szCs w:val="16"/>
                            <w:lang w:eastAsia="uk-UA"/>
                          </w:rPr>
                        </w:pPr>
                        <w:r w:rsidRPr="00442474">
                          <w:rPr>
                            <w:rFonts w:ascii="Wingdings" w:eastAsia="Wingdings" w:hAnsi="Wingdings" w:cs="Wingdings"/>
                            <w:sz w:val="16"/>
                            <w:szCs w:val="16"/>
                            <w:lang w:eastAsia="uk-UA"/>
                          </w:rPr>
                          <w:t>¡</w:t>
                        </w:r>
                      </w:p>
                    </w:tc>
                  </w:tr>
                </w:tbl>
                <w:p w14:paraId="2B4C5653" w14:textId="77777777" w:rsidR="00442474" w:rsidRPr="00442474" w:rsidRDefault="00442474" w:rsidP="00442474">
                  <w:pPr>
                    <w:spacing w:before="0" w:after="0"/>
                    <w:rPr>
                      <w:rFonts w:ascii="Times New Roman" w:hAnsi="Times New Roman"/>
                      <w:sz w:val="16"/>
                      <w:szCs w:val="16"/>
                      <w:lang w:eastAsia="uk-UA"/>
                    </w:rPr>
                  </w:pPr>
                </w:p>
              </w:tc>
              <w:tc>
                <w:tcPr>
                  <w:tcW w:w="440" w:type="dxa"/>
                  <w:tcBorders>
                    <w:bottom w:val="single" w:sz="4" w:space="0" w:color="CCCCCC"/>
                  </w:tcBorders>
                  <w:tcMar>
                    <w:top w:w="40" w:type="dxa"/>
                    <w:left w:w="40" w:type="dxa"/>
                    <w:bottom w:w="40" w:type="dxa"/>
                    <w:right w:w="40" w:type="dxa"/>
                  </w:tcMar>
                  <w:vAlign w:val="center"/>
                </w:tcPr>
                <w:p w14:paraId="2A986AFF"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sz w:val="16"/>
                      <w:szCs w:val="16"/>
                      <w:lang w:eastAsia="uk-UA"/>
                    </w:rPr>
                    <w:t>2</w:t>
                  </w:r>
                </w:p>
              </w:tc>
            </w:tr>
            <w:tr w:rsidR="00442474" w:rsidRPr="00442474" w14:paraId="1EB84E01" w14:textId="77777777" w:rsidTr="00904D91">
              <w:tc>
                <w:tcPr>
                  <w:tcW w:w="9466" w:type="dxa"/>
                  <w:tcBorders>
                    <w:bottom w:val="single" w:sz="4" w:space="0" w:color="CCCCCC"/>
                  </w:tcBorders>
                  <w:tcMar>
                    <w:top w:w="40" w:type="dxa"/>
                    <w:left w:w="40" w:type="dxa"/>
                    <w:bottom w:w="40" w:type="dxa"/>
                    <w:right w:w="40" w:type="dxa"/>
                  </w:tcMar>
                  <w:vAlign w:val="center"/>
                </w:tcPr>
                <w:p w14:paraId="1C0DC59F"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sz w:val="16"/>
                      <w:szCs w:val="16"/>
                      <w:lang w:eastAsia="uk-UA"/>
                    </w:rPr>
                    <w:t>NOK 21-40</w:t>
                  </w:r>
                </w:p>
              </w:tc>
              <w:tc>
                <w:tcPr>
                  <w:tcW w:w="600" w:type="dxa"/>
                  <w:tcBorders>
                    <w:bottom w:val="single" w:sz="4" w:space="0" w:color="CCCCCC"/>
                  </w:tcBorders>
                  <w:tcMar>
                    <w:top w:w="40" w:type="dxa"/>
                    <w:left w:w="40" w:type="dxa"/>
                    <w:bottom w:w="40" w:type="dxa"/>
                    <w:right w:w="40" w:type="dxa"/>
                  </w:tcMar>
                  <w:vAlign w:val="center"/>
                </w:tcPr>
                <w:tbl>
                  <w:tblPr>
                    <w:tblStyle w:val="TableGrid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00"/>
                  </w:tblGrid>
                  <w:tr w:rsidR="00442474" w:rsidRPr="00442474" w14:paraId="0F2CF344" w14:textId="77777777" w:rsidTr="00904D91">
                    <w:trPr>
                      <w:jc w:val="center"/>
                    </w:trPr>
                    <w:tc>
                      <w:tcPr>
                        <w:tcW w:w="300" w:type="dxa"/>
                        <w:tcMar>
                          <w:top w:w="40" w:type="dxa"/>
                          <w:left w:w="40" w:type="dxa"/>
                          <w:bottom w:w="40" w:type="dxa"/>
                          <w:right w:w="40" w:type="dxa"/>
                        </w:tcMar>
                        <w:vAlign w:val="center"/>
                      </w:tcPr>
                      <w:p w14:paraId="57631517" w14:textId="77777777" w:rsidR="00442474" w:rsidRPr="00442474" w:rsidRDefault="00442474" w:rsidP="00442474">
                        <w:pPr>
                          <w:spacing w:before="0" w:after="0"/>
                          <w:rPr>
                            <w:rFonts w:ascii="Times New Roman" w:hAnsi="Times New Roman"/>
                            <w:sz w:val="16"/>
                            <w:szCs w:val="16"/>
                            <w:lang w:eastAsia="uk-UA"/>
                          </w:rPr>
                        </w:pPr>
                        <w:r w:rsidRPr="00442474">
                          <w:rPr>
                            <w:rFonts w:ascii="Wingdings" w:eastAsia="Wingdings" w:hAnsi="Wingdings" w:cs="Wingdings"/>
                            <w:sz w:val="16"/>
                            <w:szCs w:val="16"/>
                            <w:lang w:eastAsia="uk-UA"/>
                          </w:rPr>
                          <w:t>¡</w:t>
                        </w:r>
                      </w:p>
                    </w:tc>
                  </w:tr>
                </w:tbl>
                <w:p w14:paraId="4A7D3E5C" w14:textId="77777777" w:rsidR="00442474" w:rsidRPr="00442474" w:rsidRDefault="00442474" w:rsidP="00442474">
                  <w:pPr>
                    <w:spacing w:before="0" w:after="0"/>
                    <w:rPr>
                      <w:rFonts w:ascii="Times New Roman" w:hAnsi="Times New Roman"/>
                      <w:sz w:val="16"/>
                      <w:szCs w:val="16"/>
                      <w:lang w:eastAsia="uk-UA"/>
                    </w:rPr>
                  </w:pPr>
                </w:p>
              </w:tc>
              <w:tc>
                <w:tcPr>
                  <w:tcW w:w="440" w:type="dxa"/>
                  <w:tcBorders>
                    <w:bottom w:val="single" w:sz="4" w:space="0" w:color="CCCCCC"/>
                  </w:tcBorders>
                  <w:tcMar>
                    <w:top w:w="40" w:type="dxa"/>
                    <w:left w:w="40" w:type="dxa"/>
                    <w:bottom w:w="40" w:type="dxa"/>
                    <w:right w:w="40" w:type="dxa"/>
                  </w:tcMar>
                  <w:vAlign w:val="center"/>
                </w:tcPr>
                <w:p w14:paraId="41CE3447"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sz w:val="16"/>
                      <w:szCs w:val="16"/>
                      <w:lang w:eastAsia="uk-UA"/>
                    </w:rPr>
                    <w:t>3</w:t>
                  </w:r>
                </w:p>
              </w:tc>
            </w:tr>
            <w:tr w:rsidR="00442474" w:rsidRPr="00442474" w14:paraId="55158899" w14:textId="77777777" w:rsidTr="00904D91">
              <w:tc>
                <w:tcPr>
                  <w:tcW w:w="9466" w:type="dxa"/>
                  <w:tcBorders>
                    <w:bottom w:val="single" w:sz="4" w:space="0" w:color="CCCCCC"/>
                  </w:tcBorders>
                  <w:tcMar>
                    <w:top w:w="40" w:type="dxa"/>
                    <w:left w:w="40" w:type="dxa"/>
                    <w:bottom w:w="40" w:type="dxa"/>
                    <w:right w:w="40" w:type="dxa"/>
                  </w:tcMar>
                  <w:vAlign w:val="center"/>
                </w:tcPr>
                <w:p w14:paraId="1F953769"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sz w:val="16"/>
                      <w:szCs w:val="16"/>
                      <w:lang w:eastAsia="uk-UA"/>
                    </w:rPr>
                    <w:t>NOK 41-60</w:t>
                  </w:r>
                </w:p>
              </w:tc>
              <w:tc>
                <w:tcPr>
                  <w:tcW w:w="600" w:type="dxa"/>
                  <w:tcBorders>
                    <w:bottom w:val="single" w:sz="4" w:space="0" w:color="CCCCCC"/>
                  </w:tcBorders>
                  <w:tcMar>
                    <w:top w:w="40" w:type="dxa"/>
                    <w:left w:w="40" w:type="dxa"/>
                    <w:bottom w:w="40" w:type="dxa"/>
                    <w:right w:w="40" w:type="dxa"/>
                  </w:tcMar>
                  <w:vAlign w:val="center"/>
                </w:tcPr>
                <w:tbl>
                  <w:tblPr>
                    <w:tblStyle w:val="TableGrid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00"/>
                  </w:tblGrid>
                  <w:tr w:rsidR="00442474" w:rsidRPr="00442474" w14:paraId="2C799EA4" w14:textId="77777777" w:rsidTr="00904D91">
                    <w:trPr>
                      <w:jc w:val="center"/>
                    </w:trPr>
                    <w:tc>
                      <w:tcPr>
                        <w:tcW w:w="300" w:type="dxa"/>
                        <w:tcMar>
                          <w:top w:w="40" w:type="dxa"/>
                          <w:left w:w="40" w:type="dxa"/>
                          <w:bottom w:w="40" w:type="dxa"/>
                          <w:right w:w="40" w:type="dxa"/>
                        </w:tcMar>
                        <w:vAlign w:val="center"/>
                      </w:tcPr>
                      <w:p w14:paraId="3A7B6FB7" w14:textId="77777777" w:rsidR="00442474" w:rsidRPr="00442474" w:rsidRDefault="00442474" w:rsidP="00442474">
                        <w:pPr>
                          <w:spacing w:before="0" w:after="0"/>
                          <w:rPr>
                            <w:rFonts w:ascii="Times New Roman" w:hAnsi="Times New Roman"/>
                            <w:sz w:val="16"/>
                            <w:szCs w:val="16"/>
                            <w:lang w:eastAsia="uk-UA"/>
                          </w:rPr>
                        </w:pPr>
                        <w:r w:rsidRPr="00442474">
                          <w:rPr>
                            <w:rFonts w:ascii="Wingdings" w:eastAsia="Wingdings" w:hAnsi="Wingdings" w:cs="Wingdings"/>
                            <w:sz w:val="16"/>
                            <w:szCs w:val="16"/>
                            <w:lang w:eastAsia="uk-UA"/>
                          </w:rPr>
                          <w:t>¡</w:t>
                        </w:r>
                      </w:p>
                    </w:tc>
                  </w:tr>
                </w:tbl>
                <w:p w14:paraId="50C7C747" w14:textId="77777777" w:rsidR="00442474" w:rsidRPr="00442474" w:rsidRDefault="00442474" w:rsidP="00442474">
                  <w:pPr>
                    <w:spacing w:before="0" w:after="0"/>
                    <w:rPr>
                      <w:rFonts w:ascii="Times New Roman" w:hAnsi="Times New Roman"/>
                      <w:sz w:val="16"/>
                      <w:szCs w:val="16"/>
                      <w:lang w:eastAsia="uk-UA"/>
                    </w:rPr>
                  </w:pPr>
                </w:p>
              </w:tc>
              <w:tc>
                <w:tcPr>
                  <w:tcW w:w="440" w:type="dxa"/>
                  <w:tcBorders>
                    <w:bottom w:val="single" w:sz="4" w:space="0" w:color="CCCCCC"/>
                  </w:tcBorders>
                  <w:tcMar>
                    <w:top w:w="40" w:type="dxa"/>
                    <w:left w:w="40" w:type="dxa"/>
                    <w:bottom w:w="40" w:type="dxa"/>
                    <w:right w:w="40" w:type="dxa"/>
                  </w:tcMar>
                  <w:vAlign w:val="center"/>
                </w:tcPr>
                <w:p w14:paraId="1B34D67F"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sz w:val="16"/>
                      <w:szCs w:val="16"/>
                      <w:lang w:eastAsia="uk-UA"/>
                    </w:rPr>
                    <w:t>4</w:t>
                  </w:r>
                </w:p>
              </w:tc>
            </w:tr>
            <w:tr w:rsidR="00442474" w:rsidRPr="00442474" w14:paraId="60857757" w14:textId="77777777" w:rsidTr="00904D91">
              <w:tc>
                <w:tcPr>
                  <w:tcW w:w="9466" w:type="dxa"/>
                  <w:tcBorders>
                    <w:bottom w:val="single" w:sz="4" w:space="0" w:color="CCCCCC"/>
                  </w:tcBorders>
                  <w:tcMar>
                    <w:top w:w="40" w:type="dxa"/>
                    <w:left w:w="40" w:type="dxa"/>
                    <w:bottom w:w="40" w:type="dxa"/>
                    <w:right w:w="40" w:type="dxa"/>
                  </w:tcMar>
                  <w:vAlign w:val="center"/>
                </w:tcPr>
                <w:p w14:paraId="362633D8"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sz w:val="16"/>
                      <w:szCs w:val="16"/>
                      <w:lang w:eastAsia="uk-UA"/>
                    </w:rPr>
                    <w:t>NOK 61-100</w:t>
                  </w:r>
                </w:p>
              </w:tc>
              <w:tc>
                <w:tcPr>
                  <w:tcW w:w="600" w:type="dxa"/>
                  <w:tcBorders>
                    <w:bottom w:val="single" w:sz="4" w:space="0" w:color="CCCCCC"/>
                  </w:tcBorders>
                  <w:tcMar>
                    <w:top w:w="40" w:type="dxa"/>
                    <w:left w:w="40" w:type="dxa"/>
                    <w:bottom w:w="40" w:type="dxa"/>
                    <w:right w:w="40" w:type="dxa"/>
                  </w:tcMar>
                  <w:vAlign w:val="center"/>
                </w:tcPr>
                <w:tbl>
                  <w:tblPr>
                    <w:tblStyle w:val="TableGrid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00"/>
                  </w:tblGrid>
                  <w:tr w:rsidR="00442474" w:rsidRPr="00442474" w14:paraId="72A0EC38" w14:textId="77777777" w:rsidTr="00904D91">
                    <w:trPr>
                      <w:jc w:val="center"/>
                    </w:trPr>
                    <w:tc>
                      <w:tcPr>
                        <w:tcW w:w="300" w:type="dxa"/>
                        <w:tcMar>
                          <w:top w:w="40" w:type="dxa"/>
                          <w:left w:w="40" w:type="dxa"/>
                          <w:bottom w:w="40" w:type="dxa"/>
                          <w:right w:w="40" w:type="dxa"/>
                        </w:tcMar>
                        <w:vAlign w:val="center"/>
                      </w:tcPr>
                      <w:p w14:paraId="729FAC46" w14:textId="77777777" w:rsidR="00442474" w:rsidRPr="00442474" w:rsidRDefault="00442474" w:rsidP="00442474">
                        <w:pPr>
                          <w:spacing w:before="0" w:after="0"/>
                          <w:rPr>
                            <w:rFonts w:ascii="Times New Roman" w:hAnsi="Times New Roman"/>
                            <w:sz w:val="16"/>
                            <w:szCs w:val="16"/>
                            <w:lang w:eastAsia="uk-UA"/>
                          </w:rPr>
                        </w:pPr>
                        <w:r w:rsidRPr="00442474">
                          <w:rPr>
                            <w:rFonts w:ascii="Wingdings" w:eastAsia="Wingdings" w:hAnsi="Wingdings" w:cs="Wingdings"/>
                            <w:sz w:val="16"/>
                            <w:szCs w:val="16"/>
                            <w:lang w:eastAsia="uk-UA"/>
                          </w:rPr>
                          <w:t>¡</w:t>
                        </w:r>
                      </w:p>
                    </w:tc>
                  </w:tr>
                </w:tbl>
                <w:p w14:paraId="229304AD" w14:textId="77777777" w:rsidR="00442474" w:rsidRPr="00442474" w:rsidRDefault="00442474" w:rsidP="00442474">
                  <w:pPr>
                    <w:spacing w:before="0" w:after="0"/>
                    <w:rPr>
                      <w:rFonts w:ascii="Times New Roman" w:hAnsi="Times New Roman"/>
                      <w:sz w:val="16"/>
                      <w:szCs w:val="16"/>
                      <w:lang w:eastAsia="uk-UA"/>
                    </w:rPr>
                  </w:pPr>
                </w:p>
              </w:tc>
              <w:tc>
                <w:tcPr>
                  <w:tcW w:w="440" w:type="dxa"/>
                  <w:tcBorders>
                    <w:bottom w:val="single" w:sz="4" w:space="0" w:color="CCCCCC"/>
                  </w:tcBorders>
                  <w:tcMar>
                    <w:top w:w="40" w:type="dxa"/>
                    <w:left w:w="40" w:type="dxa"/>
                    <w:bottom w:w="40" w:type="dxa"/>
                    <w:right w:w="40" w:type="dxa"/>
                  </w:tcMar>
                  <w:vAlign w:val="center"/>
                </w:tcPr>
                <w:p w14:paraId="7D271CB6"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sz w:val="16"/>
                      <w:szCs w:val="16"/>
                      <w:lang w:eastAsia="uk-UA"/>
                    </w:rPr>
                    <w:t>5</w:t>
                  </w:r>
                </w:p>
              </w:tc>
            </w:tr>
            <w:tr w:rsidR="00442474" w:rsidRPr="00442474" w14:paraId="102B42D3" w14:textId="77777777" w:rsidTr="00904D91">
              <w:tc>
                <w:tcPr>
                  <w:tcW w:w="9466" w:type="dxa"/>
                  <w:tcBorders>
                    <w:bottom w:val="single" w:sz="4" w:space="0" w:color="CCCCCC"/>
                  </w:tcBorders>
                  <w:tcMar>
                    <w:top w:w="40" w:type="dxa"/>
                    <w:left w:w="40" w:type="dxa"/>
                    <w:bottom w:w="40" w:type="dxa"/>
                    <w:right w:w="40" w:type="dxa"/>
                  </w:tcMar>
                  <w:vAlign w:val="center"/>
                </w:tcPr>
                <w:p w14:paraId="7B401CF1"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sz w:val="16"/>
                      <w:szCs w:val="16"/>
                      <w:lang w:eastAsia="uk-UA"/>
                    </w:rPr>
                    <w:t>More than NOK 100</w:t>
                  </w:r>
                </w:p>
              </w:tc>
              <w:tc>
                <w:tcPr>
                  <w:tcW w:w="600" w:type="dxa"/>
                  <w:tcBorders>
                    <w:bottom w:val="single" w:sz="4" w:space="0" w:color="CCCCCC"/>
                  </w:tcBorders>
                  <w:tcMar>
                    <w:top w:w="40" w:type="dxa"/>
                    <w:left w:w="40" w:type="dxa"/>
                    <w:bottom w:w="40" w:type="dxa"/>
                    <w:right w:w="40" w:type="dxa"/>
                  </w:tcMar>
                  <w:vAlign w:val="center"/>
                </w:tcPr>
                <w:tbl>
                  <w:tblPr>
                    <w:tblStyle w:val="TableGrid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00"/>
                  </w:tblGrid>
                  <w:tr w:rsidR="00442474" w:rsidRPr="00442474" w14:paraId="453458B8" w14:textId="77777777" w:rsidTr="00904D91">
                    <w:trPr>
                      <w:jc w:val="center"/>
                    </w:trPr>
                    <w:tc>
                      <w:tcPr>
                        <w:tcW w:w="300" w:type="dxa"/>
                        <w:tcMar>
                          <w:top w:w="40" w:type="dxa"/>
                          <w:left w:w="40" w:type="dxa"/>
                          <w:bottom w:w="40" w:type="dxa"/>
                          <w:right w:w="40" w:type="dxa"/>
                        </w:tcMar>
                        <w:vAlign w:val="center"/>
                      </w:tcPr>
                      <w:p w14:paraId="65A34FAC" w14:textId="77777777" w:rsidR="00442474" w:rsidRPr="00442474" w:rsidRDefault="00442474" w:rsidP="00442474">
                        <w:pPr>
                          <w:spacing w:before="0" w:after="0"/>
                          <w:rPr>
                            <w:rFonts w:ascii="Times New Roman" w:hAnsi="Times New Roman"/>
                            <w:sz w:val="16"/>
                            <w:szCs w:val="16"/>
                            <w:lang w:eastAsia="uk-UA"/>
                          </w:rPr>
                        </w:pPr>
                        <w:r w:rsidRPr="00442474">
                          <w:rPr>
                            <w:rFonts w:ascii="Wingdings" w:eastAsia="Wingdings" w:hAnsi="Wingdings" w:cs="Wingdings"/>
                            <w:sz w:val="16"/>
                            <w:szCs w:val="16"/>
                            <w:lang w:eastAsia="uk-UA"/>
                          </w:rPr>
                          <w:t>¡</w:t>
                        </w:r>
                      </w:p>
                    </w:tc>
                  </w:tr>
                </w:tbl>
                <w:p w14:paraId="043C5F84" w14:textId="77777777" w:rsidR="00442474" w:rsidRPr="00442474" w:rsidRDefault="00442474" w:rsidP="00442474">
                  <w:pPr>
                    <w:spacing w:before="0" w:after="0"/>
                    <w:rPr>
                      <w:rFonts w:ascii="Times New Roman" w:hAnsi="Times New Roman"/>
                      <w:sz w:val="16"/>
                      <w:szCs w:val="16"/>
                      <w:lang w:eastAsia="uk-UA"/>
                    </w:rPr>
                  </w:pPr>
                </w:p>
              </w:tc>
              <w:tc>
                <w:tcPr>
                  <w:tcW w:w="440" w:type="dxa"/>
                  <w:tcBorders>
                    <w:bottom w:val="single" w:sz="4" w:space="0" w:color="CCCCCC"/>
                  </w:tcBorders>
                  <w:tcMar>
                    <w:top w:w="40" w:type="dxa"/>
                    <w:left w:w="40" w:type="dxa"/>
                    <w:bottom w:w="40" w:type="dxa"/>
                    <w:right w:w="40" w:type="dxa"/>
                  </w:tcMar>
                  <w:vAlign w:val="center"/>
                </w:tcPr>
                <w:p w14:paraId="1B29082C"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sz w:val="16"/>
                      <w:szCs w:val="16"/>
                      <w:lang w:eastAsia="uk-UA"/>
                    </w:rPr>
                    <w:t>6</w:t>
                  </w:r>
                </w:p>
              </w:tc>
            </w:tr>
            <w:tr w:rsidR="00442474" w:rsidRPr="00442474" w14:paraId="1C101832" w14:textId="77777777" w:rsidTr="00904D91">
              <w:tc>
                <w:tcPr>
                  <w:tcW w:w="9466" w:type="dxa"/>
                  <w:tcBorders>
                    <w:bottom w:val="single" w:sz="4" w:space="0" w:color="CCCCCC"/>
                  </w:tcBorders>
                  <w:tcMar>
                    <w:top w:w="40" w:type="dxa"/>
                    <w:left w:w="40" w:type="dxa"/>
                    <w:bottom w:w="40" w:type="dxa"/>
                    <w:right w:w="40" w:type="dxa"/>
                  </w:tcMar>
                  <w:vAlign w:val="center"/>
                </w:tcPr>
                <w:p w14:paraId="66AF4D06"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sz w:val="16"/>
                      <w:szCs w:val="16"/>
                      <w:lang w:eastAsia="uk-UA"/>
                    </w:rPr>
                    <w:t>Don't know</w:t>
                  </w:r>
                </w:p>
              </w:tc>
              <w:tc>
                <w:tcPr>
                  <w:tcW w:w="600" w:type="dxa"/>
                  <w:tcBorders>
                    <w:bottom w:val="single" w:sz="4" w:space="0" w:color="CCCCCC"/>
                  </w:tcBorders>
                  <w:tcMar>
                    <w:top w:w="40" w:type="dxa"/>
                    <w:left w:w="40" w:type="dxa"/>
                    <w:bottom w:w="40" w:type="dxa"/>
                    <w:right w:w="40" w:type="dxa"/>
                  </w:tcMar>
                  <w:vAlign w:val="center"/>
                </w:tcPr>
                <w:tbl>
                  <w:tblPr>
                    <w:tblStyle w:val="TableGrid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00"/>
                  </w:tblGrid>
                  <w:tr w:rsidR="00442474" w:rsidRPr="00442474" w14:paraId="7D97A678" w14:textId="77777777" w:rsidTr="00904D91">
                    <w:trPr>
                      <w:jc w:val="center"/>
                    </w:trPr>
                    <w:tc>
                      <w:tcPr>
                        <w:tcW w:w="300" w:type="dxa"/>
                        <w:tcMar>
                          <w:top w:w="40" w:type="dxa"/>
                          <w:left w:w="40" w:type="dxa"/>
                          <w:bottom w:w="40" w:type="dxa"/>
                          <w:right w:w="40" w:type="dxa"/>
                        </w:tcMar>
                        <w:vAlign w:val="center"/>
                      </w:tcPr>
                      <w:p w14:paraId="6E2ADE1B" w14:textId="77777777" w:rsidR="00442474" w:rsidRPr="00442474" w:rsidRDefault="00442474" w:rsidP="00442474">
                        <w:pPr>
                          <w:spacing w:before="0" w:after="0"/>
                          <w:rPr>
                            <w:rFonts w:ascii="Times New Roman" w:hAnsi="Times New Roman"/>
                            <w:sz w:val="16"/>
                            <w:szCs w:val="16"/>
                            <w:lang w:eastAsia="uk-UA"/>
                          </w:rPr>
                        </w:pPr>
                        <w:r w:rsidRPr="00442474">
                          <w:rPr>
                            <w:rFonts w:ascii="Wingdings" w:eastAsia="Wingdings" w:hAnsi="Wingdings" w:cs="Wingdings"/>
                            <w:sz w:val="16"/>
                            <w:szCs w:val="16"/>
                            <w:lang w:eastAsia="uk-UA"/>
                          </w:rPr>
                          <w:t>¡</w:t>
                        </w:r>
                      </w:p>
                    </w:tc>
                  </w:tr>
                </w:tbl>
                <w:p w14:paraId="3DDA42C1" w14:textId="77777777" w:rsidR="00442474" w:rsidRPr="00442474" w:rsidRDefault="00442474" w:rsidP="00442474">
                  <w:pPr>
                    <w:spacing w:before="0" w:after="0"/>
                    <w:rPr>
                      <w:rFonts w:ascii="Times New Roman" w:hAnsi="Times New Roman"/>
                      <w:sz w:val="16"/>
                      <w:szCs w:val="16"/>
                      <w:lang w:eastAsia="uk-UA"/>
                    </w:rPr>
                  </w:pPr>
                </w:p>
              </w:tc>
              <w:tc>
                <w:tcPr>
                  <w:tcW w:w="440" w:type="dxa"/>
                  <w:tcBorders>
                    <w:bottom w:val="single" w:sz="4" w:space="0" w:color="CCCCCC"/>
                  </w:tcBorders>
                  <w:tcMar>
                    <w:top w:w="40" w:type="dxa"/>
                    <w:left w:w="40" w:type="dxa"/>
                    <w:bottom w:w="40" w:type="dxa"/>
                    <w:right w:w="40" w:type="dxa"/>
                  </w:tcMar>
                  <w:vAlign w:val="center"/>
                </w:tcPr>
                <w:p w14:paraId="793FB502"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sz w:val="16"/>
                      <w:szCs w:val="16"/>
                      <w:lang w:eastAsia="uk-UA"/>
                    </w:rPr>
                    <w:t>7</w:t>
                  </w:r>
                </w:p>
              </w:tc>
            </w:tr>
            <w:tr w:rsidR="00442474" w:rsidRPr="00442474" w14:paraId="377699A6" w14:textId="77777777" w:rsidTr="00904D91">
              <w:tc>
                <w:tcPr>
                  <w:tcW w:w="9466" w:type="dxa"/>
                  <w:tcMar>
                    <w:top w:w="40" w:type="dxa"/>
                    <w:left w:w="40" w:type="dxa"/>
                    <w:bottom w:w="40" w:type="dxa"/>
                    <w:right w:w="40" w:type="dxa"/>
                  </w:tcMar>
                  <w:vAlign w:val="center"/>
                </w:tcPr>
                <w:p w14:paraId="307D036B"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sz w:val="16"/>
                      <w:szCs w:val="16"/>
                      <w:lang w:eastAsia="uk-UA"/>
                    </w:rPr>
                    <w:t>There are no tolls on this journey</w:t>
                  </w:r>
                </w:p>
              </w:tc>
              <w:tc>
                <w:tcPr>
                  <w:tcW w:w="600" w:type="dxa"/>
                  <w:tcMar>
                    <w:top w:w="40" w:type="dxa"/>
                    <w:left w:w="40" w:type="dxa"/>
                    <w:bottom w:w="40" w:type="dxa"/>
                    <w:right w:w="40" w:type="dxa"/>
                  </w:tcMar>
                  <w:vAlign w:val="center"/>
                </w:tcPr>
                <w:tbl>
                  <w:tblPr>
                    <w:tblStyle w:val="TableGrid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00"/>
                  </w:tblGrid>
                  <w:tr w:rsidR="00442474" w:rsidRPr="00442474" w14:paraId="54605D07" w14:textId="77777777" w:rsidTr="00904D91">
                    <w:trPr>
                      <w:jc w:val="center"/>
                    </w:trPr>
                    <w:tc>
                      <w:tcPr>
                        <w:tcW w:w="300" w:type="dxa"/>
                        <w:tcMar>
                          <w:top w:w="40" w:type="dxa"/>
                          <w:left w:w="40" w:type="dxa"/>
                          <w:bottom w:w="40" w:type="dxa"/>
                          <w:right w:w="40" w:type="dxa"/>
                        </w:tcMar>
                        <w:vAlign w:val="center"/>
                      </w:tcPr>
                      <w:p w14:paraId="46F8DDC3" w14:textId="77777777" w:rsidR="00442474" w:rsidRPr="00442474" w:rsidRDefault="00442474" w:rsidP="00442474">
                        <w:pPr>
                          <w:spacing w:before="0" w:after="0"/>
                          <w:rPr>
                            <w:rFonts w:ascii="Times New Roman" w:hAnsi="Times New Roman"/>
                            <w:sz w:val="16"/>
                            <w:szCs w:val="16"/>
                            <w:lang w:eastAsia="uk-UA"/>
                          </w:rPr>
                        </w:pPr>
                        <w:r w:rsidRPr="00442474">
                          <w:rPr>
                            <w:rFonts w:ascii="Wingdings" w:eastAsia="Wingdings" w:hAnsi="Wingdings" w:cs="Wingdings"/>
                            <w:sz w:val="16"/>
                            <w:szCs w:val="16"/>
                            <w:lang w:eastAsia="uk-UA"/>
                          </w:rPr>
                          <w:t>¡</w:t>
                        </w:r>
                      </w:p>
                    </w:tc>
                  </w:tr>
                </w:tbl>
                <w:p w14:paraId="0FDDB18F" w14:textId="77777777" w:rsidR="00442474" w:rsidRPr="00442474" w:rsidRDefault="00442474" w:rsidP="00442474">
                  <w:pPr>
                    <w:spacing w:before="0" w:after="0"/>
                    <w:rPr>
                      <w:rFonts w:ascii="Times New Roman" w:hAnsi="Times New Roman"/>
                      <w:sz w:val="16"/>
                      <w:szCs w:val="16"/>
                      <w:lang w:eastAsia="uk-UA"/>
                    </w:rPr>
                  </w:pPr>
                </w:p>
              </w:tc>
              <w:tc>
                <w:tcPr>
                  <w:tcW w:w="440" w:type="dxa"/>
                  <w:tcMar>
                    <w:top w:w="40" w:type="dxa"/>
                    <w:left w:w="40" w:type="dxa"/>
                    <w:bottom w:w="40" w:type="dxa"/>
                    <w:right w:w="40" w:type="dxa"/>
                  </w:tcMar>
                  <w:vAlign w:val="center"/>
                </w:tcPr>
                <w:p w14:paraId="46F17086"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sz w:val="16"/>
                      <w:szCs w:val="16"/>
                      <w:lang w:eastAsia="uk-UA"/>
                    </w:rPr>
                    <w:t>8</w:t>
                  </w:r>
                </w:p>
              </w:tc>
            </w:tr>
          </w:tbl>
          <w:p w14:paraId="5BF14E65" w14:textId="77777777" w:rsidR="00442474" w:rsidRPr="00442474" w:rsidRDefault="00442474" w:rsidP="00442474">
            <w:pPr>
              <w:spacing w:before="0" w:after="0"/>
              <w:rPr>
                <w:rFonts w:ascii="Times New Roman" w:hAnsi="Times New Roman"/>
                <w:sz w:val="16"/>
                <w:szCs w:val="16"/>
                <w:lang w:eastAsia="uk-UA"/>
              </w:rPr>
            </w:pPr>
          </w:p>
        </w:tc>
      </w:tr>
    </w:tbl>
    <w:p w14:paraId="2494DF05" w14:textId="77777777" w:rsidR="00442474" w:rsidRPr="00442474" w:rsidRDefault="00442474" w:rsidP="00442474">
      <w:pPr>
        <w:spacing w:before="0" w:after="0"/>
        <w:rPr>
          <w:rFonts w:ascii="Times New Roman" w:eastAsia="Times New Roman" w:hAnsi="Times New Roman" w:cs="Times New Roman"/>
          <w:sz w:val="16"/>
          <w:szCs w:val="16"/>
          <w:lang w:eastAsia="uk-UA"/>
        </w:rPr>
      </w:pPr>
    </w:p>
    <w:tbl>
      <w:tblPr>
        <w:tblStyle w:val="TableGrid1"/>
        <w:tblW w:w="0" w:type="auto"/>
        <w:tblBorders>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10506"/>
      </w:tblGrid>
      <w:tr w:rsidR="00442474" w:rsidRPr="00442474" w14:paraId="586382CF" w14:textId="77777777" w:rsidTr="00904D91">
        <w:trPr>
          <w:tblHeader/>
        </w:trPr>
        <w:tc>
          <w:tcPr>
            <w:tcW w:w="10506" w:type="dxa"/>
            <w:tcMar>
              <w:top w:w="0" w:type="dxa"/>
              <w:left w:w="0" w:type="dxa"/>
              <w:bottom w:w="0" w:type="dxa"/>
              <w:right w:w="0" w:type="dxa"/>
            </w:tcMar>
          </w:tcPr>
          <w:tbl>
            <w:tblPr>
              <w:tblStyle w:val="TableGrid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76"/>
              <w:gridCol w:w="8920"/>
            </w:tblGrid>
            <w:tr w:rsidR="00442474" w:rsidRPr="00442474" w14:paraId="021E3144" w14:textId="77777777" w:rsidTr="00904D91">
              <w:tc>
                <w:tcPr>
                  <w:tcW w:w="1576" w:type="dxa"/>
                  <w:tcBorders>
                    <w:bottom w:val="single" w:sz="4" w:space="0" w:color="auto"/>
                    <w:right w:val="single" w:sz="4" w:space="0" w:color="auto"/>
                  </w:tcBorders>
                  <w:shd w:val="clear" w:color="auto" w:fill="62EFD3"/>
                  <w:tcMar>
                    <w:top w:w="60" w:type="dxa"/>
                    <w:left w:w="60" w:type="dxa"/>
                    <w:bottom w:w="60" w:type="dxa"/>
                    <w:right w:w="60" w:type="dxa"/>
                  </w:tcMar>
                </w:tcPr>
                <w:p w14:paraId="7E3C8D4B"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b/>
                      <w:sz w:val="16"/>
                      <w:szCs w:val="16"/>
                      <w:lang w:eastAsia="uk-UA"/>
                    </w:rPr>
                    <w:t>reise_trmid_alt</w:t>
                  </w:r>
                </w:p>
              </w:tc>
              <w:tc>
                <w:tcPr>
                  <w:tcW w:w="8930" w:type="dxa"/>
                  <w:tcBorders>
                    <w:bottom w:val="single" w:sz="4" w:space="0" w:color="auto"/>
                  </w:tcBorders>
                  <w:shd w:val="clear" w:color="auto" w:fill="62EFD3"/>
                  <w:tcMar>
                    <w:top w:w="0" w:type="dxa"/>
                    <w:left w:w="60" w:type="dxa"/>
                    <w:bottom w:w="0" w:type="dxa"/>
                    <w:right w:w="0" w:type="dxa"/>
                  </w:tcMar>
                </w:tcPr>
                <w:p w14:paraId="74056536" w14:textId="77777777" w:rsidR="00442474" w:rsidRPr="00442474" w:rsidRDefault="00442474" w:rsidP="00442474">
                  <w:pPr>
                    <w:keepNext/>
                    <w:spacing w:before="0" w:after="0"/>
                    <w:outlineLvl w:val="0"/>
                    <w:rPr>
                      <w:rFonts w:ascii="Arial" w:hAnsi="Arial" w:cs="Arial"/>
                      <w:b/>
                      <w:bCs/>
                      <w:kern w:val="32"/>
                      <w:sz w:val="16"/>
                      <w:szCs w:val="16"/>
                      <w:lang w:eastAsia="uk-UA"/>
                    </w:rPr>
                  </w:pPr>
                  <w:r w:rsidRPr="00442474">
                    <w:rPr>
                      <w:rFonts w:ascii="Arial" w:eastAsia="Arial" w:hAnsi="Arial" w:cs="Arial"/>
                      <w:b/>
                      <w:bCs/>
                      <w:kern w:val="32"/>
                      <w:sz w:val="16"/>
                      <w:szCs w:val="16"/>
                      <w:lang w:eastAsia="uk-UA"/>
                    </w:rPr>
                    <w:t>Think about the journey from home to the destination you have entered.</w:t>
                  </w:r>
                </w:p>
                <w:p w14:paraId="0E08C946" w14:textId="77777777" w:rsidR="00442474" w:rsidRPr="00442474" w:rsidRDefault="00442474" w:rsidP="00442474">
                  <w:pPr>
                    <w:keepNext/>
                    <w:spacing w:before="0" w:after="0"/>
                    <w:outlineLvl w:val="0"/>
                    <w:rPr>
                      <w:rFonts w:ascii="Arial" w:hAnsi="Arial" w:cs="Arial"/>
                      <w:b/>
                      <w:bCs/>
                      <w:kern w:val="32"/>
                      <w:sz w:val="16"/>
                      <w:szCs w:val="16"/>
                      <w:lang w:eastAsia="uk-UA"/>
                    </w:rPr>
                  </w:pPr>
                  <w:r w:rsidRPr="00442474">
                    <w:rPr>
                      <w:rFonts w:ascii="Arial" w:eastAsia="Arial" w:hAnsi="Arial" w:cs="Arial"/>
                      <w:b/>
                      <w:bCs/>
                      <w:kern w:val="32"/>
                      <w:sz w:val="16"/>
                      <w:szCs w:val="16"/>
                      <w:lang w:eastAsia="uk-UA"/>
                    </w:rPr>
                    <w:t>If you had to travel in a different way than you normally do, what would be the best option out of those available to you?</w:t>
                  </w:r>
                </w:p>
              </w:tc>
            </w:tr>
          </w:tbl>
          <w:p w14:paraId="5B549EF8" w14:textId="77777777" w:rsidR="00442474" w:rsidRPr="00442474" w:rsidRDefault="00442474" w:rsidP="00442474">
            <w:pPr>
              <w:spacing w:before="0" w:after="0"/>
              <w:rPr>
                <w:rFonts w:ascii="Times New Roman" w:hAnsi="Times New Roman"/>
                <w:sz w:val="16"/>
                <w:szCs w:val="16"/>
                <w:lang w:eastAsia="uk-UA"/>
              </w:rPr>
            </w:pPr>
          </w:p>
        </w:tc>
      </w:tr>
      <w:tr w:rsidR="00442474" w:rsidRPr="00442474" w14:paraId="1EAA15E3" w14:textId="77777777" w:rsidTr="00904D91">
        <w:tc>
          <w:tcPr>
            <w:tcW w:w="10506" w:type="dxa"/>
            <w:tcMar>
              <w:top w:w="0" w:type="dxa"/>
              <w:left w:w="0" w:type="dxa"/>
              <w:bottom w:w="0" w:type="dxa"/>
              <w:right w:w="0" w:type="dxa"/>
            </w:tcMar>
          </w:tcPr>
          <w:tbl>
            <w:tblPr>
              <w:tblStyle w:val="TableGrid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9456"/>
              <w:gridCol w:w="600"/>
              <w:gridCol w:w="440"/>
            </w:tblGrid>
            <w:tr w:rsidR="00442474" w:rsidRPr="00442474" w14:paraId="02510039" w14:textId="77777777" w:rsidTr="00904D91">
              <w:tc>
                <w:tcPr>
                  <w:tcW w:w="9466" w:type="dxa"/>
                  <w:tcBorders>
                    <w:bottom w:val="single" w:sz="4" w:space="0" w:color="CCCCCC"/>
                  </w:tcBorders>
                  <w:tcMar>
                    <w:top w:w="40" w:type="dxa"/>
                    <w:left w:w="40" w:type="dxa"/>
                    <w:bottom w:w="40" w:type="dxa"/>
                    <w:right w:w="40" w:type="dxa"/>
                  </w:tcMar>
                  <w:vAlign w:val="center"/>
                </w:tcPr>
                <w:p w14:paraId="7C9E338F"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sz w:val="16"/>
                      <w:szCs w:val="16"/>
                      <w:lang w:eastAsia="uk-UA"/>
                    </w:rPr>
                    <w:t>Private car (driver)</w:t>
                  </w:r>
                </w:p>
              </w:tc>
              <w:tc>
                <w:tcPr>
                  <w:tcW w:w="600" w:type="dxa"/>
                  <w:tcBorders>
                    <w:bottom w:val="single" w:sz="4" w:space="0" w:color="CCCCCC"/>
                  </w:tcBorders>
                  <w:tcMar>
                    <w:top w:w="40" w:type="dxa"/>
                    <w:left w:w="40" w:type="dxa"/>
                    <w:bottom w:w="40" w:type="dxa"/>
                    <w:right w:w="40" w:type="dxa"/>
                  </w:tcMar>
                  <w:vAlign w:val="center"/>
                </w:tcPr>
                <w:tbl>
                  <w:tblPr>
                    <w:tblStyle w:val="TableGrid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00"/>
                  </w:tblGrid>
                  <w:tr w:rsidR="00442474" w:rsidRPr="00442474" w14:paraId="44470505" w14:textId="77777777" w:rsidTr="00904D91">
                    <w:trPr>
                      <w:jc w:val="center"/>
                    </w:trPr>
                    <w:tc>
                      <w:tcPr>
                        <w:tcW w:w="300" w:type="dxa"/>
                        <w:tcMar>
                          <w:top w:w="40" w:type="dxa"/>
                          <w:left w:w="40" w:type="dxa"/>
                          <w:bottom w:w="40" w:type="dxa"/>
                          <w:right w:w="40" w:type="dxa"/>
                        </w:tcMar>
                        <w:vAlign w:val="center"/>
                      </w:tcPr>
                      <w:p w14:paraId="5C2CF886" w14:textId="77777777" w:rsidR="00442474" w:rsidRPr="00442474" w:rsidRDefault="00442474" w:rsidP="00442474">
                        <w:pPr>
                          <w:spacing w:before="0" w:after="0"/>
                          <w:rPr>
                            <w:rFonts w:ascii="Times New Roman" w:hAnsi="Times New Roman"/>
                            <w:sz w:val="16"/>
                            <w:szCs w:val="16"/>
                            <w:lang w:eastAsia="uk-UA"/>
                          </w:rPr>
                        </w:pPr>
                        <w:r w:rsidRPr="00442474">
                          <w:rPr>
                            <w:rFonts w:ascii="Wingdings" w:eastAsia="Wingdings" w:hAnsi="Wingdings" w:cs="Wingdings"/>
                            <w:sz w:val="16"/>
                            <w:szCs w:val="16"/>
                            <w:lang w:eastAsia="uk-UA"/>
                          </w:rPr>
                          <w:t>¡</w:t>
                        </w:r>
                      </w:p>
                    </w:tc>
                  </w:tr>
                </w:tbl>
                <w:p w14:paraId="73987092" w14:textId="77777777" w:rsidR="00442474" w:rsidRPr="00442474" w:rsidRDefault="00442474" w:rsidP="00442474">
                  <w:pPr>
                    <w:spacing w:before="0" w:after="0"/>
                    <w:rPr>
                      <w:rFonts w:ascii="Times New Roman" w:hAnsi="Times New Roman"/>
                      <w:sz w:val="16"/>
                      <w:szCs w:val="16"/>
                      <w:lang w:eastAsia="uk-UA"/>
                    </w:rPr>
                  </w:pPr>
                </w:p>
              </w:tc>
              <w:tc>
                <w:tcPr>
                  <w:tcW w:w="440" w:type="dxa"/>
                  <w:tcBorders>
                    <w:bottom w:val="single" w:sz="4" w:space="0" w:color="CCCCCC"/>
                  </w:tcBorders>
                  <w:tcMar>
                    <w:top w:w="40" w:type="dxa"/>
                    <w:left w:w="40" w:type="dxa"/>
                    <w:bottom w:w="40" w:type="dxa"/>
                    <w:right w:w="40" w:type="dxa"/>
                  </w:tcMar>
                  <w:vAlign w:val="center"/>
                </w:tcPr>
                <w:p w14:paraId="3A23967D"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sz w:val="16"/>
                      <w:szCs w:val="16"/>
                      <w:lang w:eastAsia="uk-UA"/>
                    </w:rPr>
                    <w:t>1</w:t>
                  </w:r>
                </w:p>
              </w:tc>
            </w:tr>
            <w:tr w:rsidR="00442474" w:rsidRPr="00442474" w14:paraId="1B8F7084" w14:textId="77777777" w:rsidTr="00904D91">
              <w:tc>
                <w:tcPr>
                  <w:tcW w:w="9466" w:type="dxa"/>
                  <w:tcBorders>
                    <w:bottom w:val="single" w:sz="4" w:space="0" w:color="CCCCCC"/>
                  </w:tcBorders>
                  <w:tcMar>
                    <w:top w:w="40" w:type="dxa"/>
                    <w:left w:w="40" w:type="dxa"/>
                    <w:bottom w:w="40" w:type="dxa"/>
                    <w:right w:w="40" w:type="dxa"/>
                  </w:tcMar>
                  <w:vAlign w:val="center"/>
                </w:tcPr>
                <w:p w14:paraId="788230C4"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sz w:val="16"/>
                      <w:szCs w:val="16"/>
                      <w:lang w:eastAsia="uk-UA"/>
                    </w:rPr>
                    <w:t>Private car (passenger)</w:t>
                  </w:r>
                </w:p>
              </w:tc>
              <w:tc>
                <w:tcPr>
                  <w:tcW w:w="600" w:type="dxa"/>
                  <w:tcBorders>
                    <w:bottom w:val="single" w:sz="4" w:space="0" w:color="CCCCCC"/>
                  </w:tcBorders>
                  <w:tcMar>
                    <w:top w:w="40" w:type="dxa"/>
                    <w:left w:w="40" w:type="dxa"/>
                    <w:bottom w:w="40" w:type="dxa"/>
                    <w:right w:w="40" w:type="dxa"/>
                  </w:tcMar>
                  <w:vAlign w:val="center"/>
                </w:tcPr>
                <w:tbl>
                  <w:tblPr>
                    <w:tblStyle w:val="TableGrid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00"/>
                  </w:tblGrid>
                  <w:tr w:rsidR="00442474" w:rsidRPr="00442474" w14:paraId="50D51F5A" w14:textId="77777777" w:rsidTr="00904D91">
                    <w:trPr>
                      <w:jc w:val="center"/>
                    </w:trPr>
                    <w:tc>
                      <w:tcPr>
                        <w:tcW w:w="300" w:type="dxa"/>
                        <w:tcMar>
                          <w:top w:w="40" w:type="dxa"/>
                          <w:left w:w="40" w:type="dxa"/>
                          <w:bottom w:w="40" w:type="dxa"/>
                          <w:right w:w="40" w:type="dxa"/>
                        </w:tcMar>
                        <w:vAlign w:val="center"/>
                      </w:tcPr>
                      <w:p w14:paraId="3595D9E6" w14:textId="77777777" w:rsidR="00442474" w:rsidRPr="00442474" w:rsidRDefault="00442474" w:rsidP="00442474">
                        <w:pPr>
                          <w:spacing w:before="0" w:after="0"/>
                          <w:rPr>
                            <w:rFonts w:ascii="Times New Roman" w:hAnsi="Times New Roman"/>
                            <w:sz w:val="16"/>
                            <w:szCs w:val="16"/>
                            <w:lang w:eastAsia="uk-UA"/>
                          </w:rPr>
                        </w:pPr>
                        <w:r w:rsidRPr="00442474">
                          <w:rPr>
                            <w:rFonts w:ascii="Wingdings" w:eastAsia="Wingdings" w:hAnsi="Wingdings" w:cs="Wingdings"/>
                            <w:sz w:val="16"/>
                            <w:szCs w:val="16"/>
                            <w:lang w:eastAsia="uk-UA"/>
                          </w:rPr>
                          <w:t>¡</w:t>
                        </w:r>
                      </w:p>
                    </w:tc>
                  </w:tr>
                </w:tbl>
                <w:p w14:paraId="1B208E86" w14:textId="77777777" w:rsidR="00442474" w:rsidRPr="00442474" w:rsidRDefault="00442474" w:rsidP="00442474">
                  <w:pPr>
                    <w:spacing w:before="0" w:after="0"/>
                    <w:rPr>
                      <w:rFonts w:ascii="Times New Roman" w:hAnsi="Times New Roman"/>
                      <w:sz w:val="16"/>
                      <w:szCs w:val="16"/>
                      <w:lang w:eastAsia="uk-UA"/>
                    </w:rPr>
                  </w:pPr>
                </w:p>
              </w:tc>
              <w:tc>
                <w:tcPr>
                  <w:tcW w:w="440" w:type="dxa"/>
                  <w:tcBorders>
                    <w:bottom w:val="single" w:sz="4" w:space="0" w:color="CCCCCC"/>
                  </w:tcBorders>
                  <w:tcMar>
                    <w:top w:w="40" w:type="dxa"/>
                    <w:left w:w="40" w:type="dxa"/>
                    <w:bottom w:w="40" w:type="dxa"/>
                    <w:right w:w="40" w:type="dxa"/>
                  </w:tcMar>
                  <w:vAlign w:val="center"/>
                </w:tcPr>
                <w:p w14:paraId="4B086174"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sz w:val="16"/>
                      <w:szCs w:val="16"/>
                      <w:lang w:eastAsia="uk-UA"/>
                    </w:rPr>
                    <w:t>2</w:t>
                  </w:r>
                </w:p>
              </w:tc>
            </w:tr>
            <w:tr w:rsidR="00442474" w:rsidRPr="00442474" w14:paraId="7965B70B" w14:textId="77777777" w:rsidTr="00904D91">
              <w:tc>
                <w:tcPr>
                  <w:tcW w:w="9466" w:type="dxa"/>
                  <w:tcBorders>
                    <w:bottom w:val="single" w:sz="4" w:space="0" w:color="CCCCCC"/>
                  </w:tcBorders>
                  <w:tcMar>
                    <w:top w:w="40" w:type="dxa"/>
                    <w:left w:w="40" w:type="dxa"/>
                    <w:bottom w:w="40" w:type="dxa"/>
                    <w:right w:w="40" w:type="dxa"/>
                  </w:tcMar>
                  <w:vAlign w:val="center"/>
                </w:tcPr>
                <w:p w14:paraId="68DC3578"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sz w:val="16"/>
                      <w:szCs w:val="16"/>
                      <w:lang w:eastAsia="uk-UA"/>
                    </w:rPr>
                    <w:t>Bus</w:t>
                  </w:r>
                </w:p>
              </w:tc>
              <w:tc>
                <w:tcPr>
                  <w:tcW w:w="600" w:type="dxa"/>
                  <w:tcBorders>
                    <w:bottom w:val="single" w:sz="4" w:space="0" w:color="CCCCCC"/>
                  </w:tcBorders>
                  <w:tcMar>
                    <w:top w:w="40" w:type="dxa"/>
                    <w:left w:w="40" w:type="dxa"/>
                    <w:bottom w:w="40" w:type="dxa"/>
                    <w:right w:w="40" w:type="dxa"/>
                  </w:tcMar>
                  <w:vAlign w:val="center"/>
                </w:tcPr>
                <w:tbl>
                  <w:tblPr>
                    <w:tblStyle w:val="TableGrid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00"/>
                  </w:tblGrid>
                  <w:tr w:rsidR="00442474" w:rsidRPr="00442474" w14:paraId="7CB04996" w14:textId="77777777" w:rsidTr="00904D91">
                    <w:trPr>
                      <w:jc w:val="center"/>
                    </w:trPr>
                    <w:tc>
                      <w:tcPr>
                        <w:tcW w:w="300" w:type="dxa"/>
                        <w:tcMar>
                          <w:top w:w="40" w:type="dxa"/>
                          <w:left w:w="40" w:type="dxa"/>
                          <w:bottom w:w="40" w:type="dxa"/>
                          <w:right w:w="40" w:type="dxa"/>
                        </w:tcMar>
                        <w:vAlign w:val="center"/>
                      </w:tcPr>
                      <w:p w14:paraId="62FC1B4D" w14:textId="77777777" w:rsidR="00442474" w:rsidRPr="00442474" w:rsidRDefault="00442474" w:rsidP="00442474">
                        <w:pPr>
                          <w:spacing w:before="0" w:after="0"/>
                          <w:rPr>
                            <w:rFonts w:ascii="Times New Roman" w:hAnsi="Times New Roman"/>
                            <w:sz w:val="16"/>
                            <w:szCs w:val="16"/>
                            <w:lang w:eastAsia="uk-UA"/>
                          </w:rPr>
                        </w:pPr>
                        <w:r w:rsidRPr="00442474">
                          <w:rPr>
                            <w:rFonts w:ascii="Wingdings" w:eastAsia="Wingdings" w:hAnsi="Wingdings" w:cs="Wingdings"/>
                            <w:sz w:val="16"/>
                            <w:szCs w:val="16"/>
                            <w:lang w:eastAsia="uk-UA"/>
                          </w:rPr>
                          <w:t>¡</w:t>
                        </w:r>
                      </w:p>
                    </w:tc>
                  </w:tr>
                </w:tbl>
                <w:p w14:paraId="1203FFEC" w14:textId="77777777" w:rsidR="00442474" w:rsidRPr="00442474" w:rsidRDefault="00442474" w:rsidP="00442474">
                  <w:pPr>
                    <w:spacing w:before="0" w:after="0"/>
                    <w:rPr>
                      <w:rFonts w:ascii="Times New Roman" w:hAnsi="Times New Roman"/>
                      <w:sz w:val="16"/>
                      <w:szCs w:val="16"/>
                      <w:lang w:eastAsia="uk-UA"/>
                    </w:rPr>
                  </w:pPr>
                </w:p>
              </w:tc>
              <w:tc>
                <w:tcPr>
                  <w:tcW w:w="440" w:type="dxa"/>
                  <w:tcBorders>
                    <w:bottom w:val="single" w:sz="4" w:space="0" w:color="CCCCCC"/>
                  </w:tcBorders>
                  <w:tcMar>
                    <w:top w:w="40" w:type="dxa"/>
                    <w:left w:w="40" w:type="dxa"/>
                    <w:bottom w:w="40" w:type="dxa"/>
                    <w:right w:w="40" w:type="dxa"/>
                  </w:tcMar>
                  <w:vAlign w:val="center"/>
                </w:tcPr>
                <w:p w14:paraId="3E7DC119"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sz w:val="16"/>
                      <w:szCs w:val="16"/>
                      <w:lang w:eastAsia="uk-UA"/>
                    </w:rPr>
                    <w:t>3</w:t>
                  </w:r>
                </w:p>
              </w:tc>
            </w:tr>
            <w:tr w:rsidR="00442474" w:rsidRPr="00442474" w14:paraId="7B05A5FA" w14:textId="77777777" w:rsidTr="00904D91">
              <w:tc>
                <w:tcPr>
                  <w:tcW w:w="9466" w:type="dxa"/>
                  <w:tcBorders>
                    <w:bottom w:val="single" w:sz="4" w:space="0" w:color="CCCCCC"/>
                  </w:tcBorders>
                  <w:tcMar>
                    <w:top w:w="40" w:type="dxa"/>
                    <w:left w:w="40" w:type="dxa"/>
                    <w:bottom w:w="40" w:type="dxa"/>
                    <w:right w:w="40" w:type="dxa"/>
                  </w:tcMar>
                  <w:vAlign w:val="center"/>
                </w:tcPr>
                <w:p w14:paraId="4E2C0E77"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sz w:val="16"/>
                      <w:szCs w:val="16"/>
                      <w:lang w:eastAsia="uk-UA"/>
                    </w:rPr>
                    <w:t>Metro, light rail or tram</w:t>
                  </w:r>
                </w:p>
              </w:tc>
              <w:tc>
                <w:tcPr>
                  <w:tcW w:w="600" w:type="dxa"/>
                  <w:tcBorders>
                    <w:bottom w:val="single" w:sz="4" w:space="0" w:color="CCCCCC"/>
                  </w:tcBorders>
                  <w:tcMar>
                    <w:top w:w="40" w:type="dxa"/>
                    <w:left w:w="40" w:type="dxa"/>
                    <w:bottom w:w="40" w:type="dxa"/>
                    <w:right w:w="40" w:type="dxa"/>
                  </w:tcMar>
                  <w:vAlign w:val="center"/>
                </w:tcPr>
                <w:tbl>
                  <w:tblPr>
                    <w:tblStyle w:val="TableGrid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00"/>
                  </w:tblGrid>
                  <w:tr w:rsidR="00442474" w:rsidRPr="00442474" w14:paraId="5E49BC1F" w14:textId="77777777" w:rsidTr="00904D91">
                    <w:trPr>
                      <w:jc w:val="center"/>
                    </w:trPr>
                    <w:tc>
                      <w:tcPr>
                        <w:tcW w:w="300" w:type="dxa"/>
                        <w:tcMar>
                          <w:top w:w="40" w:type="dxa"/>
                          <w:left w:w="40" w:type="dxa"/>
                          <w:bottom w:w="40" w:type="dxa"/>
                          <w:right w:w="40" w:type="dxa"/>
                        </w:tcMar>
                        <w:vAlign w:val="center"/>
                      </w:tcPr>
                      <w:p w14:paraId="0B33D39C" w14:textId="77777777" w:rsidR="00442474" w:rsidRPr="00442474" w:rsidRDefault="00442474" w:rsidP="00442474">
                        <w:pPr>
                          <w:spacing w:before="0" w:after="0"/>
                          <w:rPr>
                            <w:rFonts w:ascii="Times New Roman" w:hAnsi="Times New Roman"/>
                            <w:sz w:val="16"/>
                            <w:szCs w:val="16"/>
                            <w:lang w:eastAsia="uk-UA"/>
                          </w:rPr>
                        </w:pPr>
                        <w:r w:rsidRPr="00442474">
                          <w:rPr>
                            <w:rFonts w:ascii="Wingdings" w:eastAsia="Wingdings" w:hAnsi="Wingdings" w:cs="Wingdings"/>
                            <w:sz w:val="16"/>
                            <w:szCs w:val="16"/>
                            <w:lang w:eastAsia="uk-UA"/>
                          </w:rPr>
                          <w:t>¡</w:t>
                        </w:r>
                      </w:p>
                    </w:tc>
                  </w:tr>
                </w:tbl>
                <w:p w14:paraId="4DC2D0CB" w14:textId="77777777" w:rsidR="00442474" w:rsidRPr="00442474" w:rsidRDefault="00442474" w:rsidP="00442474">
                  <w:pPr>
                    <w:spacing w:before="0" w:after="0"/>
                    <w:rPr>
                      <w:rFonts w:ascii="Times New Roman" w:hAnsi="Times New Roman"/>
                      <w:sz w:val="16"/>
                      <w:szCs w:val="16"/>
                      <w:lang w:eastAsia="uk-UA"/>
                    </w:rPr>
                  </w:pPr>
                </w:p>
              </w:tc>
              <w:tc>
                <w:tcPr>
                  <w:tcW w:w="440" w:type="dxa"/>
                  <w:tcBorders>
                    <w:bottom w:val="single" w:sz="4" w:space="0" w:color="CCCCCC"/>
                  </w:tcBorders>
                  <w:tcMar>
                    <w:top w:w="40" w:type="dxa"/>
                    <w:left w:w="40" w:type="dxa"/>
                    <w:bottom w:w="40" w:type="dxa"/>
                    <w:right w:w="40" w:type="dxa"/>
                  </w:tcMar>
                  <w:vAlign w:val="center"/>
                </w:tcPr>
                <w:p w14:paraId="45D0EC4A"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sz w:val="16"/>
                      <w:szCs w:val="16"/>
                      <w:lang w:eastAsia="uk-UA"/>
                    </w:rPr>
                    <w:t>4</w:t>
                  </w:r>
                </w:p>
              </w:tc>
            </w:tr>
            <w:tr w:rsidR="00442474" w:rsidRPr="00442474" w14:paraId="2E88A86A" w14:textId="77777777" w:rsidTr="00904D91">
              <w:tc>
                <w:tcPr>
                  <w:tcW w:w="9466" w:type="dxa"/>
                  <w:tcBorders>
                    <w:bottom w:val="single" w:sz="4" w:space="0" w:color="CCCCCC"/>
                  </w:tcBorders>
                  <w:tcMar>
                    <w:top w:w="40" w:type="dxa"/>
                    <w:left w:w="40" w:type="dxa"/>
                    <w:bottom w:w="40" w:type="dxa"/>
                    <w:right w:w="40" w:type="dxa"/>
                  </w:tcMar>
                  <w:vAlign w:val="center"/>
                </w:tcPr>
                <w:p w14:paraId="22BD5285"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sz w:val="16"/>
                      <w:szCs w:val="16"/>
                      <w:lang w:eastAsia="uk-UA"/>
                    </w:rPr>
                    <w:t>Train</w:t>
                  </w:r>
                </w:p>
              </w:tc>
              <w:tc>
                <w:tcPr>
                  <w:tcW w:w="600" w:type="dxa"/>
                  <w:tcBorders>
                    <w:bottom w:val="single" w:sz="4" w:space="0" w:color="CCCCCC"/>
                  </w:tcBorders>
                  <w:tcMar>
                    <w:top w:w="40" w:type="dxa"/>
                    <w:left w:w="40" w:type="dxa"/>
                    <w:bottom w:w="40" w:type="dxa"/>
                    <w:right w:w="40" w:type="dxa"/>
                  </w:tcMar>
                  <w:vAlign w:val="center"/>
                </w:tcPr>
                <w:tbl>
                  <w:tblPr>
                    <w:tblStyle w:val="TableGrid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00"/>
                  </w:tblGrid>
                  <w:tr w:rsidR="00442474" w:rsidRPr="00442474" w14:paraId="0BE0F0F8" w14:textId="77777777" w:rsidTr="00904D91">
                    <w:trPr>
                      <w:jc w:val="center"/>
                    </w:trPr>
                    <w:tc>
                      <w:tcPr>
                        <w:tcW w:w="300" w:type="dxa"/>
                        <w:tcMar>
                          <w:top w:w="40" w:type="dxa"/>
                          <w:left w:w="40" w:type="dxa"/>
                          <w:bottom w:w="40" w:type="dxa"/>
                          <w:right w:w="40" w:type="dxa"/>
                        </w:tcMar>
                        <w:vAlign w:val="center"/>
                      </w:tcPr>
                      <w:p w14:paraId="541384F8" w14:textId="77777777" w:rsidR="00442474" w:rsidRPr="00442474" w:rsidRDefault="00442474" w:rsidP="00442474">
                        <w:pPr>
                          <w:spacing w:before="0" w:after="0"/>
                          <w:rPr>
                            <w:rFonts w:ascii="Times New Roman" w:hAnsi="Times New Roman"/>
                            <w:sz w:val="16"/>
                            <w:szCs w:val="16"/>
                            <w:lang w:eastAsia="uk-UA"/>
                          </w:rPr>
                        </w:pPr>
                        <w:r w:rsidRPr="00442474">
                          <w:rPr>
                            <w:rFonts w:ascii="Wingdings" w:eastAsia="Wingdings" w:hAnsi="Wingdings" w:cs="Wingdings"/>
                            <w:sz w:val="16"/>
                            <w:szCs w:val="16"/>
                            <w:lang w:eastAsia="uk-UA"/>
                          </w:rPr>
                          <w:t>¡</w:t>
                        </w:r>
                      </w:p>
                    </w:tc>
                  </w:tr>
                </w:tbl>
                <w:p w14:paraId="4F890986" w14:textId="77777777" w:rsidR="00442474" w:rsidRPr="00442474" w:rsidRDefault="00442474" w:rsidP="00442474">
                  <w:pPr>
                    <w:spacing w:before="0" w:after="0"/>
                    <w:rPr>
                      <w:rFonts w:ascii="Times New Roman" w:hAnsi="Times New Roman"/>
                      <w:sz w:val="16"/>
                      <w:szCs w:val="16"/>
                      <w:lang w:eastAsia="uk-UA"/>
                    </w:rPr>
                  </w:pPr>
                </w:p>
              </w:tc>
              <w:tc>
                <w:tcPr>
                  <w:tcW w:w="440" w:type="dxa"/>
                  <w:tcBorders>
                    <w:bottom w:val="single" w:sz="4" w:space="0" w:color="CCCCCC"/>
                  </w:tcBorders>
                  <w:tcMar>
                    <w:top w:w="40" w:type="dxa"/>
                    <w:left w:w="40" w:type="dxa"/>
                    <w:bottom w:w="40" w:type="dxa"/>
                    <w:right w:w="40" w:type="dxa"/>
                  </w:tcMar>
                  <w:vAlign w:val="center"/>
                </w:tcPr>
                <w:p w14:paraId="573F32B2"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sz w:val="16"/>
                      <w:szCs w:val="16"/>
                      <w:lang w:eastAsia="uk-UA"/>
                    </w:rPr>
                    <w:t>5</w:t>
                  </w:r>
                </w:p>
              </w:tc>
            </w:tr>
            <w:tr w:rsidR="00442474" w:rsidRPr="00442474" w14:paraId="58D90429" w14:textId="77777777" w:rsidTr="00904D91">
              <w:tc>
                <w:tcPr>
                  <w:tcW w:w="9466" w:type="dxa"/>
                  <w:tcBorders>
                    <w:bottom w:val="single" w:sz="4" w:space="0" w:color="CCCCCC"/>
                  </w:tcBorders>
                  <w:tcMar>
                    <w:top w:w="40" w:type="dxa"/>
                    <w:left w:w="40" w:type="dxa"/>
                    <w:bottom w:w="40" w:type="dxa"/>
                    <w:right w:w="40" w:type="dxa"/>
                  </w:tcMar>
                  <w:vAlign w:val="center"/>
                </w:tcPr>
                <w:p w14:paraId="4BB1A480"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sz w:val="16"/>
                      <w:szCs w:val="16"/>
                      <w:lang w:eastAsia="uk-UA"/>
                    </w:rPr>
                    <w:lastRenderedPageBreak/>
                    <w:t>On foot</w:t>
                  </w:r>
                </w:p>
              </w:tc>
              <w:tc>
                <w:tcPr>
                  <w:tcW w:w="600" w:type="dxa"/>
                  <w:tcBorders>
                    <w:bottom w:val="single" w:sz="4" w:space="0" w:color="CCCCCC"/>
                  </w:tcBorders>
                  <w:tcMar>
                    <w:top w:w="40" w:type="dxa"/>
                    <w:left w:w="40" w:type="dxa"/>
                    <w:bottom w:w="40" w:type="dxa"/>
                    <w:right w:w="40" w:type="dxa"/>
                  </w:tcMar>
                  <w:vAlign w:val="center"/>
                </w:tcPr>
                <w:tbl>
                  <w:tblPr>
                    <w:tblStyle w:val="TableGrid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00"/>
                  </w:tblGrid>
                  <w:tr w:rsidR="00442474" w:rsidRPr="00442474" w14:paraId="2ADEA039" w14:textId="77777777" w:rsidTr="00904D91">
                    <w:trPr>
                      <w:jc w:val="center"/>
                    </w:trPr>
                    <w:tc>
                      <w:tcPr>
                        <w:tcW w:w="300" w:type="dxa"/>
                        <w:tcMar>
                          <w:top w:w="40" w:type="dxa"/>
                          <w:left w:w="40" w:type="dxa"/>
                          <w:bottom w:w="40" w:type="dxa"/>
                          <w:right w:w="40" w:type="dxa"/>
                        </w:tcMar>
                        <w:vAlign w:val="center"/>
                      </w:tcPr>
                      <w:p w14:paraId="7900B2F7" w14:textId="77777777" w:rsidR="00442474" w:rsidRPr="00442474" w:rsidRDefault="00442474" w:rsidP="00442474">
                        <w:pPr>
                          <w:spacing w:before="0" w:after="0"/>
                          <w:rPr>
                            <w:rFonts w:ascii="Times New Roman" w:hAnsi="Times New Roman"/>
                            <w:sz w:val="16"/>
                            <w:szCs w:val="16"/>
                            <w:lang w:eastAsia="uk-UA"/>
                          </w:rPr>
                        </w:pPr>
                        <w:r w:rsidRPr="00442474">
                          <w:rPr>
                            <w:rFonts w:ascii="Wingdings" w:eastAsia="Wingdings" w:hAnsi="Wingdings" w:cs="Wingdings"/>
                            <w:sz w:val="16"/>
                            <w:szCs w:val="16"/>
                            <w:lang w:eastAsia="uk-UA"/>
                          </w:rPr>
                          <w:t>¡</w:t>
                        </w:r>
                      </w:p>
                    </w:tc>
                  </w:tr>
                </w:tbl>
                <w:p w14:paraId="39B5732A" w14:textId="77777777" w:rsidR="00442474" w:rsidRPr="00442474" w:rsidRDefault="00442474" w:rsidP="00442474">
                  <w:pPr>
                    <w:spacing w:before="0" w:after="0"/>
                    <w:rPr>
                      <w:rFonts w:ascii="Times New Roman" w:hAnsi="Times New Roman"/>
                      <w:sz w:val="16"/>
                      <w:szCs w:val="16"/>
                      <w:lang w:eastAsia="uk-UA"/>
                    </w:rPr>
                  </w:pPr>
                </w:p>
              </w:tc>
              <w:tc>
                <w:tcPr>
                  <w:tcW w:w="440" w:type="dxa"/>
                  <w:tcBorders>
                    <w:bottom w:val="single" w:sz="4" w:space="0" w:color="CCCCCC"/>
                  </w:tcBorders>
                  <w:tcMar>
                    <w:top w:w="40" w:type="dxa"/>
                    <w:left w:w="40" w:type="dxa"/>
                    <w:bottom w:w="40" w:type="dxa"/>
                    <w:right w:w="40" w:type="dxa"/>
                  </w:tcMar>
                  <w:vAlign w:val="center"/>
                </w:tcPr>
                <w:p w14:paraId="010FDE8A"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sz w:val="16"/>
                      <w:szCs w:val="16"/>
                      <w:lang w:eastAsia="uk-UA"/>
                    </w:rPr>
                    <w:t>6</w:t>
                  </w:r>
                </w:p>
              </w:tc>
            </w:tr>
            <w:tr w:rsidR="00442474" w:rsidRPr="00442474" w14:paraId="4BA5B6D5" w14:textId="77777777" w:rsidTr="00904D91">
              <w:tc>
                <w:tcPr>
                  <w:tcW w:w="9466" w:type="dxa"/>
                  <w:tcBorders>
                    <w:bottom w:val="single" w:sz="4" w:space="0" w:color="CCCCCC"/>
                  </w:tcBorders>
                  <w:tcMar>
                    <w:top w:w="40" w:type="dxa"/>
                    <w:left w:w="40" w:type="dxa"/>
                    <w:bottom w:w="40" w:type="dxa"/>
                    <w:right w:w="40" w:type="dxa"/>
                  </w:tcMar>
                  <w:vAlign w:val="center"/>
                </w:tcPr>
                <w:p w14:paraId="1881834C"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sz w:val="16"/>
                      <w:szCs w:val="16"/>
                      <w:lang w:eastAsia="uk-UA"/>
                    </w:rPr>
                    <w:t>Bicycle (regular or electric)</w:t>
                  </w:r>
                </w:p>
              </w:tc>
              <w:tc>
                <w:tcPr>
                  <w:tcW w:w="600" w:type="dxa"/>
                  <w:tcBorders>
                    <w:bottom w:val="single" w:sz="4" w:space="0" w:color="CCCCCC"/>
                  </w:tcBorders>
                  <w:tcMar>
                    <w:top w:w="40" w:type="dxa"/>
                    <w:left w:w="40" w:type="dxa"/>
                    <w:bottom w:w="40" w:type="dxa"/>
                    <w:right w:w="40" w:type="dxa"/>
                  </w:tcMar>
                  <w:vAlign w:val="center"/>
                </w:tcPr>
                <w:tbl>
                  <w:tblPr>
                    <w:tblStyle w:val="TableGrid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00"/>
                  </w:tblGrid>
                  <w:tr w:rsidR="00442474" w:rsidRPr="00442474" w14:paraId="1FF1A489" w14:textId="77777777" w:rsidTr="00904D91">
                    <w:trPr>
                      <w:jc w:val="center"/>
                    </w:trPr>
                    <w:tc>
                      <w:tcPr>
                        <w:tcW w:w="300" w:type="dxa"/>
                        <w:tcMar>
                          <w:top w:w="40" w:type="dxa"/>
                          <w:left w:w="40" w:type="dxa"/>
                          <w:bottom w:w="40" w:type="dxa"/>
                          <w:right w:w="40" w:type="dxa"/>
                        </w:tcMar>
                        <w:vAlign w:val="center"/>
                      </w:tcPr>
                      <w:p w14:paraId="3B96B6DA" w14:textId="77777777" w:rsidR="00442474" w:rsidRPr="00442474" w:rsidRDefault="00442474" w:rsidP="00442474">
                        <w:pPr>
                          <w:spacing w:before="0" w:after="0"/>
                          <w:rPr>
                            <w:rFonts w:ascii="Times New Roman" w:hAnsi="Times New Roman"/>
                            <w:sz w:val="16"/>
                            <w:szCs w:val="16"/>
                            <w:lang w:eastAsia="uk-UA"/>
                          </w:rPr>
                        </w:pPr>
                        <w:r w:rsidRPr="00442474">
                          <w:rPr>
                            <w:rFonts w:ascii="Wingdings" w:eastAsia="Wingdings" w:hAnsi="Wingdings" w:cs="Wingdings"/>
                            <w:sz w:val="16"/>
                            <w:szCs w:val="16"/>
                            <w:lang w:eastAsia="uk-UA"/>
                          </w:rPr>
                          <w:t>¡</w:t>
                        </w:r>
                      </w:p>
                    </w:tc>
                  </w:tr>
                </w:tbl>
                <w:p w14:paraId="1441DF5C" w14:textId="77777777" w:rsidR="00442474" w:rsidRPr="00442474" w:rsidRDefault="00442474" w:rsidP="00442474">
                  <w:pPr>
                    <w:spacing w:before="0" w:after="0"/>
                    <w:rPr>
                      <w:rFonts w:ascii="Times New Roman" w:hAnsi="Times New Roman"/>
                      <w:sz w:val="16"/>
                      <w:szCs w:val="16"/>
                      <w:lang w:eastAsia="uk-UA"/>
                    </w:rPr>
                  </w:pPr>
                </w:p>
              </w:tc>
              <w:tc>
                <w:tcPr>
                  <w:tcW w:w="440" w:type="dxa"/>
                  <w:tcBorders>
                    <w:bottom w:val="single" w:sz="4" w:space="0" w:color="CCCCCC"/>
                  </w:tcBorders>
                  <w:tcMar>
                    <w:top w:w="40" w:type="dxa"/>
                    <w:left w:w="40" w:type="dxa"/>
                    <w:bottom w:w="40" w:type="dxa"/>
                    <w:right w:w="40" w:type="dxa"/>
                  </w:tcMar>
                  <w:vAlign w:val="center"/>
                </w:tcPr>
                <w:p w14:paraId="3E2279C1"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sz w:val="16"/>
                      <w:szCs w:val="16"/>
                      <w:lang w:eastAsia="uk-UA"/>
                    </w:rPr>
                    <w:t>7</w:t>
                  </w:r>
                </w:p>
              </w:tc>
            </w:tr>
            <w:tr w:rsidR="00442474" w:rsidRPr="00442474" w14:paraId="56374194" w14:textId="77777777" w:rsidTr="00904D91">
              <w:tc>
                <w:tcPr>
                  <w:tcW w:w="9466" w:type="dxa"/>
                  <w:tcBorders>
                    <w:bottom w:val="single" w:sz="4" w:space="0" w:color="CCCCCC"/>
                  </w:tcBorders>
                  <w:tcMar>
                    <w:top w:w="40" w:type="dxa"/>
                    <w:left w:w="40" w:type="dxa"/>
                    <w:bottom w:w="40" w:type="dxa"/>
                    <w:right w:w="40" w:type="dxa"/>
                  </w:tcMar>
                  <w:vAlign w:val="center"/>
                </w:tcPr>
                <w:p w14:paraId="2F63DB6D"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sz w:val="16"/>
                      <w:szCs w:val="16"/>
                      <w:lang w:eastAsia="uk-UA"/>
                    </w:rPr>
                    <w:t>Motorcycle/moped</w:t>
                  </w:r>
                </w:p>
              </w:tc>
              <w:tc>
                <w:tcPr>
                  <w:tcW w:w="600" w:type="dxa"/>
                  <w:tcBorders>
                    <w:bottom w:val="single" w:sz="4" w:space="0" w:color="CCCCCC"/>
                  </w:tcBorders>
                  <w:tcMar>
                    <w:top w:w="40" w:type="dxa"/>
                    <w:left w:w="40" w:type="dxa"/>
                    <w:bottom w:w="40" w:type="dxa"/>
                    <w:right w:w="40" w:type="dxa"/>
                  </w:tcMar>
                  <w:vAlign w:val="center"/>
                </w:tcPr>
                <w:tbl>
                  <w:tblPr>
                    <w:tblStyle w:val="TableGrid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00"/>
                  </w:tblGrid>
                  <w:tr w:rsidR="00442474" w:rsidRPr="00442474" w14:paraId="1C2F4737" w14:textId="77777777" w:rsidTr="00904D91">
                    <w:trPr>
                      <w:jc w:val="center"/>
                    </w:trPr>
                    <w:tc>
                      <w:tcPr>
                        <w:tcW w:w="300" w:type="dxa"/>
                        <w:tcMar>
                          <w:top w:w="40" w:type="dxa"/>
                          <w:left w:w="40" w:type="dxa"/>
                          <w:bottom w:w="40" w:type="dxa"/>
                          <w:right w:w="40" w:type="dxa"/>
                        </w:tcMar>
                        <w:vAlign w:val="center"/>
                      </w:tcPr>
                      <w:p w14:paraId="24E5BA78" w14:textId="77777777" w:rsidR="00442474" w:rsidRPr="00442474" w:rsidRDefault="00442474" w:rsidP="00442474">
                        <w:pPr>
                          <w:spacing w:before="0" w:after="0"/>
                          <w:rPr>
                            <w:rFonts w:ascii="Times New Roman" w:hAnsi="Times New Roman"/>
                            <w:sz w:val="16"/>
                            <w:szCs w:val="16"/>
                            <w:lang w:eastAsia="uk-UA"/>
                          </w:rPr>
                        </w:pPr>
                        <w:r w:rsidRPr="00442474">
                          <w:rPr>
                            <w:rFonts w:ascii="Wingdings" w:eastAsia="Wingdings" w:hAnsi="Wingdings" w:cs="Wingdings"/>
                            <w:sz w:val="16"/>
                            <w:szCs w:val="16"/>
                            <w:lang w:eastAsia="uk-UA"/>
                          </w:rPr>
                          <w:t>¡</w:t>
                        </w:r>
                      </w:p>
                    </w:tc>
                  </w:tr>
                </w:tbl>
                <w:p w14:paraId="5CCBD69B" w14:textId="77777777" w:rsidR="00442474" w:rsidRPr="00442474" w:rsidRDefault="00442474" w:rsidP="00442474">
                  <w:pPr>
                    <w:spacing w:before="0" w:after="0"/>
                    <w:rPr>
                      <w:rFonts w:ascii="Times New Roman" w:hAnsi="Times New Roman"/>
                      <w:sz w:val="16"/>
                      <w:szCs w:val="16"/>
                      <w:lang w:eastAsia="uk-UA"/>
                    </w:rPr>
                  </w:pPr>
                </w:p>
              </w:tc>
              <w:tc>
                <w:tcPr>
                  <w:tcW w:w="440" w:type="dxa"/>
                  <w:tcBorders>
                    <w:bottom w:val="single" w:sz="4" w:space="0" w:color="CCCCCC"/>
                  </w:tcBorders>
                  <w:tcMar>
                    <w:top w:w="40" w:type="dxa"/>
                    <w:left w:w="40" w:type="dxa"/>
                    <w:bottom w:w="40" w:type="dxa"/>
                    <w:right w:w="40" w:type="dxa"/>
                  </w:tcMar>
                  <w:vAlign w:val="center"/>
                </w:tcPr>
                <w:p w14:paraId="12F4D90B"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sz w:val="16"/>
                      <w:szCs w:val="16"/>
                      <w:lang w:eastAsia="uk-UA"/>
                    </w:rPr>
                    <w:t>8</w:t>
                  </w:r>
                </w:p>
              </w:tc>
            </w:tr>
            <w:tr w:rsidR="00442474" w:rsidRPr="00442474" w14:paraId="17814974" w14:textId="77777777" w:rsidTr="00904D91">
              <w:tc>
                <w:tcPr>
                  <w:tcW w:w="9466" w:type="dxa"/>
                  <w:tcBorders>
                    <w:bottom w:val="single" w:sz="4" w:space="0" w:color="CCCCCC"/>
                  </w:tcBorders>
                  <w:tcMar>
                    <w:top w:w="40" w:type="dxa"/>
                    <w:left w:w="40" w:type="dxa"/>
                    <w:bottom w:w="40" w:type="dxa"/>
                    <w:right w:w="40" w:type="dxa"/>
                  </w:tcMar>
                  <w:vAlign w:val="center"/>
                </w:tcPr>
                <w:p w14:paraId="20DBA8A7"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sz w:val="16"/>
                      <w:szCs w:val="16"/>
                      <w:lang w:eastAsia="uk-UA"/>
                    </w:rPr>
                    <w:t>I have no other options</w:t>
                  </w:r>
                </w:p>
              </w:tc>
              <w:tc>
                <w:tcPr>
                  <w:tcW w:w="600" w:type="dxa"/>
                  <w:tcBorders>
                    <w:bottom w:val="single" w:sz="4" w:space="0" w:color="CCCCCC"/>
                  </w:tcBorders>
                  <w:tcMar>
                    <w:top w:w="40" w:type="dxa"/>
                    <w:left w:w="40" w:type="dxa"/>
                    <w:bottom w:w="40" w:type="dxa"/>
                    <w:right w:w="40" w:type="dxa"/>
                  </w:tcMar>
                  <w:vAlign w:val="center"/>
                </w:tcPr>
                <w:tbl>
                  <w:tblPr>
                    <w:tblStyle w:val="TableGrid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00"/>
                  </w:tblGrid>
                  <w:tr w:rsidR="00442474" w:rsidRPr="00442474" w14:paraId="644E8FAB" w14:textId="77777777" w:rsidTr="00904D91">
                    <w:trPr>
                      <w:jc w:val="center"/>
                    </w:trPr>
                    <w:tc>
                      <w:tcPr>
                        <w:tcW w:w="300" w:type="dxa"/>
                        <w:tcMar>
                          <w:top w:w="40" w:type="dxa"/>
                          <w:left w:w="40" w:type="dxa"/>
                          <w:bottom w:w="40" w:type="dxa"/>
                          <w:right w:w="40" w:type="dxa"/>
                        </w:tcMar>
                        <w:vAlign w:val="center"/>
                      </w:tcPr>
                      <w:p w14:paraId="25E1D900" w14:textId="77777777" w:rsidR="00442474" w:rsidRPr="00442474" w:rsidRDefault="00442474" w:rsidP="00442474">
                        <w:pPr>
                          <w:spacing w:before="0" w:after="0"/>
                          <w:rPr>
                            <w:rFonts w:ascii="Times New Roman" w:hAnsi="Times New Roman"/>
                            <w:sz w:val="16"/>
                            <w:szCs w:val="16"/>
                            <w:lang w:eastAsia="uk-UA"/>
                          </w:rPr>
                        </w:pPr>
                        <w:r w:rsidRPr="00442474">
                          <w:rPr>
                            <w:rFonts w:ascii="Wingdings" w:eastAsia="Wingdings" w:hAnsi="Wingdings" w:cs="Wingdings"/>
                            <w:sz w:val="16"/>
                            <w:szCs w:val="16"/>
                            <w:lang w:eastAsia="uk-UA"/>
                          </w:rPr>
                          <w:t>¡</w:t>
                        </w:r>
                      </w:p>
                    </w:tc>
                  </w:tr>
                </w:tbl>
                <w:p w14:paraId="34EA7594" w14:textId="77777777" w:rsidR="00442474" w:rsidRPr="00442474" w:rsidRDefault="00442474" w:rsidP="00442474">
                  <w:pPr>
                    <w:spacing w:before="0" w:after="0"/>
                    <w:rPr>
                      <w:rFonts w:ascii="Times New Roman" w:hAnsi="Times New Roman"/>
                      <w:sz w:val="16"/>
                      <w:szCs w:val="16"/>
                      <w:lang w:eastAsia="uk-UA"/>
                    </w:rPr>
                  </w:pPr>
                </w:p>
              </w:tc>
              <w:tc>
                <w:tcPr>
                  <w:tcW w:w="440" w:type="dxa"/>
                  <w:tcBorders>
                    <w:bottom w:val="single" w:sz="4" w:space="0" w:color="CCCCCC"/>
                  </w:tcBorders>
                  <w:tcMar>
                    <w:top w:w="40" w:type="dxa"/>
                    <w:left w:w="40" w:type="dxa"/>
                    <w:bottom w:w="40" w:type="dxa"/>
                    <w:right w:w="40" w:type="dxa"/>
                  </w:tcMar>
                  <w:vAlign w:val="center"/>
                </w:tcPr>
                <w:p w14:paraId="21AD7C2B"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sz w:val="16"/>
                      <w:szCs w:val="16"/>
                      <w:lang w:eastAsia="uk-UA"/>
                    </w:rPr>
                    <w:t>9</w:t>
                  </w:r>
                </w:p>
              </w:tc>
            </w:tr>
            <w:tr w:rsidR="00442474" w:rsidRPr="00442474" w14:paraId="3D5FDE08" w14:textId="77777777" w:rsidTr="00904D91">
              <w:tc>
                <w:tcPr>
                  <w:tcW w:w="9466" w:type="dxa"/>
                  <w:tcMar>
                    <w:top w:w="40" w:type="dxa"/>
                    <w:left w:w="40" w:type="dxa"/>
                    <w:bottom w:w="40" w:type="dxa"/>
                    <w:right w:w="40" w:type="dxa"/>
                  </w:tcMar>
                  <w:vAlign w:val="center"/>
                </w:tcPr>
                <w:p w14:paraId="55EB93B9"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sz w:val="16"/>
                      <w:szCs w:val="16"/>
                      <w:lang w:eastAsia="uk-UA"/>
                    </w:rPr>
                    <w:t>Other means of travel:</w:t>
                  </w:r>
                </w:p>
              </w:tc>
              <w:tc>
                <w:tcPr>
                  <w:tcW w:w="600" w:type="dxa"/>
                  <w:tcMar>
                    <w:top w:w="40" w:type="dxa"/>
                    <w:left w:w="40" w:type="dxa"/>
                    <w:bottom w:w="40" w:type="dxa"/>
                    <w:right w:w="40" w:type="dxa"/>
                  </w:tcMar>
                  <w:vAlign w:val="center"/>
                </w:tcPr>
                <w:p w14:paraId="498EFCF8" w14:textId="77777777" w:rsidR="00442474" w:rsidRPr="00442474" w:rsidRDefault="00442474" w:rsidP="00442474">
                  <w:pPr>
                    <w:spacing w:before="0" w:after="0"/>
                    <w:jc w:val="center"/>
                    <w:rPr>
                      <w:rFonts w:ascii="Times New Roman" w:hAnsi="Times New Roman"/>
                      <w:sz w:val="16"/>
                      <w:szCs w:val="16"/>
                      <w:lang w:eastAsia="uk-UA"/>
                    </w:rPr>
                  </w:pPr>
                  <w:r w:rsidRPr="00442474">
                    <w:rPr>
                      <w:rFonts w:ascii="Arial" w:eastAsia="Arial" w:hAnsi="Arial" w:cs="Arial"/>
                      <w:sz w:val="16"/>
                      <w:szCs w:val="16"/>
                      <w:lang w:eastAsia="uk-UA"/>
                    </w:rPr>
                    <w:t>Open</w:t>
                  </w:r>
                </w:p>
              </w:tc>
              <w:tc>
                <w:tcPr>
                  <w:tcW w:w="440" w:type="dxa"/>
                  <w:tcMar>
                    <w:top w:w="40" w:type="dxa"/>
                    <w:left w:w="40" w:type="dxa"/>
                    <w:bottom w:w="40" w:type="dxa"/>
                    <w:right w:w="40" w:type="dxa"/>
                  </w:tcMar>
                  <w:vAlign w:val="center"/>
                </w:tcPr>
                <w:p w14:paraId="0D8B8AFE"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sz w:val="16"/>
                      <w:szCs w:val="16"/>
                      <w:lang w:eastAsia="uk-UA"/>
                    </w:rPr>
                    <w:t>10</w:t>
                  </w:r>
                </w:p>
              </w:tc>
            </w:tr>
          </w:tbl>
          <w:p w14:paraId="21D5B5BF" w14:textId="77777777" w:rsidR="00442474" w:rsidRPr="00442474" w:rsidRDefault="00442474" w:rsidP="00442474">
            <w:pPr>
              <w:spacing w:before="0" w:after="0"/>
              <w:rPr>
                <w:rFonts w:ascii="Times New Roman" w:hAnsi="Times New Roman"/>
                <w:sz w:val="16"/>
                <w:szCs w:val="16"/>
                <w:lang w:eastAsia="uk-UA"/>
              </w:rPr>
            </w:pPr>
          </w:p>
        </w:tc>
      </w:tr>
    </w:tbl>
    <w:p w14:paraId="7E167376" w14:textId="77777777" w:rsidR="00442474" w:rsidRPr="00442474" w:rsidRDefault="00442474" w:rsidP="00442474">
      <w:pPr>
        <w:spacing w:before="0" w:after="0"/>
        <w:rPr>
          <w:rFonts w:ascii="Times New Roman" w:eastAsia="Times New Roman" w:hAnsi="Times New Roman" w:cs="Times New Roman"/>
          <w:sz w:val="16"/>
          <w:szCs w:val="16"/>
          <w:lang w:eastAsia="uk-UA"/>
        </w:rPr>
      </w:pPr>
    </w:p>
    <w:tbl>
      <w:tblPr>
        <w:tblStyle w:val="TableGrid1"/>
        <w:tblW w:w="0" w:type="auto"/>
        <w:tblBorders>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10506"/>
      </w:tblGrid>
      <w:tr w:rsidR="00442474" w:rsidRPr="00442474" w14:paraId="182F1E55" w14:textId="77777777" w:rsidTr="00904D91">
        <w:trPr>
          <w:tblHeader/>
        </w:trPr>
        <w:tc>
          <w:tcPr>
            <w:tcW w:w="10506" w:type="dxa"/>
            <w:tcMar>
              <w:top w:w="0" w:type="dxa"/>
              <w:left w:w="0" w:type="dxa"/>
              <w:bottom w:w="0" w:type="dxa"/>
              <w:right w:w="0" w:type="dxa"/>
            </w:tcMar>
          </w:tcPr>
          <w:tbl>
            <w:tblPr>
              <w:tblStyle w:val="TableGrid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76"/>
              <w:gridCol w:w="8920"/>
            </w:tblGrid>
            <w:tr w:rsidR="00442474" w:rsidRPr="00442474" w14:paraId="6765B313" w14:textId="77777777" w:rsidTr="00904D91">
              <w:tc>
                <w:tcPr>
                  <w:tcW w:w="1576" w:type="dxa"/>
                  <w:tcBorders>
                    <w:bottom w:val="single" w:sz="4" w:space="0" w:color="auto"/>
                    <w:right w:val="single" w:sz="4" w:space="0" w:color="auto"/>
                  </w:tcBorders>
                  <w:shd w:val="clear" w:color="auto" w:fill="62EFD3"/>
                  <w:tcMar>
                    <w:top w:w="60" w:type="dxa"/>
                    <w:left w:w="60" w:type="dxa"/>
                    <w:bottom w:w="60" w:type="dxa"/>
                    <w:right w:w="60" w:type="dxa"/>
                  </w:tcMar>
                </w:tcPr>
                <w:p w14:paraId="3E587971"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b/>
                      <w:sz w:val="16"/>
                      <w:szCs w:val="16"/>
                      <w:lang w:eastAsia="uk-UA"/>
                    </w:rPr>
                    <w:t>reise_trmid_alt_1</w:t>
                  </w:r>
                </w:p>
              </w:tc>
              <w:tc>
                <w:tcPr>
                  <w:tcW w:w="8930" w:type="dxa"/>
                  <w:tcBorders>
                    <w:bottom w:val="single" w:sz="4" w:space="0" w:color="auto"/>
                  </w:tcBorders>
                  <w:shd w:val="clear" w:color="auto" w:fill="62EFD3"/>
                  <w:tcMar>
                    <w:top w:w="0" w:type="dxa"/>
                    <w:left w:w="60" w:type="dxa"/>
                    <w:bottom w:w="0" w:type="dxa"/>
                    <w:right w:w="0" w:type="dxa"/>
                  </w:tcMar>
                </w:tcPr>
                <w:p w14:paraId="6337BC64" w14:textId="77777777" w:rsidR="00442474" w:rsidRPr="00442474" w:rsidRDefault="00442474" w:rsidP="00442474">
                  <w:pPr>
                    <w:keepNext/>
                    <w:spacing w:before="0" w:after="0"/>
                    <w:outlineLvl w:val="0"/>
                    <w:rPr>
                      <w:rFonts w:ascii="Arial" w:hAnsi="Arial" w:cs="Arial"/>
                      <w:b/>
                      <w:bCs/>
                      <w:kern w:val="32"/>
                      <w:sz w:val="16"/>
                      <w:szCs w:val="16"/>
                      <w:lang w:eastAsia="uk-UA"/>
                    </w:rPr>
                  </w:pPr>
                  <w:r w:rsidRPr="00442474">
                    <w:rPr>
                      <w:rFonts w:ascii="Arial" w:eastAsia="Arial" w:hAnsi="Arial" w:cs="Arial"/>
                      <w:b/>
                      <w:bCs/>
                      <w:kern w:val="32"/>
                      <w:sz w:val="16"/>
                      <w:szCs w:val="16"/>
                      <w:lang w:eastAsia="uk-UA"/>
                    </w:rPr>
                    <w:t>How would you rate the alternative mode of travel ({{\reise_trmid_alt.a}})?</w:t>
                  </w:r>
                </w:p>
                <w:p w14:paraId="6C432816" w14:textId="77777777" w:rsidR="00442474" w:rsidRPr="00442474" w:rsidRDefault="00442474" w:rsidP="00442474">
                  <w:pPr>
                    <w:keepNext/>
                    <w:spacing w:before="0" w:after="0"/>
                    <w:outlineLvl w:val="0"/>
                    <w:rPr>
                      <w:rFonts w:ascii="Arial" w:hAnsi="Arial" w:cs="Arial"/>
                      <w:b/>
                      <w:bCs/>
                      <w:kern w:val="32"/>
                      <w:sz w:val="16"/>
                      <w:szCs w:val="16"/>
                      <w:lang w:eastAsia="uk-UA"/>
                    </w:rPr>
                  </w:pPr>
                  <w:r w:rsidRPr="00442474">
                    <w:rPr>
                      <w:rFonts w:ascii="Arial" w:eastAsia="Arial" w:hAnsi="Arial" w:cs="Arial"/>
                      <w:b/>
                      <w:bCs/>
                      <w:kern w:val="32"/>
                      <w:sz w:val="16"/>
                      <w:szCs w:val="16"/>
                      <w:lang w:eastAsia="uk-UA"/>
                    </w:rPr>
                    <w:t>How would you rate the alternative mode of travel?</w:t>
                  </w:r>
                </w:p>
              </w:tc>
            </w:tr>
          </w:tbl>
          <w:p w14:paraId="4393CD13" w14:textId="77777777" w:rsidR="00442474" w:rsidRPr="00442474" w:rsidRDefault="00442474" w:rsidP="00442474">
            <w:pPr>
              <w:spacing w:before="0" w:after="0"/>
              <w:rPr>
                <w:rFonts w:ascii="Times New Roman" w:hAnsi="Times New Roman"/>
                <w:sz w:val="16"/>
                <w:szCs w:val="16"/>
                <w:lang w:eastAsia="uk-UA"/>
              </w:rPr>
            </w:pPr>
          </w:p>
        </w:tc>
      </w:tr>
      <w:tr w:rsidR="00442474" w:rsidRPr="00442474" w14:paraId="73422D78" w14:textId="77777777" w:rsidTr="00904D91">
        <w:tc>
          <w:tcPr>
            <w:tcW w:w="10506" w:type="dxa"/>
            <w:tcMar>
              <w:top w:w="0" w:type="dxa"/>
              <w:left w:w="0" w:type="dxa"/>
              <w:bottom w:w="0" w:type="dxa"/>
              <w:right w:w="0" w:type="dxa"/>
            </w:tcMar>
          </w:tcPr>
          <w:tbl>
            <w:tblPr>
              <w:tblStyle w:val="TableGrid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9456"/>
              <w:gridCol w:w="600"/>
              <w:gridCol w:w="440"/>
            </w:tblGrid>
            <w:tr w:rsidR="00442474" w:rsidRPr="00082585" w14:paraId="63AF209F" w14:textId="77777777" w:rsidTr="00904D91">
              <w:tc>
                <w:tcPr>
                  <w:tcW w:w="10506" w:type="dxa"/>
                  <w:gridSpan w:val="3"/>
                </w:tcPr>
                <w:p w14:paraId="62AB60D8" w14:textId="77777777" w:rsidR="00442474" w:rsidRPr="00442474" w:rsidRDefault="00442474" w:rsidP="00442474">
                  <w:pPr>
                    <w:spacing w:before="0" w:after="0"/>
                    <w:rPr>
                      <w:rFonts w:ascii="Times New Roman" w:hAnsi="Times New Roman"/>
                      <w:sz w:val="16"/>
                      <w:szCs w:val="16"/>
                      <w:lang w:val="nb-NO" w:eastAsia="uk-UA"/>
                    </w:rPr>
                  </w:pPr>
                  <w:r w:rsidRPr="00442474">
                    <w:rPr>
                      <w:rFonts w:ascii="Wingdings" w:eastAsia="Wingdings" w:hAnsi="Wingdings" w:cs="Wingdings"/>
                      <w:sz w:val="16"/>
                      <w:szCs w:val="16"/>
                      <w:lang w:eastAsia="uk-UA"/>
                    </w:rPr>
                    <w:t>w</w:t>
                  </w:r>
                  <w:r w:rsidRPr="00442474">
                    <w:rPr>
                      <w:rFonts w:ascii="Arial" w:eastAsia="Arial" w:hAnsi="Arial" w:cs="Arial"/>
                      <w:b/>
                      <w:sz w:val="16"/>
                      <w:szCs w:val="16"/>
                      <w:lang w:val="nb-NO" w:eastAsia="uk-UA"/>
                    </w:rPr>
                    <w:t xml:space="preserve"> Filter: </w:t>
                  </w:r>
                  <w:r w:rsidRPr="00442474">
                    <w:rPr>
                      <w:rFonts w:ascii="Arial" w:eastAsia="Arial" w:hAnsi="Arial" w:cs="Arial"/>
                      <w:sz w:val="16"/>
                      <w:szCs w:val="16"/>
                      <w:lang w:val="nb-NO" w:eastAsia="uk-UA"/>
                    </w:rPr>
                    <w:t>!\reise_trmid_alt.a=9</w:t>
                  </w:r>
                </w:p>
              </w:tc>
            </w:tr>
            <w:tr w:rsidR="00442474" w:rsidRPr="00442474" w14:paraId="1EB6E92F" w14:textId="77777777" w:rsidTr="00904D91">
              <w:tc>
                <w:tcPr>
                  <w:tcW w:w="9466" w:type="dxa"/>
                  <w:tcBorders>
                    <w:bottom w:val="single" w:sz="4" w:space="0" w:color="CCCCCC"/>
                  </w:tcBorders>
                  <w:tcMar>
                    <w:top w:w="40" w:type="dxa"/>
                    <w:left w:w="40" w:type="dxa"/>
                    <w:bottom w:w="40" w:type="dxa"/>
                    <w:right w:w="40" w:type="dxa"/>
                  </w:tcMar>
                  <w:vAlign w:val="center"/>
                </w:tcPr>
                <w:p w14:paraId="50837204"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sz w:val="16"/>
                      <w:szCs w:val="16"/>
                      <w:lang w:eastAsia="uk-UA"/>
                    </w:rPr>
                    <w:t>Almost as good as my usual mode of travel</w:t>
                  </w:r>
                </w:p>
              </w:tc>
              <w:tc>
                <w:tcPr>
                  <w:tcW w:w="600" w:type="dxa"/>
                  <w:tcBorders>
                    <w:bottom w:val="single" w:sz="4" w:space="0" w:color="CCCCCC"/>
                  </w:tcBorders>
                  <w:tcMar>
                    <w:top w:w="40" w:type="dxa"/>
                    <w:left w:w="40" w:type="dxa"/>
                    <w:bottom w:w="40" w:type="dxa"/>
                    <w:right w:w="40" w:type="dxa"/>
                  </w:tcMar>
                  <w:vAlign w:val="center"/>
                </w:tcPr>
                <w:tbl>
                  <w:tblPr>
                    <w:tblStyle w:val="TableGrid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00"/>
                  </w:tblGrid>
                  <w:tr w:rsidR="00442474" w:rsidRPr="00442474" w14:paraId="3ECA33A7" w14:textId="77777777" w:rsidTr="00904D91">
                    <w:trPr>
                      <w:jc w:val="center"/>
                    </w:trPr>
                    <w:tc>
                      <w:tcPr>
                        <w:tcW w:w="300" w:type="dxa"/>
                        <w:tcMar>
                          <w:top w:w="40" w:type="dxa"/>
                          <w:left w:w="40" w:type="dxa"/>
                          <w:bottom w:w="40" w:type="dxa"/>
                          <w:right w:w="40" w:type="dxa"/>
                        </w:tcMar>
                        <w:vAlign w:val="center"/>
                      </w:tcPr>
                      <w:p w14:paraId="5DB9DFC3" w14:textId="77777777" w:rsidR="00442474" w:rsidRPr="00442474" w:rsidRDefault="00442474" w:rsidP="00442474">
                        <w:pPr>
                          <w:spacing w:before="0" w:after="0"/>
                          <w:rPr>
                            <w:rFonts w:ascii="Times New Roman" w:hAnsi="Times New Roman"/>
                            <w:sz w:val="16"/>
                            <w:szCs w:val="16"/>
                            <w:lang w:eastAsia="uk-UA"/>
                          </w:rPr>
                        </w:pPr>
                        <w:r w:rsidRPr="00442474">
                          <w:rPr>
                            <w:rFonts w:ascii="Wingdings" w:eastAsia="Wingdings" w:hAnsi="Wingdings" w:cs="Wingdings"/>
                            <w:sz w:val="16"/>
                            <w:szCs w:val="16"/>
                            <w:lang w:eastAsia="uk-UA"/>
                          </w:rPr>
                          <w:t>¡</w:t>
                        </w:r>
                      </w:p>
                    </w:tc>
                  </w:tr>
                </w:tbl>
                <w:p w14:paraId="6E2C5226" w14:textId="77777777" w:rsidR="00442474" w:rsidRPr="00442474" w:rsidRDefault="00442474" w:rsidP="00442474">
                  <w:pPr>
                    <w:spacing w:before="0" w:after="0"/>
                    <w:rPr>
                      <w:rFonts w:ascii="Times New Roman" w:hAnsi="Times New Roman"/>
                      <w:sz w:val="16"/>
                      <w:szCs w:val="16"/>
                      <w:lang w:eastAsia="uk-UA"/>
                    </w:rPr>
                  </w:pPr>
                </w:p>
              </w:tc>
              <w:tc>
                <w:tcPr>
                  <w:tcW w:w="440" w:type="dxa"/>
                  <w:tcBorders>
                    <w:bottom w:val="single" w:sz="4" w:space="0" w:color="CCCCCC"/>
                  </w:tcBorders>
                  <w:tcMar>
                    <w:top w:w="40" w:type="dxa"/>
                    <w:left w:w="40" w:type="dxa"/>
                    <w:bottom w:w="40" w:type="dxa"/>
                    <w:right w:w="40" w:type="dxa"/>
                  </w:tcMar>
                  <w:vAlign w:val="center"/>
                </w:tcPr>
                <w:p w14:paraId="35587CC2"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sz w:val="16"/>
                      <w:szCs w:val="16"/>
                      <w:lang w:eastAsia="uk-UA"/>
                    </w:rPr>
                    <w:t>1</w:t>
                  </w:r>
                </w:p>
              </w:tc>
            </w:tr>
            <w:tr w:rsidR="00442474" w:rsidRPr="00442474" w14:paraId="452878F5" w14:textId="77777777" w:rsidTr="00904D91">
              <w:tc>
                <w:tcPr>
                  <w:tcW w:w="9466" w:type="dxa"/>
                  <w:tcBorders>
                    <w:bottom w:val="single" w:sz="4" w:space="0" w:color="CCCCCC"/>
                  </w:tcBorders>
                  <w:tcMar>
                    <w:top w:w="40" w:type="dxa"/>
                    <w:left w:w="40" w:type="dxa"/>
                    <w:bottom w:w="40" w:type="dxa"/>
                    <w:right w:w="40" w:type="dxa"/>
                  </w:tcMar>
                  <w:vAlign w:val="center"/>
                </w:tcPr>
                <w:p w14:paraId="6A1C6738"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sz w:val="16"/>
                      <w:szCs w:val="16"/>
                      <w:lang w:eastAsia="uk-UA"/>
                    </w:rPr>
                    <w:t>Something worse than my usual mode of travel</w:t>
                  </w:r>
                </w:p>
              </w:tc>
              <w:tc>
                <w:tcPr>
                  <w:tcW w:w="600" w:type="dxa"/>
                  <w:tcBorders>
                    <w:bottom w:val="single" w:sz="4" w:space="0" w:color="CCCCCC"/>
                  </w:tcBorders>
                  <w:tcMar>
                    <w:top w:w="40" w:type="dxa"/>
                    <w:left w:w="40" w:type="dxa"/>
                    <w:bottom w:w="40" w:type="dxa"/>
                    <w:right w:w="40" w:type="dxa"/>
                  </w:tcMar>
                  <w:vAlign w:val="center"/>
                </w:tcPr>
                <w:tbl>
                  <w:tblPr>
                    <w:tblStyle w:val="TableGrid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00"/>
                  </w:tblGrid>
                  <w:tr w:rsidR="00442474" w:rsidRPr="00442474" w14:paraId="3E4B1439" w14:textId="77777777" w:rsidTr="00904D91">
                    <w:trPr>
                      <w:jc w:val="center"/>
                    </w:trPr>
                    <w:tc>
                      <w:tcPr>
                        <w:tcW w:w="300" w:type="dxa"/>
                        <w:tcMar>
                          <w:top w:w="40" w:type="dxa"/>
                          <w:left w:w="40" w:type="dxa"/>
                          <w:bottom w:w="40" w:type="dxa"/>
                          <w:right w:w="40" w:type="dxa"/>
                        </w:tcMar>
                        <w:vAlign w:val="center"/>
                      </w:tcPr>
                      <w:p w14:paraId="5EB0C38E" w14:textId="77777777" w:rsidR="00442474" w:rsidRPr="00442474" w:rsidRDefault="00442474" w:rsidP="00442474">
                        <w:pPr>
                          <w:spacing w:before="0" w:after="0"/>
                          <w:rPr>
                            <w:rFonts w:ascii="Times New Roman" w:hAnsi="Times New Roman"/>
                            <w:sz w:val="16"/>
                            <w:szCs w:val="16"/>
                            <w:lang w:eastAsia="uk-UA"/>
                          </w:rPr>
                        </w:pPr>
                        <w:r w:rsidRPr="00442474">
                          <w:rPr>
                            <w:rFonts w:ascii="Wingdings" w:eastAsia="Wingdings" w:hAnsi="Wingdings" w:cs="Wingdings"/>
                            <w:sz w:val="16"/>
                            <w:szCs w:val="16"/>
                            <w:lang w:eastAsia="uk-UA"/>
                          </w:rPr>
                          <w:t>¡</w:t>
                        </w:r>
                      </w:p>
                    </w:tc>
                  </w:tr>
                </w:tbl>
                <w:p w14:paraId="6153AF4A" w14:textId="77777777" w:rsidR="00442474" w:rsidRPr="00442474" w:rsidRDefault="00442474" w:rsidP="00442474">
                  <w:pPr>
                    <w:spacing w:before="0" w:after="0"/>
                    <w:rPr>
                      <w:rFonts w:ascii="Times New Roman" w:hAnsi="Times New Roman"/>
                      <w:sz w:val="16"/>
                      <w:szCs w:val="16"/>
                      <w:lang w:eastAsia="uk-UA"/>
                    </w:rPr>
                  </w:pPr>
                </w:p>
              </w:tc>
              <w:tc>
                <w:tcPr>
                  <w:tcW w:w="440" w:type="dxa"/>
                  <w:tcBorders>
                    <w:bottom w:val="single" w:sz="4" w:space="0" w:color="CCCCCC"/>
                  </w:tcBorders>
                  <w:tcMar>
                    <w:top w:w="40" w:type="dxa"/>
                    <w:left w:w="40" w:type="dxa"/>
                    <w:bottom w:w="40" w:type="dxa"/>
                    <w:right w:w="40" w:type="dxa"/>
                  </w:tcMar>
                  <w:vAlign w:val="center"/>
                </w:tcPr>
                <w:p w14:paraId="627888E4"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sz w:val="16"/>
                      <w:szCs w:val="16"/>
                      <w:lang w:eastAsia="uk-UA"/>
                    </w:rPr>
                    <w:t>2</w:t>
                  </w:r>
                </w:p>
              </w:tc>
            </w:tr>
            <w:tr w:rsidR="00442474" w:rsidRPr="00442474" w14:paraId="57358E25" w14:textId="77777777" w:rsidTr="00904D91">
              <w:tc>
                <w:tcPr>
                  <w:tcW w:w="9466" w:type="dxa"/>
                  <w:tcBorders>
                    <w:bottom w:val="single" w:sz="4" w:space="0" w:color="CCCCCC"/>
                  </w:tcBorders>
                  <w:tcMar>
                    <w:top w:w="40" w:type="dxa"/>
                    <w:left w:w="40" w:type="dxa"/>
                    <w:bottom w:w="40" w:type="dxa"/>
                    <w:right w:w="40" w:type="dxa"/>
                  </w:tcMar>
                  <w:vAlign w:val="center"/>
                </w:tcPr>
                <w:p w14:paraId="3CB51896"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sz w:val="16"/>
                      <w:szCs w:val="16"/>
                      <w:lang w:eastAsia="uk-UA"/>
                    </w:rPr>
                    <w:t>Much worse than my usual mode of travel</w:t>
                  </w:r>
                </w:p>
              </w:tc>
              <w:tc>
                <w:tcPr>
                  <w:tcW w:w="600" w:type="dxa"/>
                  <w:tcBorders>
                    <w:bottom w:val="single" w:sz="4" w:space="0" w:color="CCCCCC"/>
                  </w:tcBorders>
                  <w:tcMar>
                    <w:top w:w="40" w:type="dxa"/>
                    <w:left w:w="40" w:type="dxa"/>
                    <w:bottom w:w="40" w:type="dxa"/>
                    <w:right w:w="40" w:type="dxa"/>
                  </w:tcMar>
                  <w:vAlign w:val="center"/>
                </w:tcPr>
                <w:tbl>
                  <w:tblPr>
                    <w:tblStyle w:val="TableGrid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00"/>
                  </w:tblGrid>
                  <w:tr w:rsidR="00442474" w:rsidRPr="00442474" w14:paraId="76B15431" w14:textId="77777777" w:rsidTr="00904D91">
                    <w:trPr>
                      <w:jc w:val="center"/>
                    </w:trPr>
                    <w:tc>
                      <w:tcPr>
                        <w:tcW w:w="300" w:type="dxa"/>
                        <w:tcMar>
                          <w:top w:w="40" w:type="dxa"/>
                          <w:left w:w="40" w:type="dxa"/>
                          <w:bottom w:w="40" w:type="dxa"/>
                          <w:right w:w="40" w:type="dxa"/>
                        </w:tcMar>
                        <w:vAlign w:val="center"/>
                      </w:tcPr>
                      <w:p w14:paraId="0A7CF435" w14:textId="77777777" w:rsidR="00442474" w:rsidRPr="00442474" w:rsidRDefault="00442474" w:rsidP="00442474">
                        <w:pPr>
                          <w:spacing w:before="0" w:after="0"/>
                          <w:rPr>
                            <w:rFonts w:ascii="Times New Roman" w:hAnsi="Times New Roman"/>
                            <w:sz w:val="16"/>
                            <w:szCs w:val="16"/>
                            <w:lang w:eastAsia="uk-UA"/>
                          </w:rPr>
                        </w:pPr>
                        <w:r w:rsidRPr="00442474">
                          <w:rPr>
                            <w:rFonts w:ascii="Wingdings" w:eastAsia="Wingdings" w:hAnsi="Wingdings" w:cs="Wingdings"/>
                            <w:sz w:val="16"/>
                            <w:szCs w:val="16"/>
                            <w:lang w:eastAsia="uk-UA"/>
                          </w:rPr>
                          <w:t>¡</w:t>
                        </w:r>
                      </w:p>
                    </w:tc>
                  </w:tr>
                </w:tbl>
                <w:p w14:paraId="0BF7CBD2" w14:textId="77777777" w:rsidR="00442474" w:rsidRPr="00442474" w:rsidRDefault="00442474" w:rsidP="00442474">
                  <w:pPr>
                    <w:spacing w:before="0" w:after="0"/>
                    <w:rPr>
                      <w:rFonts w:ascii="Times New Roman" w:hAnsi="Times New Roman"/>
                      <w:sz w:val="16"/>
                      <w:szCs w:val="16"/>
                      <w:lang w:eastAsia="uk-UA"/>
                    </w:rPr>
                  </w:pPr>
                </w:p>
              </w:tc>
              <w:tc>
                <w:tcPr>
                  <w:tcW w:w="440" w:type="dxa"/>
                  <w:tcBorders>
                    <w:bottom w:val="single" w:sz="4" w:space="0" w:color="CCCCCC"/>
                  </w:tcBorders>
                  <w:tcMar>
                    <w:top w:w="40" w:type="dxa"/>
                    <w:left w:w="40" w:type="dxa"/>
                    <w:bottom w:w="40" w:type="dxa"/>
                    <w:right w:w="40" w:type="dxa"/>
                  </w:tcMar>
                  <w:vAlign w:val="center"/>
                </w:tcPr>
                <w:p w14:paraId="3C53000C"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sz w:val="16"/>
                      <w:szCs w:val="16"/>
                      <w:lang w:eastAsia="uk-UA"/>
                    </w:rPr>
                    <w:t>3</w:t>
                  </w:r>
                </w:p>
              </w:tc>
            </w:tr>
            <w:tr w:rsidR="00442474" w:rsidRPr="00442474" w14:paraId="6E93C1A5" w14:textId="77777777" w:rsidTr="00904D91">
              <w:tc>
                <w:tcPr>
                  <w:tcW w:w="9466" w:type="dxa"/>
                  <w:tcMar>
                    <w:top w:w="40" w:type="dxa"/>
                    <w:left w:w="40" w:type="dxa"/>
                    <w:bottom w:w="40" w:type="dxa"/>
                    <w:right w:w="40" w:type="dxa"/>
                  </w:tcMar>
                  <w:vAlign w:val="center"/>
                </w:tcPr>
                <w:p w14:paraId="3C9B0DB7"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sz w:val="16"/>
                      <w:szCs w:val="16"/>
                      <w:lang w:eastAsia="uk-UA"/>
                    </w:rPr>
                    <w:t>Don't know</w:t>
                  </w:r>
                </w:p>
              </w:tc>
              <w:tc>
                <w:tcPr>
                  <w:tcW w:w="600" w:type="dxa"/>
                  <w:tcMar>
                    <w:top w:w="40" w:type="dxa"/>
                    <w:left w:w="40" w:type="dxa"/>
                    <w:bottom w:w="40" w:type="dxa"/>
                    <w:right w:w="40" w:type="dxa"/>
                  </w:tcMar>
                  <w:vAlign w:val="center"/>
                </w:tcPr>
                <w:tbl>
                  <w:tblPr>
                    <w:tblStyle w:val="TableGrid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00"/>
                  </w:tblGrid>
                  <w:tr w:rsidR="00442474" w:rsidRPr="00442474" w14:paraId="3169C182" w14:textId="77777777" w:rsidTr="00904D91">
                    <w:trPr>
                      <w:jc w:val="center"/>
                    </w:trPr>
                    <w:tc>
                      <w:tcPr>
                        <w:tcW w:w="300" w:type="dxa"/>
                        <w:tcMar>
                          <w:top w:w="40" w:type="dxa"/>
                          <w:left w:w="40" w:type="dxa"/>
                          <w:bottom w:w="40" w:type="dxa"/>
                          <w:right w:w="40" w:type="dxa"/>
                        </w:tcMar>
                        <w:vAlign w:val="center"/>
                      </w:tcPr>
                      <w:p w14:paraId="2369EB04" w14:textId="77777777" w:rsidR="00442474" w:rsidRPr="00442474" w:rsidRDefault="00442474" w:rsidP="00442474">
                        <w:pPr>
                          <w:spacing w:before="0" w:after="0"/>
                          <w:rPr>
                            <w:rFonts w:ascii="Times New Roman" w:hAnsi="Times New Roman"/>
                            <w:sz w:val="16"/>
                            <w:szCs w:val="16"/>
                            <w:lang w:eastAsia="uk-UA"/>
                          </w:rPr>
                        </w:pPr>
                        <w:r w:rsidRPr="00442474">
                          <w:rPr>
                            <w:rFonts w:ascii="Wingdings" w:eastAsia="Wingdings" w:hAnsi="Wingdings" w:cs="Wingdings"/>
                            <w:sz w:val="16"/>
                            <w:szCs w:val="16"/>
                            <w:lang w:eastAsia="uk-UA"/>
                          </w:rPr>
                          <w:t>¡</w:t>
                        </w:r>
                      </w:p>
                    </w:tc>
                  </w:tr>
                </w:tbl>
                <w:p w14:paraId="413175E3" w14:textId="77777777" w:rsidR="00442474" w:rsidRPr="00442474" w:rsidRDefault="00442474" w:rsidP="00442474">
                  <w:pPr>
                    <w:spacing w:before="0" w:after="0"/>
                    <w:rPr>
                      <w:rFonts w:ascii="Times New Roman" w:hAnsi="Times New Roman"/>
                      <w:sz w:val="16"/>
                      <w:szCs w:val="16"/>
                      <w:lang w:eastAsia="uk-UA"/>
                    </w:rPr>
                  </w:pPr>
                </w:p>
              </w:tc>
              <w:tc>
                <w:tcPr>
                  <w:tcW w:w="440" w:type="dxa"/>
                  <w:tcMar>
                    <w:top w:w="40" w:type="dxa"/>
                    <w:left w:w="40" w:type="dxa"/>
                    <w:bottom w:w="40" w:type="dxa"/>
                    <w:right w:w="40" w:type="dxa"/>
                  </w:tcMar>
                  <w:vAlign w:val="center"/>
                </w:tcPr>
                <w:p w14:paraId="21846141"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sz w:val="16"/>
                      <w:szCs w:val="16"/>
                      <w:lang w:eastAsia="uk-UA"/>
                    </w:rPr>
                    <w:t>4</w:t>
                  </w:r>
                </w:p>
              </w:tc>
            </w:tr>
          </w:tbl>
          <w:p w14:paraId="3578B846" w14:textId="77777777" w:rsidR="00442474" w:rsidRPr="00442474" w:rsidRDefault="00442474" w:rsidP="00442474">
            <w:pPr>
              <w:spacing w:before="0" w:after="0"/>
              <w:rPr>
                <w:rFonts w:ascii="Times New Roman" w:hAnsi="Times New Roman"/>
                <w:sz w:val="16"/>
                <w:szCs w:val="16"/>
                <w:lang w:eastAsia="uk-UA"/>
              </w:rPr>
            </w:pPr>
          </w:p>
        </w:tc>
      </w:tr>
    </w:tbl>
    <w:p w14:paraId="4CD73ED7" w14:textId="77777777" w:rsidR="00442474" w:rsidRPr="00442474" w:rsidRDefault="00442474" w:rsidP="00442474">
      <w:pPr>
        <w:spacing w:before="0" w:after="0"/>
        <w:rPr>
          <w:rFonts w:ascii="Times New Roman" w:eastAsia="Times New Roman" w:hAnsi="Times New Roman" w:cs="Times New Roman"/>
          <w:sz w:val="16"/>
          <w:szCs w:val="16"/>
          <w:lang w:eastAsia="uk-UA"/>
        </w:rPr>
      </w:pPr>
    </w:p>
    <w:tbl>
      <w:tblPr>
        <w:tblStyle w:val="TableGrid1"/>
        <w:tblW w:w="0" w:type="auto"/>
        <w:tblBorders>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10506"/>
      </w:tblGrid>
      <w:tr w:rsidR="00442474" w:rsidRPr="00442474" w14:paraId="1E6734CC" w14:textId="77777777" w:rsidTr="00904D91">
        <w:trPr>
          <w:tblHeader/>
        </w:trPr>
        <w:tc>
          <w:tcPr>
            <w:tcW w:w="10506" w:type="dxa"/>
            <w:tcMar>
              <w:top w:w="0" w:type="dxa"/>
              <w:left w:w="0" w:type="dxa"/>
              <w:bottom w:w="0" w:type="dxa"/>
              <w:right w:w="0" w:type="dxa"/>
            </w:tcMar>
          </w:tcPr>
          <w:tbl>
            <w:tblPr>
              <w:tblStyle w:val="TableGrid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76"/>
              <w:gridCol w:w="8920"/>
            </w:tblGrid>
            <w:tr w:rsidR="00442474" w:rsidRPr="00442474" w14:paraId="1AFA4C1C" w14:textId="77777777" w:rsidTr="00904D91">
              <w:tc>
                <w:tcPr>
                  <w:tcW w:w="1576" w:type="dxa"/>
                  <w:tcBorders>
                    <w:bottom w:val="single" w:sz="4" w:space="0" w:color="auto"/>
                    <w:right w:val="single" w:sz="4" w:space="0" w:color="auto"/>
                  </w:tcBorders>
                  <w:shd w:val="clear" w:color="auto" w:fill="62EFD3"/>
                  <w:tcMar>
                    <w:top w:w="60" w:type="dxa"/>
                    <w:left w:w="60" w:type="dxa"/>
                    <w:bottom w:w="60" w:type="dxa"/>
                    <w:right w:w="60" w:type="dxa"/>
                  </w:tcMar>
                </w:tcPr>
                <w:p w14:paraId="7892ADD2"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b/>
                      <w:sz w:val="16"/>
                      <w:szCs w:val="16"/>
                      <w:lang w:eastAsia="uk-UA"/>
                    </w:rPr>
                    <w:t>reise_trmid_alt_2</w:t>
                  </w:r>
                </w:p>
              </w:tc>
              <w:tc>
                <w:tcPr>
                  <w:tcW w:w="8930" w:type="dxa"/>
                  <w:tcBorders>
                    <w:bottom w:val="single" w:sz="4" w:space="0" w:color="auto"/>
                  </w:tcBorders>
                  <w:shd w:val="clear" w:color="auto" w:fill="62EFD3"/>
                  <w:tcMar>
                    <w:top w:w="0" w:type="dxa"/>
                    <w:left w:w="60" w:type="dxa"/>
                    <w:bottom w:w="0" w:type="dxa"/>
                    <w:right w:w="0" w:type="dxa"/>
                  </w:tcMar>
                </w:tcPr>
                <w:p w14:paraId="2E234AD3" w14:textId="77777777" w:rsidR="00442474" w:rsidRPr="00442474" w:rsidRDefault="00442474" w:rsidP="00442474">
                  <w:pPr>
                    <w:keepNext/>
                    <w:spacing w:before="0" w:after="0"/>
                    <w:outlineLvl w:val="0"/>
                    <w:rPr>
                      <w:rFonts w:ascii="Arial" w:hAnsi="Arial" w:cs="Arial"/>
                      <w:b/>
                      <w:bCs/>
                      <w:kern w:val="32"/>
                      <w:sz w:val="16"/>
                      <w:szCs w:val="16"/>
                      <w:lang w:eastAsia="uk-UA"/>
                    </w:rPr>
                  </w:pPr>
                  <w:r w:rsidRPr="00442474">
                    <w:rPr>
                      <w:rFonts w:ascii="Arial" w:eastAsia="Arial" w:hAnsi="Arial" w:cs="Arial"/>
                      <w:b/>
                      <w:bCs/>
                      <w:kern w:val="32"/>
                      <w:sz w:val="16"/>
                      <w:szCs w:val="16"/>
                      <w:lang w:eastAsia="uk-UA"/>
                    </w:rPr>
                    <w:t>You have stated that you have no alternatives. Can you elaborate on this?</w:t>
                  </w:r>
                </w:p>
              </w:tc>
            </w:tr>
          </w:tbl>
          <w:p w14:paraId="0F467E47" w14:textId="77777777" w:rsidR="00442474" w:rsidRPr="00442474" w:rsidRDefault="00442474" w:rsidP="00442474">
            <w:pPr>
              <w:spacing w:before="0" w:after="0"/>
              <w:rPr>
                <w:rFonts w:ascii="Times New Roman" w:hAnsi="Times New Roman"/>
                <w:sz w:val="16"/>
                <w:szCs w:val="16"/>
                <w:lang w:eastAsia="uk-UA"/>
              </w:rPr>
            </w:pPr>
          </w:p>
        </w:tc>
      </w:tr>
      <w:tr w:rsidR="00442474" w:rsidRPr="00442474" w14:paraId="3FEB843E" w14:textId="77777777" w:rsidTr="00904D91">
        <w:tc>
          <w:tcPr>
            <w:tcW w:w="10506" w:type="dxa"/>
            <w:tcMar>
              <w:top w:w="0" w:type="dxa"/>
              <w:left w:w="0" w:type="dxa"/>
              <w:bottom w:w="0" w:type="dxa"/>
              <w:right w:w="0" w:type="dxa"/>
            </w:tcMar>
          </w:tcPr>
          <w:tbl>
            <w:tblPr>
              <w:tblStyle w:val="TableGrid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9456"/>
              <w:gridCol w:w="600"/>
              <w:gridCol w:w="440"/>
            </w:tblGrid>
            <w:tr w:rsidR="00442474" w:rsidRPr="00082585" w14:paraId="473F5AB8" w14:textId="77777777" w:rsidTr="00904D91">
              <w:tc>
                <w:tcPr>
                  <w:tcW w:w="10506" w:type="dxa"/>
                  <w:gridSpan w:val="3"/>
                </w:tcPr>
                <w:p w14:paraId="78614920" w14:textId="77777777" w:rsidR="00442474" w:rsidRPr="00442474" w:rsidRDefault="00442474" w:rsidP="00442474">
                  <w:pPr>
                    <w:spacing w:before="0" w:after="0"/>
                    <w:rPr>
                      <w:rFonts w:ascii="Times New Roman" w:hAnsi="Times New Roman"/>
                      <w:sz w:val="16"/>
                      <w:szCs w:val="16"/>
                      <w:lang w:val="nb-NO" w:eastAsia="uk-UA"/>
                    </w:rPr>
                  </w:pPr>
                  <w:r w:rsidRPr="00442474">
                    <w:rPr>
                      <w:rFonts w:ascii="Wingdings" w:eastAsia="Wingdings" w:hAnsi="Wingdings" w:cs="Wingdings"/>
                      <w:sz w:val="16"/>
                      <w:szCs w:val="16"/>
                      <w:lang w:eastAsia="uk-UA"/>
                    </w:rPr>
                    <w:t>w</w:t>
                  </w:r>
                  <w:r w:rsidRPr="00442474">
                    <w:rPr>
                      <w:rFonts w:ascii="Arial" w:eastAsia="Arial" w:hAnsi="Arial" w:cs="Arial"/>
                      <w:b/>
                      <w:sz w:val="16"/>
                      <w:szCs w:val="16"/>
                      <w:lang w:val="nb-NO" w:eastAsia="uk-UA"/>
                    </w:rPr>
                    <w:t xml:space="preserve"> Filter: </w:t>
                  </w:r>
                  <w:r w:rsidRPr="00442474">
                    <w:rPr>
                      <w:rFonts w:ascii="Arial" w:eastAsia="Arial" w:hAnsi="Arial" w:cs="Arial"/>
                      <w:sz w:val="16"/>
                      <w:szCs w:val="16"/>
                      <w:lang w:val="nb-NO" w:eastAsia="uk-UA"/>
                    </w:rPr>
                    <w:t>\reise_trmid_alt.a=9</w:t>
                  </w:r>
                </w:p>
              </w:tc>
            </w:tr>
            <w:tr w:rsidR="00442474" w:rsidRPr="00442474" w14:paraId="1745F4B0" w14:textId="77777777" w:rsidTr="00904D91">
              <w:tc>
                <w:tcPr>
                  <w:tcW w:w="9466" w:type="dxa"/>
                  <w:tcMar>
                    <w:top w:w="40" w:type="dxa"/>
                    <w:left w:w="40" w:type="dxa"/>
                    <w:bottom w:w="40" w:type="dxa"/>
                    <w:right w:w="40" w:type="dxa"/>
                  </w:tcMar>
                  <w:vAlign w:val="center"/>
                </w:tcPr>
                <w:p w14:paraId="648815B1" w14:textId="77777777" w:rsidR="00442474" w:rsidRPr="00442474" w:rsidRDefault="00442474" w:rsidP="00442474">
                  <w:pPr>
                    <w:spacing w:before="0" w:after="0"/>
                    <w:rPr>
                      <w:rFonts w:ascii="Times New Roman" w:hAnsi="Times New Roman"/>
                      <w:sz w:val="16"/>
                      <w:szCs w:val="16"/>
                      <w:lang w:val="nb-NO" w:eastAsia="uk-UA"/>
                    </w:rPr>
                  </w:pPr>
                </w:p>
              </w:tc>
              <w:tc>
                <w:tcPr>
                  <w:tcW w:w="600" w:type="dxa"/>
                  <w:tcMar>
                    <w:top w:w="40" w:type="dxa"/>
                    <w:left w:w="40" w:type="dxa"/>
                    <w:bottom w:w="40" w:type="dxa"/>
                    <w:right w:w="40" w:type="dxa"/>
                  </w:tcMar>
                  <w:vAlign w:val="center"/>
                </w:tcPr>
                <w:p w14:paraId="53B500C4" w14:textId="77777777" w:rsidR="00442474" w:rsidRPr="00442474" w:rsidRDefault="00442474" w:rsidP="00442474">
                  <w:pPr>
                    <w:spacing w:before="0" w:after="0"/>
                    <w:jc w:val="center"/>
                    <w:rPr>
                      <w:rFonts w:ascii="Times New Roman" w:hAnsi="Times New Roman"/>
                      <w:sz w:val="16"/>
                      <w:szCs w:val="16"/>
                      <w:lang w:eastAsia="uk-UA"/>
                    </w:rPr>
                  </w:pPr>
                  <w:r w:rsidRPr="00442474">
                    <w:rPr>
                      <w:rFonts w:ascii="Arial" w:eastAsia="Arial" w:hAnsi="Arial" w:cs="Arial"/>
                      <w:sz w:val="16"/>
                      <w:szCs w:val="16"/>
                      <w:lang w:eastAsia="uk-UA"/>
                    </w:rPr>
                    <w:t>Open</w:t>
                  </w:r>
                </w:p>
              </w:tc>
              <w:tc>
                <w:tcPr>
                  <w:tcW w:w="440" w:type="dxa"/>
                  <w:tcMar>
                    <w:top w:w="40" w:type="dxa"/>
                    <w:left w:w="40" w:type="dxa"/>
                    <w:bottom w:w="40" w:type="dxa"/>
                    <w:right w:w="40" w:type="dxa"/>
                  </w:tcMar>
                  <w:vAlign w:val="center"/>
                </w:tcPr>
                <w:p w14:paraId="61EB3465"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sz w:val="16"/>
                      <w:szCs w:val="16"/>
                      <w:lang w:eastAsia="uk-UA"/>
                    </w:rPr>
                    <w:t>1</w:t>
                  </w:r>
                </w:p>
              </w:tc>
            </w:tr>
          </w:tbl>
          <w:p w14:paraId="71C8D049" w14:textId="77777777" w:rsidR="00442474" w:rsidRPr="00442474" w:rsidRDefault="00442474" w:rsidP="00442474">
            <w:pPr>
              <w:spacing w:before="0" w:after="0"/>
              <w:rPr>
                <w:rFonts w:ascii="Times New Roman" w:hAnsi="Times New Roman"/>
                <w:sz w:val="16"/>
                <w:szCs w:val="16"/>
                <w:lang w:eastAsia="uk-UA"/>
              </w:rPr>
            </w:pPr>
          </w:p>
        </w:tc>
      </w:tr>
    </w:tbl>
    <w:p w14:paraId="493D24F3" w14:textId="77777777" w:rsidR="00442474" w:rsidRPr="00442474" w:rsidRDefault="00442474" w:rsidP="00442474">
      <w:pPr>
        <w:spacing w:before="0" w:after="0"/>
        <w:rPr>
          <w:rFonts w:ascii="Times New Roman" w:eastAsia="Times New Roman" w:hAnsi="Times New Roman" w:cs="Times New Roman"/>
          <w:sz w:val="16"/>
          <w:szCs w:val="16"/>
          <w:lang w:eastAsia="uk-UA"/>
        </w:rPr>
      </w:pPr>
    </w:p>
    <w:tbl>
      <w:tblPr>
        <w:tblStyle w:val="TableGrid1"/>
        <w:tblW w:w="0" w:type="auto"/>
        <w:tblBorders>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10506"/>
      </w:tblGrid>
      <w:tr w:rsidR="00442474" w:rsidRPr="00442474" w14:paraId="00851348" w14:textId="77777777" w:rsidTr="00904D91">
        <w:trPr>
          <w:tblHeader/>
        </w:trPr>
        <w:tc>
          <w:tcPr>
            <w:tcW w:w="10506" w:type="dxa"/>
            <w:tcMar>
              <w:top w:w="0" w:type="dxa"/>
              <w:left w:w="0" w:type="dxa"/>
              <w:bottom w:w="0" w:type="dxa"/>
              <w:right w:w="0" w:type="dxa"/>
            </w:tcMar>
          </w:tcPr>
          <w:tbl>
            <w:tblPr>
              <w:tblStyle w:val="TableGrid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76"/>
              <w:gridCol w:w="8920"/>
            </w:tblGrid>
            <w:tr w:rsidR="00442474" w:rsidRPr="00442474" w14:paraId="4BAFF39D" w14:textId="77777777" w:rsidTr="00904D91">
              <w:tc>
                <w:tcPr>
                  <w:tcW w:w="1576" w:type="dxa"/>
                  <w:tcBorders>
                    <w:bottom w:val="single" w:sz="4" w:space="0" w:color="auto"/>
                    <w:right w:val="single" w:sz="4" w:space="0" w:color="auto"/>
                  </w:tcBorders>
                  <w:shd w:val="clear" w:color="auto" w:fill="62EFD3"/>
                  <w:tcMar>
                    <w:top w:w="60" w:type="dxa"/>
                    <w:left w:w="60" w:type="dxa"/>
                    <w:bottom w:w="60" w:type="dxa"/>
                    <w:right w:w="60" w:type="dxa"/>
                  </w:tcMar>
                </w:tcPr>
                <w:p w14:paraId="49BF63BB"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b/>
                      <w:sz w:val="16"/>
                      <w:szCs w:val="16"/>
                      <w:lang w:eastAsia="uk-UA"/>
                    </w:rPr>
                    <w:t>fordeling_beskr</w:t>
                  </w:r>
                </w:p>
              </w:tc>
              <w:tc>
                <w:tcPr>
                  <w:tcW w:w="8930" w:type="dxa"/>
                  <w:tcBorders>
                    <w:bottom w:val="single" w:sz="4" w:space="0" w:color="auto"/>
                  </w:tcBorders>
                  <w:shd w:val="clear" w:color="auto" w:fill="62EFD3"/>
                  <w:tcMar>
                    <w:top w:w="0" w:type="dxa"/>
                    <w:left w:w="60" w:type="dxa"/>
                    <w:bottom w:w="0" w:type="dxa"/>
                    <w:right w:w="0" w:type="dxa"/>
                  </w:tcMar>
                </w:tcPr>
                <w:p w14:paraId="4E61D486" w14:textId="77777777" w:rsidR="00442474" w:rsidRPr="00442474" w:rsidRDefault="00442474" w:rsidP="00442474">
                  <w:pPr>
                    <w:keepNext/>
                    <w:spacing w:before="0" w:after="0"/>
                    <w:outlineLvl w:val="0"/>
                    <w:rPr>
                      <w:rFonts w:ascii="Arial" w:hAnsi="Arial" w:cs="Arial"/>
                      <w:b/>
                      <w:bCs/>
                      <w:kern w:val="32"/>
                      <w:sz w:val="16"/>
                      <w:szCs w:val="16"/>
                      <w:lang w:eastAsia="uk-UA"/>
                    </w:rPr>
                  </w:pPr>
                  <w:r w:rsidRPr="00442474">
                    <w:rPr>
                      <w:rFonts w:ascii="Arial" w:eastAsia="Arial" w:hAnsi="Arial" w:cs="Arial"/>
                      <w:b/>
                      <w:bCs/>
                      <w:kern w:val="32"/>
                      <w:sz w:val="16"/>
                      <w:szCs w:val="16"/>
                      <w:lang w:eastAsia="uk-UA"/>
                    </w:rPr>
                    <w:t>These five figures illustrate different societies with unequal distribution of wealth.</w:t>
                  </w:r>
                </w:p>
                <w:p w14:paraId="1A22FF7C" w14:textId="77777777" w:rsidR="00442474" w:rsidRPr="00442474" w:rsidRDefault="00442474" w:rsidP="00442474">
                  <w:pPr>
                    <w:keepNext/>
                    <w:spacing w:before="0" w:after="0"/>
                    <w:outlineLvl w:val="0"/>
                    <w:rPr>
                      <w:rFonts w:ascii="Arial" w:hAnsi="Arial" w:cs="Arial"/>
                      <w:b/>
                      <w:bCs/>
                      <w:kern w:val="32"/>
                      <w:sz w:val="16"/>
                      <w:szCs w:val="16"/>
                      <w:lang w:eastAsia="uk-UA"/>
                    </w:rPr>
                  </w:pPr>
                  <w:r w:rsidRPr="00442474">
                    <w:rPr>
                      <w:rFonts w:ascii="Arial" w:eastAsia="Arial" w:hAnsi="Arial" w:cs="Arial"/>
                      <w:b/>
                      <w:bCs/>
                      <w:kern w:val="32"/>
                      <w:sz w:val="16"/>
                      <w:szCs w:val="16"/>
                      <w:lang w:eastAsia="uk-UA"/>
                    </w:rPr>
                    <w:t>Which figure do you think best describes Norway?</w:t>
                  </w:r>
                </w:p>
              </w:tc>
            </w:tr>
          </w:tbl>
          <w:p w14:paraId="3821B763" w14:textId="77777777" w:rsidR="00442474" w:rsidRPr="00442474" w:rsidRDefault="00442474" w:rsidP="00442474">
            <w:pPr>
              <w:spacing w:before="0" w:after="0"/>
              <w:rPr>
                <w:rFonts w:ascii="Times New Roman" w:hAnsi="Times New Roman"/>
                <w:sz w:val="16"/>
                <w:szCs w:val="16"/>
                <w:lang w:eastAsia="uk-UA"/>
              </w:rPr>
            </w:pPr>
          </w:p>
        </w:tc>
      </w:tr>
      <w:tr w:rsidR="00442474" w:rsidRPr="00442474" w14:paraId="73601440" w14:textId="77777777" w:rsidTr="00904D91">
        <w:tc>
          <w:tcPr>
            <w:tcW w:w="10506" w:type="dxa"/>
            <w:tcMar>
              <w:top w:w="0" w:type="dxa"/>
              <w:left w:w="0" w:type="dxa"/>
              <w:bottom w:w="0" w:type="dxa"/>
              <w:right w:w="0" w:type="dxa"/>
            </w:tcMar>
          </w:tcPr>
          <w:tbl>
            <w:tblPr>
              <w:tblStyle w:val="TableGrid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9456"/>
              <w:gridCol w:w="600"/>
              <w:gridCol w:w="440"/>
            </w:tblGrid>
            <w:tr w:rsidR="00442474" w:rsidRPr="00442474" w14:paraId="5C4CC80B" w14:textId="77777777" w:rsidTr="00904D91">
              <w:tc>
                <w:tcPr>
                  <w:tcW w:w="9466" w:type="dxa"/>
                  <w:tcBorders>
                    <w:bottom w:val="single" w:sz="4" w:space="0" w:color="CCCCCC"/>
                  </w:tcBorders>
                  <w:tcMar>
                    <w:top w:w="40" w:type="dxa"/>
                    <w:left w:w="40" w:type="dxa"/>
                    <w:bottom w:w="40" w:type="dxa"/>
                    <w:right w:w="40" w:type="dxa"/>
                  </w:tcMar>
                  <w:vAlign w:val="center"/>
                </w:tcPr>
                <w:p w14:paraId="0C415B1F"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sz w:val="16"/>
                      <w:szCs w:val="16"/>
                      <w:lang w:eastAsia="uk-UA"/>
                    </w:rPr>
                    <w:t xml:space="preserve">  A small elite at the top, very few in the middle and most at the bottom</w:t>
                  </w:r>
                </w:p>
              </w:tc>
              <w:tc>
                <w:tcPr>
                  <w:tcW w:w="600" w:type="dxa"/>
                  <w:tcBorders>
                    <w:bottom w:val="single" w:sz="4" w:space="0" w:color="CCCCCC"/>
                  </w:tcBorders>
                  <w:tcMar>
                    <w:top w:w="40" w:type="dxa"/>
                    <w:left w:w="40" w:type="dxa"/>
                    <w:bottom w:w="40" w:type="dxa"/>
                    <w:right w:w="40" w:type="dxa"/>
                  </w:tcMar>
                  <w:vAlign w:val="center"/>
                </w:tcPr>
                <w:tbl>
                  <w:tblPr>
                    <w:tblStyle w:val="TableGrid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00"/>
                  </w:tblGrid>
                  <w:tr w:rsidR="00442474" w:rsidRPr="00442474" w14:paraId="4667AD75" w14:textId="77777777" w:rsidTr="00904D91">
                    <w:trPr>
                      <w:jc w:val="center"/>
                    </w:trPr>
                    <w:tc>
                      <w:tcPr>
                        <w:tcW w:w="300" w:type="dxa"/>
                        <w:tcMar>
                          <w:top w:w="40" w:type="dxa"/>
                          <w:left w:w="40" w:type="dxa"/>
                          <w:bottom w:w="40" w:type="dxa"/>
                          <w:right w:w="40" w:type="dxa"/>
                        </w:tcMar>
                        <w:vAlign w:val="center"/>
                      </w:tcPr>
                      <w:p w14:paraId="42515CF3" w14:textId="77777777" w:rsidR="00442474" w:rsidRPr="00442474" w:rsidRDefault="00442474" w:rsidP="00442474">
                        <w:pPr>
                          <w:spacing w:before="0" w:after="0"/>
                          <w:rPr>
                            <w:rFonts w:ascii="Times New Roman" w:hAnsi="Times New Roman"/>
                            <w:sz w:val="16"/>
                            <w:szCs w:val="16"/>
                            <w:lang w:eastAsia="uk-UA"/>
                          </w:rPr>
                        </w:pPr>
                        <w:r w:rsidRPr="00442474">
                          <w:rPr>
                            <w:rFonts w:ascii="Wingdings" w:eastAsia="Wingdings" w:hAnsi="Wingdings" w:cs="Wingdings"/>
                            <w:sz w:val="16"/>
                            <w:szCs w:val="16"/>
                            <w:lang w:eastAsia="uk-UA"/>
                          </w:rPr>
                          <w:t>¡</w:t>
                        </w:r>
                      </w:p>
                    </w:tc>
                  </w:tr>
                </w:tbl>
                <w:p w14:paraId="12763521" w14:textId="77777777" w:rsidR="00442474" w:rsidRPr="00442474" w:rsidRDefault="00442474" w:rsidP="00442474">
                  <w:pPr>
                    <w:spacing w:before="0" w:after="0"/>
                    <w:rPr>
                      <w:rFonts w:ascii="Times New Roman" w:hAnsi="Times New Roman"/>
                      <w:sz w:val="16"/>
                      <w:szCs w:val="16"/>
                      <w:lang w:eastAsia="uk-UA"/>
                    </w:rPr>
                  </w:pPr>
                </w:p>
              </w:tc>
              <w:tc>
                <w:tcPr>
                  <w:tcW w:w="440" w:type="dxa"/>
                  <w:tcBorders>
                    <w:bottom w:val="single" w:sz="4" w:space="0" w:color="CCCCCC"/>
                  </w:tcBorders>
                  <w:tcMar>
                    <w:top w:w="40" w:type="dxa"/>
                    <w:left w:w="40" w:type="dxa"/>
                    <w:bottom w:w="40" w:type="dxa"/>
                    <w:right w:w="40" w:type="dxa"/>
                  </w:tcMar>
                  <w:vAlign w:val="center"/>
                </w:tcPr>
                <w:p w14:paraId="5BE0DB60"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sz w:val="16"/>
                      <w:szCs w:val="16"/>
                      <w:lang w:eastAsia="uk-UA"/>
                    </w:rPr>
                    <w:t>1</w:t>
                  </w:r>
                </w:p>
              </w:tc>
            </w:tr>
            <w:tr w:rsidR="00442474" w:rsidRPr="00442474" w14:paraId="1E3B1F50" w14:textId="77777777" w:rsidTr="00904D91">
              <w:tc>
                <w:tcPr>
                  <w:tcW w:w="9466" w:type="dxa"/>
                  <w:tcBorders>
                    <w:bottom w:val="single" w:sz="4" w:space="0" w:color="CCCCCC"/>
                  </w:tcBorders>
                  <w:tcMar>
                    <w:top w:w="40" w:type="dxa"/>
                    <w:left w:w="40" w:type="dxa"/>
                    <w:bottom w:w="40" w:type="dxa"/>
                    <w:right w:w="40" w:type="dxa"/>
                  </w:tcMar>
                  <w:vAlign w:val="center"/>
                </w:tcPr>
                <w:p w14:paraId="08A3237E"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sz w:val="16"/>
                      <w:szCs w:val="16"/>
                      <w:lang w:eastAsia="uk-UA"/>
                    </w:rPr>
                    <w:t xml:space="preserve">  A society shaped like a pyramid with a small elite at the top, several in the middle and most at the bottom.</w:t>
                  </w:r>
                </w:p>
              </w:tc>
              <w:tc>
                <w:tcPr>
                  <w:tcW w:w="600" w:type="dxa"/>
                  <w:tcBorders>
                    <w:bottom w:val="single" w:sz="4" w:space="0" w:color="CCCCCC"/>
                  </w:tcBorders>
                  <w:tcMar>
                    <w:top w:w="40" w:type="dxa"/>
                    <w:left w:w="40" w:type="dxa"/>
                    <w:bottom w:w="40" w:type="dxa"/>
                    <w:right w:w="40" w:type="dxa"/>
                  </w:tcMar>
                  <w:vAlign w:val="center"/>
                </w:tcPr>
                <w:tbl>
                  <w:tblPr>
                    <w:tblStyle w:val="TableGrid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00"/>
                  </w:tblGrid>
                  <w:tr w:rsidR="00442474" w:rsidRPr="00442474" w14:paraId="7D0DD43C" w14:textId="77777777" w:rsidTr="00904D91">
                    <w:trPr>
                      <w:jc w:val="center"/>
                    </w:trPr>
                    <w:tc>
                      <w:tcPr>
                        <w:tcW w:w="300" w:type="dxa"/>
                        <w:tcMar>
                          <w:top w:w="40" w:type="dxa"/>
                          <w:left w:w="40" w:type="dxa"/>
                          <w:bottom w:w="40" w:type="dxa"/>
                          <w:right w:w="40" w:type="dxa"/>
                        </w:tcMar>
                        <w:vAlign w:val="center"/>
                      </w:tcPr>
                      <w:p w14:paraId="759555E9" w14:textId="77777777" w:rsidR="00442474" w:rsidRPr="00442474" w:rsidRDefault="00442474" w:rsidP="00442474">
                        <w:pPr>
                          <w:spacing w:before="0" w:after="0"/>
                          <w:rPr>
                            <w:rFonts w:ascii="Times New Roman" w:hAnsi="Times New Roman"/>
                            <w:sz w:val="16"/>
                            <w:szCs w:val="16"/>
                            <w:lang w:eastAsia="uk-UA"/>
                          </w:rPr>
                        </w:pPr>
                        <w:r w:rsidRPr="00442474">
                          <w:rPr>
                            <w:rFonts w:ascii="Wingdings" w:eastAsia="Wingdings" w:hAnsi="Wingdings" w:cs="Wingdings"/>
                            <w:sz w:val="16"/>
                            <w:szCs w:val="16"/>
                            <w:lang w:eastAsia="uk-UA"/>
                          </w:rPr>
                          <w:t>¡</w:t>
                        </w:r>
                      </w:p>
                    </w:tc>
                  </w:tr>
                </w:tbl>
                <w:p w14:paraId="16940719" w14:textId="77777777" w:rsidR="00442474" w:rsidRPr="00442474" w:rsidRDefault="00442474" w:rsidP="00442474">
                  <w:pPr>
                    <w:spacing w:before="0" w:after="0"/>
                    <w:rPr>
                      <w:rFonts w:ascii="Times New Roman" w:hAnsi="Times New Roman"/>
                      <w:sz w:val="16"/>
                      <w:szCs w:val="16"/>
                      <w:lang w:eastAsia="uk-UA"/>
                    </w:rPr>
                  </w:pPr>
                </w:p>
              </w:tc>
              <w:tc>
                <w:tcPr>
                  <w:tcW w:w="440" w:type="dxa"/>
                  <w:tcBorders>
                    <w:bottom w:val="single" w:sz="4" w:space="0" w:color="CCCCCC"/>
                  </w:tcBorders>
                  <w:tcMar>
                    <w:top w:w="40" w:type="dxa"/>
                    <w:left w:w="40" w:type="dxa"/>
                    <w:bottom w:w="40" w:type="dxa"/>
                    <w:right w:w="40" w:type="dxa"/>
                  </w:tcMar>
                  <w:vAlign w:val="center"/>
                </w:tcPr>
                <w:p w14:paraId="47E102F4"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sz w:val="16"/>
                      <w:szCs w:val="16"/>
                      <w:lang w:eastAsia="uk-UA"/>
                    </w:rPr>
                    <w:t>2</w:t>
                  </w:r>
                </w:p>
              </w:tc>
            </w:tr>
            <w:tr w:rsidR="00442474" w:rsidRPr="00442474" w14:paraId="788CBD99" w14:textId="77777777" w:rsidTr="00904D91">
              <w:tc>
                <w:tcPr>
                  <w:tcW w:w="9466" w:type="dxa"/>
                  <w:tcBorders>
                    <w:bottom w:val="single" w:sz="4" w:space="0" w:color="CCCCCC"/>
                  </w:tcBorders>
                  <w:tcMar>
                    <w:top w:w="40" w:type="dxa"/>
                    <w:left w:w="40" w:type="dxa"/>
                    <w:bottom w:w="40" w:type="dxa"/>
                    <w:right w:w="40" w:type="dxa"/>
                  </w:tcMar>
                  <w:vAlign w:val="center"/>
                </w:tcPr>
                <w:p w14:paraId="5D2CFD47"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sz w:val="16"/>
                      <w:szCs w:val="16"/>
                      <w:lang w:eastAsia="uk-UA"/>
                    </w:rPr>
                    <w:t xml:space="preserve">  Like a pyramid, but where only a few are at the bottom.</w:t>
                  </w:r>
                </w:p>
              </w:tc>
              <w:tc>
                <w:tcPr>
                  <w:tcW w:w="600" w:type="dxa"/>
                  <w:tcBorders>
                    <w:bottom w:val="single" w:sz="4" w:space="0" w:color="CCCCCC"/>
                  </w:tcBorders>
                  <w:tcMar>
                    <w:top w:w="40" w:type="dxa"/>
                    <w:left w:w="40" w:type="dxa"/>
                    <w:bottom w:w="40" w:type="dxa"/>
                    <w:right w:w="40" w:type="dxa"/>
                  </w:tcMar>
                  <w:vAlign w:val="center"/>
                </w:tcPr>
                <w:tbl>
                  <w:tblPr>
                    <w:tblStyle w:val="TableGrid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00"/>
                  </w:tblGrid>
                  <w:tr w:rsidR="00442474" w:rsidRPr="00442474" w14:paraId="13A46C04" w14:textId="77777777" w:rsidTr="00904D91">
                    <w:trPr>
                      <w:jc w:val="center"/>
                    </w:trPr>
                    <w:tc>
                      <w:tcPr>
                        <w:tcW w:w="300" w:type="dxa"/>
                        <w:tcMar>
                          <w:top w:w="40" w:type="dxa"/>
                          <w:left w:w="40" w:type="dxa"/>
                          <w:bottom w:w="40" w:type="dxa"/>
                          <w:right w:w="40" w:type="dxa"/>
                        </w:tcMar>
                        <w:vAlign w:val="center"/>
                      </w:tcPr>
                      <w:p w14:paraId="21FD75FF" w14:textId="77777777" w:rsidR="00442474" w:rsidRPr="00442474" w:rsidRDefault="00442474" w:rsidP="00442474">
                        <w:pPr>
                          <w:spacing w:before="0" w:after="0"/>
                          <w:rPr>
                            <w:rFonts w:ascii="Times New Roman" w:hAnsi="Times New Roman"/>
                            <w:sz w:val="16"/>
                            <w:szCs w:val="16"/>
                            <w:lang w:eastAsia="uk-UA"/>
                          </w:rPr>
                        </w:pPr>
                        <w:r w:rsidRPr="00442474">
                          <w:rPr>
                            <w:rFonts w:ascii="Wingdings" w:eastAsia="Wingdings" w:hAnsi="Wingdings" w:cs="Wingdings"/>
                            <w:sz w:val="16"/>
                            <w:szCs w:val="16"/>
                            <w:lang w:eastAsia="uk-UA"/>
                          </w:rPr>
                          <w:t>¡</w:t>
                        </w:r>
                      </w:p>
                    </w:tc>
                  </w:tr>
                </w:tbl>
                <w:p w14:paraId="25D087A8" w14:textId="77777777" w:rsidR="00442474" w:rsidRPr="00442474" w:rsidRDefault="00442474" w:rsidP="00442474">
                  <w:pPr>
                    <w:spacing w:before="0" w:after="0"/>
                    <w:rPr>
                      <w:rFonts w:ascii="Times New Roman" w:hAnsi="Times New Roman"/>
                      <w:sz w:val="16"/>
                      <w:szCs w:val="16"/>
                      <w:lang w:eastAsia="uk-UA"/>
                    </w:rPr>
                  </w:pPr>
                </w:p>
              </w:tc>
              <w:tc>
                <w:tcPr>
                  <w:tcW w:w="440" w:type="dxa"/>
                  <w:tcBorders>
                    <w:bottom w:val="single" w:sz="4" w:space="0" w:color="CCCCCC"/>
                  </w:tcBorders>
                  <w:tcMar>
                    <w:top w:w="40" w:type="dxa"/>
                    <w:left w:w="40" w:type="dxa"/>
                    <w:bottom w:w="40" w:type="dxa"/>
                    <w:right w:w="40" w:type="dxa"/>
                  </w:tcMar>
                  <w:vAlign w:val="center"/>
                </w:tcPr>
                <w:p w14:paraId="4BF10655"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sz w:val="16"/>
                      <w:szCs w:val="16"/>
                      <w:lang w:eastAsia="uk-UA"/>
                    </w:rPr>
                    <w:t>3</w:t>
                  </w:r>
                </w:p>
              </w:tc>
            </w:tr>
            <w:tr w:rsidR="00442474" w:rsidRPr="00442474" w14:paraId="7EED46E8" w14:textId="77777777" w:rsidTr="00904D91">
              <w:tc>
                <w:tcPr>
                  <w:tcW w:w="9466" w:type="dxa"/>
                  <w:tcBorders>
                    <w:bottom w:val="single" w:sz="4" w:space="0" w:color="CCCCCC"/>
                  </w:tcBorders>
                  <w:tcMar>
                    <w:top w:w="40" w:type="dxa"/>
                    <w:left w:w="40" w:type="dxa"/>
                    <w:bottom w:w="40" w:type="dxa"/>
                    <w:right w:w="40" w:type="dxa"/>
                  </w:tcMar>
                  <w:vAlign w:val="center"/>
                </w:tcPr>
                <w:p w14:paraId="4A5284CD"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sz w:val="16"/>
                      <w:szCs w:val="16"/>
                      <w:lang w:eastAsia="uk-UA"/>
                    </w:rPr>
                    <w:t xml:space="preserve">  A society where most people are in the middle</w:t>
                  </w:r>
                </w:p>
              </w:tc>
              <w:tc>
                <w:tcPr>
                  <w:tcW w:w="600" w:type="dxa"/>
                  <w:tcBorders>
                    <w:bottom w:val="single" w:sz="4" w:space="0" w:color="CCCCCC"/>
                  </w:tcBorders>
                  <w:tcMar>
                    <w:top w:w="40" w:type="dxa"/>
                    <w:left w:w="40" w:type="dxa"/>
                    <w:bottom w:w="40" w:type="dxa"/>
                    <w:right w:w="40" w:type="dxa"/>
                  </w:tcMar>
                  <w:vAlign w:val="center"/>
                </w:tcPr>
                <w:tbl>
                  <w:tblPr>
                    <w:tblStyle w:val="TableGrid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00"/>
                  </w:tblGrid>
                  <w:tr w:rsidR="00442474" w:rsidRPr="00442474" w14:paraId="34F5EFCE" w14:textId="77777777" w:rsidTr="00904D91">
                    <w:trPr>
                      <w:jc w:val="center"/>
                    </w:trPr>
                    <w:tc>
                      <w:tcPr>
                        <w:tcW w:w="300" w:type="dxa"/>
                        <w:tcMar>
                          <w:top w:w="40" w:type="dxa"/>
                          <w:left w:w="40" w:type="dxa"/>
                          <w:bottom w:w="40" w:type="dxa"/>
                          <w:right w:w="40" w:type="dxa"/>
                        </w:tcMar>
                        <w:vAlign w:val="center"/>
                      </w:tcPr>
                      <w:p w14:paraId="5ABD8DCE" w14:textId="77777777" w:rsidR="00442474" w:rsidRPr="00442474" w:rsidRDefault="00442474" w:rsidP="00442474">
                        <w:pPr>
                          <w:spacing w:before="0" w:after="0"/>
                          <w:rPr>
                            <w:rFonts w:ascii="Times New Roman" w:hAnsi="Times New Roman"/>
                            <w:sz w:val="16"/>
                            <w:szCs w:val="16"/>
                            <w:lang w:eastAsia="uk-UA"/>
                          </w:rPr>
                        </w:pPr>
                        <w:r w:rsidRPr="00442474">
                          <w:rPr>
                            <w:rFonts w:ascii="Wingdings" w:eastAsia="Wingdings" w:hAnsi="Wingdings" w:cs="Wingdings"/>
                            <w:sz w:val="16"/>
                            <w:szCs w:val="16"/>
                            <w:lang w:eastAsia="uk-UA"/>
                          </w:rPr>
                          <w:t>¡</w:t>
                        </w:r>
                      </w:p>
                    </w:tc>
                  </w:tr>
                </w:tbl>
                <w:p w14:paraId="59FD6EC0" w14:textId="77777777" w:rsidR="00442474" w:rsidRPr="00442474" w:rsidRDefault="00442474" w:rsidP="00442474">
                  <w:pPr>
                    <w:spacing w:before="0" w:after="0"/>
                    <w:rPr>
                      <w:rFonts w:ascii="Times New Roman" w:hAnsi="Times New Roman"/>
                      <w:sz w:val="16"/>
                      <w:szCs w:val="16"/>
                      <w:lang w:eastAsia="uk-UA"/>
                    </w:rPr>
                  </w:pPr>
                </w:p>
              </w:tc>
              <w:tc>
                <w:tcPr>
                  <w:tcW w:w="440" w:type="dxa"/>
                  <w:tcBorders>
                    <w:bottom w:val="single" w:sz="4" w:space="0" w:color="CCCCCC"/>
                  </w:tcBorders>
                  <w:tcMar>
                    <w:top w:w="40" w:type="dxa"/>
                    <w:left w:w="40" w:type="dxa"/>
                    <w:bottom w:w="40" w:type="dxa"/>
                    <w:right w:w="40" w:type="dxa"/>
                  </w:tcMar>
                  <w:vAlign w:val="center"/>
                </w:tcPr>
                <w:p w14:paraId="6A8EAF70"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sz w:val="16"/>
                      <w:szCs w:val="16"/>
                      <w:lang w:eastAsia="uk-UA"/>
                    </w:rPr>
                    <w:t>4</w:t>
                  </w:r>
                </w:p>
              </w:tc>
            </w:tr>
            <w:tr w:rsidR="00442474" w:rsidRPr="00442474" w14:paraId="4AFA1534" w14:textId="77777777" w:rsidTr="00904D91">
              <w:tc>
                <w:tcPr>
                  <w:tcW w:w="9466" w:type="dxa"/>
                  <w:tcBorders>
                    <w:bottom w:val="single" w:sz="4" w:space="0" w:color="CCCCCC"/>
                  </w:tcBorders>
                  <w:tcMar>
                    <w:top w:w="40" w:type="dxa"/>
                    <w:left w:w="40" w:type="dxa"/>
                    <w:bottom w:w="40" w:type="dxa"/>
                    <w:right w:w="40" w:type="dxa"/>
                  </w:tcMar>
                  <w:vAlign w:val="center"/>
                </w:tcPr>
                <w:p w14:paraId="6FC62FB5"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sz w:val="16"/>
                      <w:szCs w:val="16"/>
                      <w:lang w:eastAsia="uk-UA"/>
                    </w:rPr>
                    <w:t xml:space="preserve">  Many near the top, and only a few near the bottom</w:t>
                  </w:r>
                </w:p>
              </w:tc>
              <w:tc>
                <w:tcPr>
                  <w:tcW w:w="600" w:type="dxa"/>
                  <w:tcBorders>
                    <w:bottom w:val="single" w:sz="4" w:space="0" w:color="CCCCCC"/>
                  </w:tcBorders>
                  <w:tcMar>
                    <w:top w:w="40" w:type="dxa"/>
                    <w:left w:w="40" w:type="dxa"/>
                    <w:bottom w:w="40" w:type="dxa"/>
                    <w:right w:w="40" w:type="dxa"/>
                  </w:tcMar>
                  <w:vAlign w:val="center"/>
                </w:tcPr>
                <w:tbl>
                  <w:tblPr>
                    <w:tblStyle w:val="TableGrid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00"/>
                  </w:tblGrid>
                  <w:tr w:rsidR="00442474" w:rsidRPr="00442474" w14:paraId="12142E19" w14:textId="77777777" w:rsidTr="00904D91">
                    <w:trPr>
                      <w:jc w:val="center"/>
                    </w:trPr>
                    <w:tc>
                      <w:tcPr>
                        <w:tcW w:w="300" w:type="dxa"/>
                        <w:tcMar>
                          <w:top w:w="40" w:type="dxa"/>
                          <w:left w:w="40" w:type="dxa"/>
                          <w:bottom w:w="40" w:type="dxa"/>
                          <w:right w:w="40" w:type="dxa"/>
                        </w:tcMar>
                        <w:vAlign w:val="center"/>
                      </w:tcPr>
                      <w:p w14:paraId="212135A8" w14:textId="77777777" w:rsidR="00442474" w:rsidRPr="00442474" w:rsidRDefault="00442474" w:rsidP="00442474">
                        <w:pPr>
                          <w:spacing w:before="0" w:after="0"/>
                          <w:rPr>
                            <w:rFonts w:ascii="Times New Roman" w:hAnsi="Times New Roman"/>
                            <w:sz w:val="16"/>
                            <w:szCs w:val="16"/>
                            <w:lang w:eastAsia="uk-UA"/>
                          </w:rPr>
                        </w:pPr>
                        <w:r w:rsidRPr="00442474">
                          <w:rPr>
                            <w:rFonts w:ascii="Wingdings" w:eastAsia="Wingdings" w:hAnsi="Wingdings" w:cs="Wingdings"/>
                            <w:sz w:val="16"/>
                            <w:szCs w:val="16"/>
                            <w:lang w:eastAsia="uk-UA"/>
                          </w:rPr>
                          <w:t>¡</w:t>
                        </w:r>
                      </w:p>
                    </w:tc>
                  </w:tr>
                </w:tbl>
                <w:p w14:paraId="2B39342C" w14:textId="77777777" w:rsidR="00442474" w:rsidRPr="00442474" w:rsidRDefault="00442474" w:rsidP="00442474">
                  <w:pPr>
                    <w:spacing w:before="0" w:after="0"/>
                    <w:rPr>
                      <w:rFonts w:ascii="Times New Roman" w:hAnsi="Times New Roman"/>
                      <w:sz w:val="16"/>
                      <w:szCs w:val="16"/>
                      <w:lang w:eastAsia="uk-UA"/>
                    </w:rPr>
                  </w:pPr>
                </w:p>
              </w:tc>
              <w:tc>
                <w:tcPr>
                  <w:tcW w:w="440" w:type="dxa"/>
                  <w:tcBorders>
                    <w:bottom w:val="single" w:sz="4" w:space="0" w:color="CCCCCC"/>
                  </w:tcBorders>
                  <w:tcMar>
                    <w:top w:w="40" w:type="dxa"/>
                    <w:left w:w="40" w:type="dxa"/>
                    <w:bottom w:w="40" w:type="dxa"/>
                    <w:right w:w="40" w:type="dxa"/>
                  </w:tcMar>
                  <w:vAlign w:val="center"/>
                </w:tcPr>
                <w:p w14:paraId="4C935393"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sz w:val="16"/>
                      <w:szCs w:val="16"/>
                      <w:lang w:eastAsia="uk-UA"/>
                    </w:rPr>
                    <w:t>5</w:t>
                  </w:r>
                </w:p>
              </w:tc>
            </w:tr>
            <w:tr w:rsidR="00442474" w:rsidRPr="00442474" w14:paraId="08C4B16E" w14:textId="77777777" w:rsidTr="00904D91">
              <w:tc>
                <w:tcPr>
                  <w:tcW w:w="9466" w:type="dxa"/>
                  <w:tcMar>
                    <w:top w:w="40" w:type="dxa"/>
                    <w:left w:w="40" w:type="dxa"/>
                    <w:bottom w:w="40" w:type="dxa"/>
                    <w:right w:w="40" w:type="dxa"/>
                  </w:tcMar>
                  <w:vAlign w:val="center"/>
                </w:tcPr>
                <w:p w14:paraId="770C4DD2"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sz w:val="16"/>
                      <w:szCs w:val="16"/>
                      <w:lang w:eastAsia="uk-UA"/>
                    </w:rPr>
                    <w:t>Don't know</w:t>
                  </w:r>
                </w:p>
              </w:tc>
              <w:tc>
                <w:tcPr>
                  <w:tcW w:w="600" w:type="dxa"/>
                  <w:tcMar>
                    <w:top w:w="40" w:type="dxa"/>
                    <w:left w:w="40" w:type="dxa"/>
                    <w:bottom w:w="40" w:type="dxa"/>
                    <w:right w:w="40" w:type="dxa"/>
                  </w:tcMar>
                  <w:vAlign w:val="center"/>
                </w:tcPr>
                <w:tbl>
                  <w:tblPr>
                    <w:tblStyle w:val="TableGrid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00"/>
                  </w:tblGrid>
                  <w:tr w:rsidR="00442474" w:rsidRPr="00442474" w14:paraId="112C080B" w14:textId="77777777" w:rsidTr="00904D91">
                    <w:trPr>
                      <w:jc w:val="center"/>
                    </w:trPr>
                    <w:tc>
                      <w:tcPr>
                        <w:tcW w:w="300" w:type="dxa"/>
                        <w:tcMar>
                          <w:top w:w="40" w:type="dxa"/>
                          <w:left w:w="40" w:type="dxa"/>
                          <w:bottom w:w="40" w:type="dxa"/>
                          <w:right w:w="40" w:type="dxa"/>
                        </w:tcMar>
                        <w:vAlign w:val="center"/>
                      </w:tcPr>
                      <w:p w14:paraId="2E125AA4" w14:textId="77777777" w:rsidR="00442474" w:rsidRPr="00442474" w:rsidRDefault="00442474" w:rsidP="00442474">
                        <w:pPr>
                          <w:spacing w:before="0" w:after="0"/>
                          <w:rPr>
                            <w:rFonts w:ascii="Times New Roman" w:hAnsi="Times New Roman"/>
                            <w:sz w:val="16"/>
                            <w:szCs w:val="16"/>
                            <w:lang w:eastAsia="uk-UA"/>
                          </w:rPr>
                        </w:pPr>
                        <w:r w:rsidRPr="00442474">
                          <w:rPr>
                            <w:rFonts w:ascii="Wingdings" w:eastAsia="Wingdings" w:hAnsi="Wingdings" w:cs="Wingdings"/>
                            <w:sz w:val="16"/>
                            <w:szCs w:val="16"/>
                            <w:lang w:eastAsia="uk-UA"/>
                          </w:rPr>
                          <w:t>¡</w:t>
                        </w:r>
                      </w:p>
                    </w:tc>
                  </w:tr>
                </w:tbl>
                <w:p w14:paraId="613D45E4" w14:textId="77777777" w:rsidR="00442474" w:rsidRPr="00442474" w:rsidRDefault="00442474" w:rsidP="00442474">
                  <w:pPr>
                    <w:spacing w:before="0" w:after="0"/>
                    <w:rPr>
                      <w:rFonts w:ascii="Times New Roman" w:hAnsi="Times New Roman"/>
                      <w:sz w:val="16"/>
                      <w:szCs w:val="16"/>
                      <w:lang w:eastAsia="uk-UA"/>
                    </w:rPr>
                  </w:pPr>
                </w:p>
              </w:tc>
              <w:tc>
                <w:tcPr>
                  <w:tcW w:w="440" w:type="dxa"/>
                  <w:tcMar>
                    <w:top w:w="40" w:type="dxa"/>
                    <w:left w:w="40" w:type="dxa"/>
                    <w:bottom w:w="40" w:type="dxa"/>
                    <w:right w:w="40" w:type="dxa"/>
                  </w:tcMar>
                  <w:vAlign w:val="center"/>
                </w:tcPr>
                <w:p w14:paraId="06AF2901"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sz w:val="16"/>
                      <w:szCs w:val="16"/>
                      <w:lang w:eastAsia="uk-UA"/>
                    </w:rPr>
                    <w:t>6</w:t>
                  </w:r>
                </w:p>
              </w:tc>
            </w:tr>
          </w:tbl>
          <w:p w14:paraId="7CD786EC" w14:textId="77777777" w:rsidR="00442474" w:rsidRPr="00442474" w:rsidRDefault="00442474" w:rsidP="00442474">
            <w:pPr>
              <w:spacing w:before="0" w:after="0"/>
              <w:rPr>
                <w:rFonts w:ascii="Times New Roman" w:hAnsi="Times New Roman"/>
                <w:sz w:val="16"/>
                <w:szCs w:val="16"/>
                <w:lang w:eastAsia="uk-UA"/>
              </w:rPr>
            </w:pPr>
          </w:p>
        </w:tc>
      </w:tr>
    </w:tbl>
    <w:p w14:paraId="47F5D9A7" w14:textId="77777777" w:rsidR="00442474" w:rsidRPr="00442474" w:rsidRDefault="00442474" w:rsidP="00442474">
      <w:pPr>
        <w:spacing w:before="0" w:after="0"/>
        <w:rPr>
          <w:rFonts w:ascii="Times New Roman" w:eastAsia="Times New Roman" w:hAnsi="Times New Roman" w:cs="Times New Roman"/>
          <w:sz w:val="16"/>
          <w:szCs w:val="16"/>
          <w:lang w:eastAsia="uk-UA"/>
        </w:rPr>
      </w:pPr>
    </w:p>
    <w:tbl>
      <w:tblPr>
        <w:tblStyle w:val="TableGrid1"/>
        <w:tblW w:w="0" w:type="auto"/>
        <w:tblBorders>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10506"/>
      </w:tblGrid>
      <w:tr w:rsidR="00442474" w:rsidRPr="00442474" w14:paraId="6303F803" w14:textId="77777777" w:rsidTr="00904D91">
        <w:trPr>
          <w:tblHeader/>
        </w:trPr>
        <w:tc>
          <w:tcPr>
            <w:tcW w:w="10506" w:type="dxa"/>
            <w:tcMar>
              <w:top w:w="0" w:type="dxa"/>
              <w:left w:w="0" w:type="dxa"/>
              <w:bottom w:w="0" w:type="dxa"/>
              <w:right w:w="0" w:type="dxa"/>
            </w:tcMar>
          </w:tcPr>
          <w:tbl>
            <w:tblPr>
              <w:tblStyle w:val="TableGrid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76"/>
              <w:gridCol w:w="8920"/>
            </w:tblGrid>
            <w:tr w:rsidR="00442474" w:rsidRPr="00442474" w14:paraId="412809E4" w14:textId="77777777" w:rsidTr="00904D91">
              <w:tc>
                <w:tcPr>
                  <w:tcW w:w="1576" w:type="dxa"/>
                  <w:tcBorders>
                    <w:bottom w:val="single" w:sz="4" w:space="0" w:color="auto"/>
                    <w:right w:val="single" w:sz="4" w:space="0" w:color="auto"/>
                  </w:tcBorders>
                  <w:shd w:val="clear" w:color="auto" w:fill="62EFD3"/>
                  <w:tcMar>
                    <w:top w:w="60" w:type="dxa"/>
                    <w:left w:w="60" w:type="dxa"/>
                    <w:bottom w:w="60" w:type="dxa"/>
                    <w:right w:w="60" w:type="dxa"/>
                  </w:tcMar>
                </w:tcPr>
                <w:p w14:paraId="3DABC5FE"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b/>
                      <w:sz w:val="16"/>
                      <w:szCs w:val="16"/>
                      <w:lang w:eastAsia="uk-UA"/>
                    </w:rPr>
                    <w:t>fordeling_ideell</w:t>
                  </w:r>
                </w:p>
              </w:tc>
              <w:tc>
                <w:tcPr>
                  <w:tcW w:w="8930" w:type="dxa"/>
                  <w:tcBorders>
                    <w:bottom w:val="single" w:sz="4" w:space="0" w:color="auto"/>
                  </w:tcBorders>
                  <w:shd w:val="clear" w:color="auto" w:fill="62EFD3"/>
                  <w:tcMar>
                    <w:top w:w="0" w:type="dxa"/>
                    <w:left w:w="60" w:type="dxa"/>
                    <w:bottom w:w="0" w:type="dxa"/>
                    <w:right w:w="0" w:type="dxa"/>
                  </w:tcMar>
                </w:tcPr>
                <w:p w14:paraId="01D77173" w14:textId="77777777" w:rsidR="00442474" w:rsidRPr="00442474" w:rsidRDefault="00442474" w:rsidP="00442474">
                  <w:pPr>
                    <w:keepNext/>
                    <w:spacing w:before="0" w:after="0"/>
                    <w:outlineLvl w:val="0"/>
                    <w:rPr>
                      <w:rFonts w:ascii="Arial" w:hAnsi="Arial" w:cs="Arial"/>
                      <w:b/>
                      <w:bCs/>
                      <w:kern w:val="32"/>
                      <w:sz w:val="16"/>
                      <w:szCs w:val="16"/>
                      <w:lang w:eastAsia="uk-UA"/>
                    </w:rPr>
                  </w:pPr>
                  <w:r w:rsidRPr="00442474">
                    <w:rPr>
                      <w:rFonts w:ascii="Arial" w:eastAsia="Arial" w:hAnsi="Arial" w:cs="Arial"/>
                      <w:b/>
                      <w:bCs/>
                      <w:kern w:val="32"/>
                      <w:sz w:val="16"/>
                      <w:szCs w:val="16"/>
                      <w:lang w:eastAsia="uk-UA"/>
                    </w:rPr>
                    <w:t>How do you think Norway should be?</w:t>
                  </w:r>
                </w:p>
              </w:tc>
            </w:tr>
          </w:tbl>
          <w:p w14:paraId="381043C0" w14:textId="77777777" w:rsidR="00442474" w:rsidRPr="00442474" w:rsidRDefault="00442474" w:rsidP="00442474">
            <w:pPr>
              <w:spacing w:before="0" w:after="0"/>
              <w:rPr>
                <w:rFonts w:ascii="Times New Roman" w:hAnsi="Times New Roman"/>
                <w:sz w:val="16"/>
                <w:szCs w:val="16"/>
                <w:lang w:eastAsia="uk-UA"/>
              </w:rPr>
            </w:pPr>
          </w:p>
        </w:tc>
      </w:tr>
      <w:tr w:rsidR="00442474" w:rsidRPr="00442474" w14:paraId="5C5BF5BB" w14:textId="77777777" w:rsidTr="00904D91">
        <w:tc>
          <w:tcPr>
            <w:tcW w:w="10506" w:type="dxa"/>
            <w:tcMar>
              <w:top w:w="0" w:type="dxa"/>
              <w:left w:w="0" w:type="dxa"/>
              <w:bottom w:w="0" w:type="dxa"/>
              <w:right w:w="0" w:type="dxa"/>
            </w:tcMar>
          </w:tcPr>
          <w:tbl>
            <w:tblPr>
              <w:tblStyle w:val="TableGrid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9456"/>
              <w:gridCol w:w="600"/>
              <w:gridCol w:w="440"/>
            </w:tblGrid>
            <w:tr w:rsidR="00442474" w:rsidRPr="00442474" w14:paraId="1B92AA1E" w14:textId="77777777" w:rsidTr="00904D91">
              <w:tc>
                <w:tcPr>
                  <w:tcW w:w="9466" w:type="dxa"/>
                  <w:tcBorders>
                    <w:bottom w:val="single" w:sz="4" w:space="0" w:color="CCCCCC"/>
                  </w:tcBorders>
                  <w:tcMar>
                    <w:top w:w="40" w:type="dxa"/>
                    <w:left w:w="40" w:type="dxa"/>
                    <w:bottom w:w="40" w:type="dxa"/>
                    <w:right w:w="40" w:type="dxa"/>
                  </w:tcMar>
                  <w:vAlign w:val="center"/>
                </w:tcPr>
                <w:p w14:paraId="2A4E6E12" w14:textId="77777777" w:rsidR="00442474" w:rsidRPr="00442474" w:rsidRDefault="00442474" w:rsidP="00442474">
                  <w:pPr>
                    <w:spacing w:before="0" w:after="0"/>
                    <w:rPr>
                      <w:rFonts w:ascii="Arial" w:eastAsia="Arial" w:hAnsi="Arial" w:cs="Arial"/>
                      <w:sz w:val="16"/>
                      <w:szCs w:val="16"/>
                      <w:lang w:eastAsia="uk-UA"/>
                    </w:rPr>
                  </w:pPr>
                  <w:r w:rsidRPr="00442474">
                    <w:rPr>
                      <w:rFonts w:ascii="Arial" w:eastAsia="Arial" w:hAnsi="Arial" w:cs="Arial"/>
                      <w:sz w:val="16"/>
                      <w:szCs w:val="16"/>
                      <w:lang w:eastAsia="uk-UA"/>
                    </w:rPr>
                    <w:t xml:space="preserve">   </w:t>
                  </w:r>
                </w:p>
                <w:p w14:paraId="1DE1805C"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sz w:val="16"/>
                      <w:szCs w:val="16"/>
                      <w:lang w:eastAsia="uk-UA"/>
                    </w:rPr>
                    <w:t>A small elite at the top, very few in the middle and most at the bottom</w:t>
                  </w:r>
                </w:p>
              </w:tc>
              <w:tc>
                <w:tcPr>
                  <w:tcW w:w="600" w:type="dxa"/>
                  <w:tcBorders>
                    <w:bottom w:val="single" w:sz="4" w:space="0" w:color="CCCCCC"/>
                  </w:tcBorders>
                  <w:tcMar>
                    <w:top w:w="40" w:type="dxa"/>
                    <w:left w:w="40" w:type="dxa"/>
                    <w:bottom w:w="40" w:type="dxa"/>
                    <w:right w:w="40" w:type="dxa"/>
                  </w:tcMar>
                  <w:vAlign w:val="center"/>
                </w:tcPr>
                <w:tbl>
                  <w:tblPr>
                    <w:tblStyle w:val="TableGrid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00"/>
                  </w:tblGrid>
                  <w:tr w:rsidR="00442474" w:rsidRPr="00442474" w14:paraId="53175CFC" w14:textId="77777777" w:rsidTr="00904D91">
                    <w:trPr>
                      <w:jc w:val="center"/>
                    </w:trPr>
                    <w:tc>
                      <w:tcPr>
                        <w:tcW w:w="300" w:type="dxa"/>
                        <w:tcMar>
                          <w:top w:w="40" w:type="dxa"/>
                          <w:left w:w="40" w:type="dxa"/>
                          <w:bottom w:w="40" w:type="dxa"/>
                          <w:right w:w="40" w:type="dxa"/>
                        </w:tcMar>
                        <w:vAlign w:val="center"/>
                      </w:tcPr>
                      <w:p w14:paraId="6F05F866" w14:textId="77777777" w:rsidR="00442474" w:rsidRPr="00442474" w:rsidRDefault="00442474" w:rsidP="00442474">
                        <w:pPr>
                          <w:spacing w:before="0" w:after="0"/>
                          <w:rPr>
                            <w:rFonts w:ascii="Times New Roman" w:hAnsi="Times New Roman"/>
                            <w:sz w:val="16"/>
                            <w:szCs w:val="16"/>
                            <w:lang w:eastAsia="uk-UA"/>
                          </w:rPr>
                        </w:pPr>
                        <w:r w:rsidRPr="00442474">
                          <w:rPr>
                            <w:rFonts w:ascii="Wingdings" w:eastAsia="Wingdings" w:hAnsi="Wingdings" w:cs="Wingdings"/>
                            <w:sz w:val="16"/>
                            <w:szCs w:val="16"/>
                            <w:lang w:eastAsia="uk-UA"/>
                          </w:rPr>
                          <w:t>¡</w:t>
                        </w:r>
                      </w:p>
                    </w:tc>
                  </w:tr>
                </w:tbl>
                <w:p w14:paraId="42571A2C" w14:textId="77777777" w:rsidR="00442474" w:rsidRPr="00442474" w:rsidRDefault="00442474" w:rsidP="00442474">
                  <w:pPr>
                    <w:spacing w:before="0" w:after="0"/>
                    <w:rPr>
                      <w:rFonts w:ascii="Times New Roman" w:hAnsi="Times New Roman"/>
                      <w:sz w:val="16"/>
                      <w:szCs w:val="16"/>
                      <w:lang w:eastAsia="uk-UA"/>
                    </w:rPr>
                  </w:pPr>
                </w:p>
              </w:tc>
              <w:tc>
                <w:tcPr>
                  <w:tcW w:w="440" w:type="dxa"/>
                  <w:tcBorders>
                    <w:bottom w:val="single" w:sz="4" w:space="0" w:color="CCCCCC"/>
                  </w:tcBorders>
                  <w:tcMar>
                    <w:top w:w="40" w:type="dxa"/>
                    <w:left w:w="40" w:type="dxa"/>
                    <w:bottom w:w="40" w:type="dxa"/>
                    <w:right w:w="40" w:type="dxa"/>
                  </w:tcMar>
                  <w:vAlign w:val="center"/>
                </w:tcPr>
                <w:p w14:paraId="2293CFAB"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sz w:val="16"/>
                      <w:szCs w:val="16"/>
                      <w:lang w:eastAsia="uk-UA"/>
                    </w:rPr>
                    <w:t>1</w:t>
                  </w:r>
                </w:p>
              </w:tc>
            </w:tr>
            <w:tr w:rsidR="00442474" w:rsidRPr="00442474" w14:paraId="1D049C83" w14:textId="77777777" w:rsidTr="00904D91">
              <w:tc>
                <w:tcPr>
                  <w:tcW w:w="9466" w:type="dxa"/>
                  <w:tcBorders>
                    <w:bottom w:val="single" w:sz="4" w:space="0" w:color="CCCCCC"/>
                  </w:tcBorders>
                  <w:tcMar>
                    <w:top w:w="40" w:type="dxa"/>
                    <w:left w:w="40" w:type="dxa"/>
                    <w:bottom w:w="40" w:type="dxa"/>
                    <w:right w:w="40" w:type="dxa"/>
                  </w:tcMar>
                  <w:vAlign w:val="center"/>
                </w:tcPr>
                <w:p w14:paraId="6494EFF4" w14:textId="77777777" w:rsidR="00442474" w:rsidRPr="00442474" w:rsidRDefault="00442474" w:rsidP="00442474">
                  <w:pPr>
                    <w:spacing w:before="0" w:after="0"/>
                    <w:rPr>
                      <w:rFonts w:ascii="Arial" w:eastAsia="Arial" w:hAnsi="Arial" w:cs="Arial"/>
                      <w:sz w:val="16"/>
                      <w:szCs w:val="16"/>
                      <w:lang w:eastAsia="uk-UA"/>
                    </w:rPr>
                  </w:pPr>
                  <w:r w:rsidRPr="00442474">
                    <w:rPr>
                      <w:rFonts w:ascii="Arial" w:eastAsia="Arial" w:hAnsi="Arial" w:cs="Arial"/>
                      <w:sz w:val="16"/>
                      <w:szCs w:val="16"/>
                      <w:lang w:eastAsia="uk-UA"/>
                    </w:rPr>
                    <w:t xml:space="preserve">   </w:t>
                  </w:r>
                </w:p>
                <w:p w14:paraId="40C6402D"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sz w:val="16"/>
                      <w:szCs w:val="16"/>
                      <w:lang w:eastAsia="uk-UA"/>
                    </w:rPr>
                    <w:t>A society shaped like a pyramid with a small elite at the top, several in the middle and most at the bottom.</w:t>
                  </w:r>
                </w:p>
              </w:tc>
              <w:tc>
                <w:tcPr>
                  <w:tcW w:w="600" w:type="dxa"/>
                  <w:tcBorders>
                    <w:bottom w:val="single" w:sz="4" w:space="0" w:color="CCCCCC"/>
                  </w:tcBorders>
                  <w:tcMar>
                    <w:top w:w="40" w:type="dxa"/>
                    <w:left w:w="40" w:type="dxa"/>
                    <w:bottom w:w="40" w:type="dxa"/>
                    <w:right w:w="40" w:type="dxa"/>
                  </w:tcMar>
                  <w:vAlign w:val="center"/>
                </w:tcPr>
                <w:tbl>
                  <w:tblPr>
                    <w:tblStyle w:val="TableGrid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00"/>
                  </w:tblGrid>
                  <w:tr w:rsidR="00442474" w:rsidRPr="00442474" w14:paraId="548A8583" w14:textId="77777777" w:rsidTr="00904D91">
                    <w:trPr>
                      <w:jc w:val="center"/>
                    </w:trPr>
                    <w:tc>
                      <w:tcPr>
                        <w:tcW w:w="300" w:type="dxa"/>
                        <w:tcMar>
                          <w:top w:w="40" w:type="dxa"/>
                          <w:left w:w="40" w:type="dxa"/>
                          <w:bottom w:w="40" w:type="dxa"/>
                          <w:right w:w="40" w:type="dxa"/>
                        </w:tcMar>
                        <w:vAlign w:val="center"/>
                      </w:tcPr>
                      <w:p w14:paraId="1098E4B4" w14:textId="77777777" w:rsidR="00442474" w:rsidRPr="00442474" w:rsidRDefault="00442474" w:rsidP="00442474">
                        <w:pPr>
                          <w:spacing w:before="0" w:after="0"/>
                          <w:rPr>
                            <w:rFonts w:ascii="Times New Roman" w:hAnsi="Times New Roman"/>
                            <w:sz w:val="16"/>
                            <w:szCs w:val="16"/>
                            <w:lang w:eastAsia="uk-UA"/>
                          </w:rPr>
                        </w:pPr>
                        <w:r w:rsidRPr="00442474">
                          <w:rPr>
                            <w:rFonts w:ascii="Wingdings" w:eastAsia="Wingdings" w:hAnsi="Wingdings" w:cs="Wingdings"/>
                            <w:sz w:val="16"/>
                            <w:szCs w:val="16"/>
                            <w:lang w:eastAsia="uk-UA"/>
                          </w:rPr>
                          <w:t>¡</w:t>
                        </w:r>
                      </w:p>
                    </w:tc>
                  </w:tr>
                </w:tbl>
                <w:p w14:paraId="6130CE4D" w14:textId="77777777" w:rsidR="00442474" w:rsidRPr="00442474" w:rsidRDefault="00442474" w:rsidP="00442474">
                  <w:pPr>
                    <w:spacing w:before="0" w:after="0"/>
                    <w:rPr>
                      <w:rFonts w:ascii="Times New Roman" w:hAnsi="Times New Roman"/>
                      <w:sz w:val="16"/>
                      <w:szCs w:val="16"/>
                      <w:lang w:eastAsia="uk-UA"/>
                    </w:rPr>
                  </w:pPr>
                </w:p>
              </w:tc>
              <w:tc>
                <w:tcPr>
                  <w:tcW w:w="440" w:type="dxa"/>
                  <w:tcBorders>
                    <w:bottom w:val="single" w:sz="4" w:space="0" w:color="CCCCCC"/>
                  </w:tcBorders>
                  <w:tcMar>
                    <w:top w:w="40" w:type="dxa"/>
                    <w:left w:w="40" w:type="dxa"/>
                    <w:bottom w:w="40" w:type="dxa"/>
                    <w:right w:w="40" w:type="dxa"/>
                  </w:tcMar>
                  <w:vAlign w:val="center"/>
                </w:tcPr>
                <w:p w14:paraId="28674667"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sz w:val="16"/>
                      <w:szCs w:val="16"/>
                      <w:lang w:eastAsia="uk-UA"/>
                    </w:rPr>
                    <w:t>2</w:t>
                  </w:r>
                </w:p>
              </w:tc>
            </w:tr>
            <w:tr w:rsidR="00442474" w:rsidRPr="00442474" w14:paraId="7F88968C" w14:textId="77777777" w:rsidTr="00904D91">
              <w:tc>
                <w:tcPr>
                  <w:tcW w:w="9466" w:type="dxa"/>
                  <w:tcBorders>
                    <w:bottom w:val="single" w:sz="4" w:space="0" w:color="CCCCCC"/>
                  </w:tcBorders>
                  <w:tcMar>
                    <w:top w:w="40" w:type="dxa"/>
                    <w:left w:w="40" w:type="dxa"/>
                    <w:bottom w:w="40" w:type="dxa"/>
                    <w:right w:w="40" w:type="dxa"/>
                  </w:tcMar>
                  <w:vAlign w:val="center"/>
                </w:tcPr>
                <w:p w14:paraId="54F4FED1"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sz w:val="16"/>
                      <w:szCs w:val="16"/>
                      <w:lang w:eastAsia="uk-UA"/>
                    </w:rPr>
                    <w:t xml:space="preserve">   Like a pyramid, but where only a few are at the bottom.</w:t>
                  </w:r>
                </w:p>
              </w:tc>
              <w:tc>
                <w:tcPr>
                  <w:tcW w:w="600" w:type="dxa"/>
                  <w:tcBorders>
                    <w:bottom w:val="single" w:sz="4" w:space="0" w:color="CCCCCC"/>
                  </w:tcBorders>
                  <w:tcMar>
                    <w:top w:w="40" w:type="dxa"/>
                    <w:left w:w="40" w:type="dxa"/>
                    <w:bottom w:w="40" w:type="dxa"/>
                    <w:right w:w="40" w:type="dxa"/>
                  </w:tcMar>
                  <w:vAlign w:val="center"/>
                </w:tcPr>
                <w:tbl>
                  <w:tblPr>
                    <w:tblStyle w:val="TableGrid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00"/>
                  </w:tblGrid>
                  <w:tr w:rsidR="00442474" w:rsidRPr="00442474" w14:paraId="206A8781" w14:textId="77777777" w:rsidTr="00904D91">
                    <w:trPr>
                      <w:jc w:val="center"/>
                    </w:trPr>
                    <w:tc>
                      <w:tcPr>
                        <w:tcW w:w="300" w:type="dxa"/>
                        <w:tcMar>
                          <w:top w:w="40" w:type="dxa"/>
                          <w:left w:w="40" w:type="dxa"/>
                          <w:bottom w:w="40" w:type="dxa"/>
                          <w:right w:w="40" w:type="dxa"/>
                        </w:tcMar>
                        <w:vAlign w:val="center"/>
                      </w:tcPr>
                      <w:p w14:paraId="55E07EBA" w14:textId="77777777" w:rsidR="00442474" w:rsidRPr="00442474" w:rsidRDefault="00442474" w:rsidP="00442474">
                        <w:pPr>
                          <w:spacing w:before="0" w:after="0"/>
                          <w:rPr>
                            <w:rFonts w:ascii="Times New Roman" w:hAnsi="Times New Roman"/>
                            <w:sz w:val="16"/>
                            <w:szCs w:val="16"/>
                            <w:lang w:eastAsia="uk-UA"/>
                          </w:rPr>
                        </w:pPr>
                        <w:r w:rsidRPr="00442474">
                          <w:rPr>
                            <w:rFonts w:ascii="Wingdings" w:eastAsia="Wingdings" w:hAnsi="Wingdings" w:cs="Wingdings"/>
                            <w:sz w:val="16"/>
                            <w:szCs w:val="16"/>
                            <w:lang w:eastAsia="uk-UA"/>
                          </w:rPr>
                          <w:t>¡</w:t>
                        </w:r>
                      </w:p>
                    </w:tc>
                  </w:tr>
                </w:tbl>
                <w:p w14:paraId="31DD22DA" w14:textId="77777777" w:rsidR="00442474" w:rsidRPr="00442474" w:rsidRDefault="00442474" w:rsidP="00442474">
                  <w:pPr>
                    <w:spacing w:before="0" w:after="0"/>
                    <w:rPr>
                      <w:rFonts w:ascii="Times New Roman" w:hAnsi="Times New Roman"/>
                      <w:sz w:val="16"/>
                      <w:szCs w:val="16"/>
                      <w:lang w:eastAsia="uk-UA"/>
                    </w:rPr>
                  </w:pPr>
                </w:p>
              </w:tc>
              <w:tc>
                <w:tcPr>
                  <w:tcW w:w="440" w:type="dxa"/>
                  <w:tcBorders>
                    <w:bottom w:val="single" w:sz="4" w:space="0" w:color="CCCCCC"/>
                  </w:tcBorders>
                  <w:tcMar>
                    <w:top w:w="40" w:type="dxa"/>
                    <w:left w:w="40" w:type="dxa"/>
                    <w:bottom w:w="40" w:type="dxa"/>
                    <w:right w:w="40" w:type="dxa"/>
                  </w:tcMar>
                  <w:vAlign w:val="center"/>
                </w:tcPr>
                <w:p w14:paraId="0B8EC783"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sz w:val="16"/>
                      <w:szCs w:val="16"/>
                      <w:lang w:eastAsia="uk-UA"/>
                    </w:rPr>
                    <w:t>3</w:t>
                  </w:r>
                </w:p>
              </w:tc>
            </w:tr>
            <w:tr w:rsidR="00442474" w:rsidRPr="00442474" w14:paraId="4E62FDA8" w14:textId="77777777" w:rsidTr="00904D91">
              <w:tc>
                <w:tcPr>
                  <w:tcW w:w="9466" w:type="dxa"/>
                  <w:tcBorders>
                    <w:bottom w:val="single" w:sz="4" w:space="0" w:color="CCCCCC"/>
                  </w:tcBorders>
                  <w:tcMar>
                    <w:top w:w="40" w:type="dxa"/>
                    <w:left w:w="40" w:type="dxa"/>
                    <w:bottom w:w="40" w:type="dxa"/>
                    <w:right w:w="40" w:type="dxa"/>
                  </w:tcMar>
                  <w:vAlign w:val="center"/>
                </w:tcPr>
                <w:p w14:paraId="36046E46"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sz w:val="16"/>
                      <w:szCs w:val="16"/>
                      <w:lang w:eastAsia="uk-UA"/>
                    </w:rPr>
                    <w:t xml:space="preserve">   A society where most people are in the middle</w:t>
                  </w:r>
                </w:p>
              </w:tc>
              <w:tc>
                <w:tcPr>
                  <w:tcW w:w="600" w:type="dxa"/>
                  <w:tcBorders>
                    <w:bottom w:val="single" w:sz="4" w:space="0" w:color="CCCCCC"/>
                  </w:tcBorders>
                  <w:tcMar>
                    <w:top w:w="40" w:type="dxa"/>
                    <w:left w:w="40" w:type="dxa"/>
                    <w:bottom w:w="40" w:type="dxa"/>
                    <w:right w:w="40" w:type="dxa"/>
                  </w:tcMar>
                  <w:vAlign w:val="center"/>
                </w:tcPr>
                <w:tbl>
                  <w:tblPr>
                    <w:tblStyle w:val="TableGrid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00"/>
                  </w:tblGrid>
                  <w:tr w:rsidR="00442474" w:rsidRPr="00442474" w14:paraId="280FBA0E" w14:textId="77777777" w:rsidTr="00904D91">
                    <w:trPr>
                      <w:jc w:val="center"/>
                    </w:trPr>
                    <w:tc>
                      <w:tcPr>
                        <w:tcW w:w="300" w:type="dxa"/>
                        <w:tcMar>
                          <w:top w:w="40" w:type="dxa"/>
                          <w:left w:w="40" w:type="dxa"/>
                          <w:bottom w:w="40" w:type="dxa"/>
                          <w:right w:w="40" w:type="dxa"/>
                        </w:tcMar>
                        <w:vAlign w:val="center"/>
                      </w:tcPr>
                      <w:p w14:paraId="63073F2E" w14:textId="77777777" w:rsidR="00442474" w:rsidRPr="00442474" w:rsidRDefault="00442474" w:rsidP="00442474">
                        <w:pPr>
                          <w:spacing w:before="0" w:after="0"/>
                          <w:rPr>
                            <w:rFonts w:ascii="Times New Roman" w:hAnsi="Times New Roman"/>
                            <w:sz w:val="16"/>
                            <w:szCs w:val="16"/>
                            <w:lang w:eastAsia="uk-UA"/>
                          </w:rPr>
                        </w:pPr>
                        <w:r w:rsidRPr="00442474">
                          <w:rPr>
                            <w:rFonts w:ascii="Wingdings" w:eastAsia="Wingdings" w:hAnsi="Wingdings" w:cs="Wingdings"/>
                            <w:sz w:val="16"/>
                            <w:szCs w:val="16"/>
                            <w:lang w:eastAsia="uk-UA"/>
                          </w:rPr>
                          <w:t>¡</w:t>
                        </w:r>
                      </w:p>
                    </w:tc>
                  </w:tr>
                </w:tbl>
                <w:p w14:paraId="7E61659A" w14:textId="77777777" w:rsidR="00442474" w:rsidRPr="00442474" w:rsidRDefault="00442474" w:rsidP="00442474">
                  <w:pPr>
                    <w:spacing w:before="0" w:after="0"/>
                    <w:rPr>
                      <w:rFonts w:ascii="Times New Roman" w:hAnsi="Times New Roman"/>
                      <w:sz w:val="16"/>
                      <w:szCs w:val="16"/>
                      <w:lang w:eastAsia="uk-UA"/>
                    </w:rPr>
                  </w:pPr>
                </w:p>
              </w:tc>
              <w:tc>
                <w:tcPr>
                  <w:tcW w:w="440" w:type="dxa"/>
                  <w:tcBorders>
                    <w:bottom w:val="single" w:sz="4" w:space="0" w:color="CCCCCC"/>
                  </w:tcBorders>
                  <w:tcMar>
                    <w:top w:w="40" w:type="dxa"/>
                    <w:left w:w="40" w:type="dxa"/>
                    <w:bottom w:w="40" w:type="dxa"/>
                    <w:right w:w="40" w:type="dxa"/>
                  </w:tcMar>
                  <w:vAlign w:val="center"/>
                </w:tcPr>
                <w:p w14:paraId="7983BFD3"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sz w:val="16"/>
                      <w:szCs w:val="16"/>
                      <w:lang w:eastAsia="uk-UA"/>
                    </w:rPr>
                    <w:t>4</w:t>
                  </w:r>
                </w:p>
              </w:tc>
            </w:tr>
            <w:tr w:rsidR="00442474" w:rsidRPr="00442474" w14:paraId="1BA360E4" w14:textId="77777777" w:rsidTr="00904D91">
              <w:tc>
                <w:tcPr>
                  <w:tcW w:w="9466" w:type="dxa"/>
                  <w:tcBorders>
                    <w:bottom w:val="single" w:sz="4" w:space="0" w:color="CCCCCC"/>
                  </w:tcBorders>
                  <w:tcMar>
                    <w:top w:w="40" w:type="dxa"/>
                    <w:left w:w="40" w:type="dxa"/>
                    <w:bottom w:w="40" w:type="dxa"/>
                    <w:right w:w="40" w:type="dxa"/>
                  </w:tcMar>
                  <w:vAlign w:val="center"/>
                </w:tcPr>
                <w:p w14:paraId="46AA078C"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sz w:val="16"/>
                      <w:szCs w:val="16"/>
                      <w:lang w:eastAsia="uk-UA"/>
                    </w:rPr>
                    <w:t xml:space="preserve">   Many individuals near the top, and only a few near the bottom</w:t>
                  </w:r>
                </w:p>
              </w:tc>
              <w:tc>
                <w:tcPr>
                  <w:tcW w:w="600" w:type="dxa"/>
                  <w:tcBorders>
                    <w:bottom w:val="single" w:sz="4" w:space="0" w:color="CCCCCC"/>
                  </w:tcBorders>
                  <w:tcMar>
                    <w:top w:w="40" w:type="dxa"/>
                    <w:left w:w="40" w:type="dxa"/>
                    <w:bottom w:w="40" w:type="dxa"/>
                    <w:right w:w="40" w:type="dxa"/>
                  </w:tcMar>
                  <w:vAlign w:val="center"/>
                </w:tcPr>
                <w:tbl>
                  <w:tblPr>
                    <w:tblStyle w:val="TableGrid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00"/>
                  </w:tblGrid>
                  <w:tr w:rsidR="00442474" w:rsidRPr="00442474" w14:paraId="38A53B6A" w14:textId="77777777" w:rsidTr="00904D91">
                    <w:trPr>
                      <w:jc w:val="center"/>
                    </w:trPr>
                    <w:tc>
                      <w:tcPr>
                        <w:tcW w:w="300" w:type="dxa"/>
                        <w:tcMar>
                          <w:top w:w="40" w:type="dxa"/>
                          <w:left w:w="40" w:type="dxa"/>
                          <w:bottom w:w="40" w:type="dxa"/>
                          <w:right w:w="40" w:type="dxa"/>
                        </w:tcMar>
                        <w:vAlign w:val="center"/>
                      </w:tcPr>
                      <w:p w14:paraId="03F066D2" w14:textId="77777777" w:rsidR="00442474" w:rsidRPr="00442474" w:rsidRDefault="00442474" w:rsidP="00442474">
                        <w:pPr>
                          <w:spacing w:before="0" w:after="0"/>
                          <w:rPr>
                            <w:rFonts w:ascii="Times New Roman" w:hAnsi="Times New Roman"/>
                            <w:sz w:val="16"/>
                            <w:szCs w:val="16"/>
                            <w:lang w:eastAsia="uk-UA"/>
                          </w:rPr>
                        </w:pPr>
                        <w:r w:rsidRPr="00442474">
                          <w:rPr>
                            <w:rFonts w:ascii="Wingdings" w:eastAsia="Wingdings" w:hAnsi="Wingdings" w:cs="Wingdings"/>
                            <w:sz w:val="16"/>
                            <w:szCs w:val="16"/>
                            <w:lang w:eastAsia="uk-UA"/>
                          </w:rPr>
                          <w:t>¡</w:t>
                        </w:r>
                      </w:p>
                    </w:tc>
                  </w:tr>
                </w:tbl>
                <w:p w14:paraId="35E52308" w14:textId="77777777" w:rsidR="00442474" w:rsidRPr="00442474" w:rsidRDefault="00442474" w:rsidP="00442474">
                  <w:pPr>
                    <w:spacing w:before="0" w:after="0"/>
                    <w:rPr>
                      <w:rFonts w:ascii="Times New Roman" w:hAnsi="Times New Roman"/>
                      <w:sz w:val="16"/>
                      <w:szCs w:val="16"/>
                      <w:lang w:eastAsia="uk-UA"/>
                    </w:rPr>
                  </w:pPr>
                </w:p>
              </w:tc>
              <w:tc>
                <w:tcPr>
                  <w:tcW w:w="440" w:type="dxa"/>
                  <w:tcBorders>
                    <w:bottom w:val="single" w:sz="4" w:space="0" w:color="CCCCCC"/>
                  </w:tcBorders>
                  <w:tcMar>
                    <w:top w:w="40" w:type="dxa"/>
                    <w:left w:w="40" w:type="dxa"/>
                    <w:bottom w:w="40" w:type="dxa"/>
                    <w:right w:w="40" w:type="dxa"/>
                  </w:tcMar>
                  <w:vAlign w:val="center"/>
                </w:tcPr>
                <w:p w14:paraId="327DB55C"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sz w:val="16"/>
                      <w:szCs w:val="16"/>
                      <w:lang w:eastAsia="uk-UA"/>
                    </w:rPr>
                    <w:t>5</w:t>
                  </w:r>
                </w:p>
              </w:tc>
            </w:tr>
            <w:tr w:rsidR="00442474" w:rsidRPr="00442474" w14:paraId="78677BD6" w14:textId="77777777" w:rsidTr="00904D91">
              <w:tc>
                <w:tcPr>
                  <w:tcW w:w="9466" w:type="dxa"/>
                  <w:tcMar>
                    <w:top w:w="40" w:type="dxa"/>
                    <w:left w:w="40" w:type="dxa"/>
                    <w:bottom w:w="40" w:type="dxa"/>
                    <w:right w:w="40" w:type="dxa"/>
                  </w:tcMar>
                  <w:vAlign w:val="center"/>
                </w:tcPr>
                <w:p w14:paraId="65C8D5D4"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sz w:val="16"/>
                      <w:szCs w:val="16"/>
                      <w:lang w:eastAsia="uk-UA"/>
                    </w:rPr>
                    <w:t>Don't know</w:t>
                  </w:r>
                </w:p>
              </w:tc>
              <w:tc>
                <w:tcPr>
                  <w:tcW w:w="600" w:type="dxa"/>
                  <w:tcMar>
                    <w:top w:w="40" w:type="dxa"/>
                    <w:left w:w="40" w:type="dxa"/>
                    <w:bottom w:w="40" w:type="dxa"/>
                    <w:right w:w="40" w:type="dxa"/>
                  </w:tcMar>
                  <w:vAlign w:val="center"/>
                </w:tcPr>
                <w:tbl>
                  <w:tblPr>
                    <w:tblStyle w:val="TableGrid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00"/>
                  </w:tblGrid>
                  <w:tr w:rsidR="00442474" w:rsidRPr="00442474" w14:paraId="39816FC9" w14:textId="77777777" w:rsidTr="00904D91">
                    <w:trPr>
                      <w:jc w:val="center"/>
                    </w:trPr>
                    <w:tc>
                      <w:tcPr>
                        <w:tcW w:w="300" w:type="dxa"/>
                        <w:tcMar>
                          <w:top w:w="40" w:type="dxa"/>
                          <w:left w:w="40" w:type="dxa"/>
                          <w:bottom w:w="40" w:type="dxa"/>
                          <w:right w:w="40" w:type="dxa"/>
                        </w:tcMar>
                        <w:vAlign w:val="center"/>
                      </w:tcPr>
                      <w:p w14:paraId="64C01F66" w14:textId="77777777" w:rsidR="00442474" w:rsidRPr="00442474" w:rsidRDefault="00442474" w:rsidP="00442474">
                        <w:pPr>
                          <w:spacing w:before="0" w:after="0"/>
                          <w:rPr>
                            <w:rFonts w:ascii="Times New Roman" w:hAnsi="Times New Roman"/>
                            <w:sz w:val="16"/>
                            <w:szCs w:val="16"/>
                            <w:lang w:eastAsia="uk-UA"/>
                          </w:rPr>
                        </w:pPr>
                        <w:r w:rsidRPr="00442474">
                          <w:rPr>
                            <w:rFonts w:ascii="Wingdings" w:eastAsia="Wingdings" w:hAnsi="Wingdings" w:cs="Wingdings"/>
                            <w:sz w:val="16"/>
                            <w:szCs w:val="16"/>
                            <w:lang w:eastAsia="uk-UA"/>
                          </w:rPr>
                          <w:t>¡</w:t>
                        </w:r>
                      </w:p>
                    </w:tc>
                  </w:tr>
                </w:tbl>
                <w:p w14:paraId="35AA42CB" w14:textId="77777777" w:rsidR="00442474" w:rsidRPr="00442474" w:rsidRDefault="00442474" w:rsidP="00442474">
                  <w:pPr>
                    <w:spacing w:before="0" w:after="0"/>
                    <w:rPr>
                      <w:rFonts w:ascii="Times New Roman" w:hAnsi="Times New Roman"/>
                      <w:sz w:val="16"/>
                      <w:szCs w:val="16"/>
                      <w:lang w:eastAsia="uk-UA"/>
                    </w:rPr>
                  </w:pPr>
                </w:p>
              </w:tc>
              <w:tc>
                <w:tcPr>
                  <w:tcW w:w="440" w:type="dxa"/>
                  <w:tcMar>
                    <w:top w:w="40" w:type="dxa"/>
                    <w:left w:w="40" w:type="dxa"/>
                    <w:bottom w:w="40" w:type="dxa"/>
                    <w:right w:w="40" w:type="dxa"/>
                  </w:tcMar>
                  <w:vAlign w:val="center"/>
                </w:tcPr>
                <w:p w14:paraId="5FD1383E"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sz w:val="16"/>
                      <w:szCs w:val="16"/>
                      <w:lang w:eastAsia="uk-UA"/>
                    </w:rPr>
                    <w:t>6</w:t>
                  </w:r>
                </w:p>
              </w:tc>
            </w:tr>
          </w:tbl>
          <w:p w14:paraId="3506AE5D" w14:textId="77777777" w:rsidR="00442474" w:rsidRPr="00442474" w:rsidRDefault="00442474" w:rsidP="00442474">
            <w:pPr>
              <w:spacing w:before="0" w:after="0"/>
              <w:rPr>
                <w:rFonts w:ascii="Times New Roman" w:hAnsi="Times New Roman"/>
                <w:sz w:val="16"/>
                <w:szCs w:val="16"/>
                <w:lang w:eastAsia="uk-UA"/>
              </w:rPr>
            </w:pPr>
          </w:p>
        </w:tc>
      </w:tr>
    </w:tbl>
    <w:p w14:paraId="4EEEFFDE" w14:textId="77777777" w:rsidR="00442474" w:rsidRPr="00442474" w:rsidRDefault="00442474" w:rsidP="00442474">
      <w:pPr>
        <w:spacing w:before="0" w:after="0"/>
        <w:rPr>
          <w:rFonts w:ascii="Times New Roman" w:eastAsia="Times New Roman" w:hAnsi="Times New Roman" w:cs="Times New Roman"/>
          <w:sz w:val="16"/>
          <w:szCs w:val="16"/>
          <w:lang w:eastAsia="uk-UA"/>
        </w:rPr>
      </w:pPr>
    </w:p>
    <w:tbl>
      <w:tblPr>
        <w:tblStyle w:val="TableGrid1"/>
        <w:tblW w:w="0" w:type="auto"/>
        <w:tblBorders>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10506"/>
      </w:tblGrid>
      <w:tr w:rsidR="00442474" w:rsidRPr="00442474" w14:paraId="47EDF5F2" w14:textId="77777777" w:rsidTr="00904D91">
        <w:trPr>
          <w:tblHeader/>
        </w:trPr>
        <w:tc>
          <w:tcPr>
            <w:tcW w:w="10506" w:type="dxa"/>
            <w:tcMar>
              <w:top w:w="0" w:type="dxa"/>
              <w:left w:w="0" w:type="dxa"/>
              <w:bottom w:w="0" w:type="dxa"/>
              <w:right w:w="0" w:type="dxa"/>
            </w:tcMar>
          </w:tcPr>
          <w:tbl>
            <w:tblPr>
              <w:tblStyle w:val="TableGrid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76"/>
              <w:gridCol w:w="8920"/>
            </w:tblGrid>
            <w:tr w:rsidR="00442474" w:rsidRPr="00442474" w14:paraId="645A539D" w14:textId="77777777" w:rsidTr="00904D91">
              <w:tc>
                <w:tcPr>
                  <w:tcW w:w="1576" w:type="dxa"/>
                  <w:tcBorders>
                    <w:bottom w:val="single" w:sz="4" w:space="0" w:color="auto"/>
                    <w:right w:val="single" w:sz="4" w:space="0" w:color="auto"/>
                  </w:tcBorders>
                  <w:shd w:val="clear" w:color="auto" w:fill="62EFD3"/>
                  <w:tcMar>
                    <w:top w:w="60" w:type="dxa"/>
                    <w:left w:w="60" w:type="dxa"/>
                    <w:bottom w:w="60" w:type="dxa"/>
                    <w:right w:w="60" w:type="dxa"/>
                  </w:tcMar>
                </w:tcPr>
                <w:p w14:paraId="41DAC7EE"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b/>
                      <w:sz w:val="16"/>
                      <w:szCs w:val="16"/>
                      <w:lang w:eastAsia="uk-UA"/>
                    </w:rPr>
                    <w:t>fordeling_rettf</w:t>
                  </w:r>
                </w:p>
              </w:tc>
              <w:tc>
                <w:tcPr>
                  <w:tcW w:w="8930" w:type="dxa"/>
                  <w:tcBorders>
                    <w:bottom w:val="single" w:sz="4" w:space="0" w:color="auto"/>
                  </w:tcBorders>
                  <w:shd w:val="clear" w:color="auto" w:fill="62EFD3"/>
                  <w:tcMar>
                    <w:top w:w="0" w:type="dxa"/>
                    <w:left w:w="60" w:type="dxa"/>
                    <w:bottom w:w="0" w:type="dxa"/>
                    <w:right w:w="0" w:type="dxa"/>
                  </w:tcMar>
                </w:tcPr>
                <w:p w14:paraId="0134DEF7" w14:textId="77777777" w:rsidR="00442474" w:rsidRPr="00442474" w:rsidRDefault="00442474" w:rsidP="00442474">
                  <w:pPr>
                    <w:keepNext/>
                    <w:spacing w:before="0" w:after="0"/>
                    <w:outlineLvl w:val="0"/>
                    <w:rPr>
                      <w:rFonts w:ascii="Arial" w:hAnsi="Arial" w:cs="Arial"/>
                      <w:b/>
                      <w:bCs/>
                      <w:kern w:val="32"/>
                      <w:sz w:val="16"/>
                      <w:szCs w:val="16"/>
                      <w:lang w:eastAsia="uk-UA"/>
                    </w:rPr>
                  </w:pPr>
                  <w:r w:rsidRPr="00442474">
                    <w:rPr>
                      <w:rFonts w:ascii="Arial" w:eastAsia="Arial" w:hAnsi="Arial" w:cs="Arial"/>
                      <w:b/>
                      <w:bCs/>
                      <w:kern w:val="32"/>
                      <w:sz w:val="16"/>
                      <w:szCs w:val="16"/>
                      <w:lang w:eastAsia="uk-UA"/>
                    </w:rPr>
                    <w:t>How fair do you think the distribution of wealth is in Norway?</w:t>
                  </w:r>
                </w:p>
              </w:tc>
            </w:tr>
          </w:tbl>
          <w:p w14:paraId="78469C7A" w14:textId="77777777" w:rsidR="00442474" w:rsidRPr="00442474" w:rsidRDefault="00442474" w:rsidP="00442474">
            <w:pPr>
              <w:spacing w:before="0" w:after="0"/>
              <w:rPr>
                <w:rFonts w:ascii="Times New Roman" w:hAnsi="Times New Roman"/>
                <w:sz w:val="16"/>
                <w:szCs w:val="16"/>
                <w:lang w:eastAsia="uk-UA"/>
              </w:rPr>
            </w:pPr>
          </w:p>
        </w:tc>
      </w:tr>
      <w:tr w:rsidR="00442474" w:rsidRPr="00442474" w14:paraId="385594E9" w14:textId="77777777" w:rsidTr="00904D91">
        <w:tc>
          <w:tcPr>
            <w:tcW w:w="10506" w:type="dxa"/>
            <w:tcMar>
              <w:top w:w="0" w:type="dxa"/>
              <w:left w:w="0" w:type="dxa"/>
              <w:bottom w:w="0" w:type="dxa"/>
              <w:right w:w="0" w:type="dxa"/>
            </w:tcMar>
          </w:tcPr>
          <w:tbl>
            <w:tblPr>
              <w:tblStyle w:val="TableGrid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9456"/>
              <w:gridCol w:w="600"/>
              <w:gridCol w:w="440"/>
            </w:tblGrid>
            <w:tr w:rsidR="00442474" w:rsidRPr="00442474" w14:paraId="0DB19228" w14:textId="77777777" w:rsidTr="00904D91">
              <w:tc>
                <w:tcPr>
                  <w:tcW w:w="9466" w:type="dxa"/>
                  <w:tcBorders>
                    <w:bottom w:val="single" w:sz="4" w:space="0" w:color="CCCCCC"/>
                  </w:tcBorders>
                  <w:tcMar>
                    <w:top w:w="40" w:type="dxa"/>
                    <w:left w:w="40" w:type="dxa"/>
                    <w:bottom w:w="40" w:type="dxa"/>
                    <w:right w:w="40" w:type="dxa"/>
                  </w:tcMar>
                  <w:vAlign w:val="center"/>
                </w:tcPr>
                <w:p w14:paraId="0F01280C"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sz w:val="16"/>
                      <w:szCs w:val="16"/>
                      <w:lang w:eastAsia="uk-UA"/>
                    </w:rPr>
                    <w:t>Very fair</w:t>
                  </w:r>
                </w:p>
              </w:tc>
              <w:tc>
                <w:tcPr>
                  <w:tcW w:w="600" w:type="dxa"/>
                  <w:tcBorders>
                    <w:bottom w:val="single" w:sz="4" w:space="0" w:color="CCCCCC"/>
                  </w:tcBorders>
                  <w:tcMar>
                    <w:top w:w="40" w:type="dxa"/>
                    <w:left w:w="40" w:type="dxa"/>
                    <w:bottom w:w="40" w:type="dxa"/>
                    <w:right w:w="40" w:type="dxa"/>
                  </w:tcMar>
                  <w:vAlign w:val="center"/>
                </w:tcPr>
                <w:tbl>
                  <w:tblPr>
                    <w:tblStyle w:val="TableGrid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00"/>
                  </w:tblGrid>
                  <w:tr w:rsidR="00442474" w:rsidRPr="00442474" w14:paraId="128479DB" w14:textId="77777777" w:rsidTr="00904D91">
                    <w:trPr>
                      <w:jc w:val="center"/>
                    </w:trPr>
                    <w:tc>
                      <w:tcPr>
                        <w:tcW w:w="300" w:type="dxa"/>
                        <w:tcMar>
                          <w:top w:w="40" w:type="dxa"/>
                          <w:left w:w="40" w:type="dxa"/>
                          <w:bottom w:w="40" w:type="dxa"/>
                          <w:right w:w="40" w:type="dxa"/>
                        </w:tcMar>
                        <w:vAlign w:val="center"/>
                      </w:tcPr>
                      <w:p w14:paraId="3A6A13C0" w14:textId="77777777" w:rsidR="00442474" w:rsidRPr="00442474" w:rsidRDefault="00442474" w:rsidP="00442474">
                        <w:pPr>
                          <w:spacing w:before="0" w:after="0"/>
                          <w:rPr>
                            <w:rFonts w:ascii="Times New Roman" w:hAnsi="Times New Roman"/>
                            <w:sz w:val="16"/>
                            <w:szCs w:val="16"/>
                            <w:lang w:eastAsia="uk-UA"/>
                          </w:rPr>
                        </w:pPr>
                        <w:r w:rsidRPr="00442474">
                          <w:rPr>
                            <w:rFonts w:ascii="Wingdings" w:eastAsia="Wingdings" w:hAnsi="Wingdings" w:cs="Wingdings"/>
                            <w:sz w:val="16"/>
                            <w:szCs w:val="16"/>
                            <w:lang w:eastAsia="uk-UA"/>
                          </w:rPr>
                          <w:t>¡</w:t>
                        </w:r>
                      </w:p>
                    </w:tc>
                  </w:tr>
                </w:tbl>
                <w:p w14:paraId="7F437682" w14:textId="77777777" w:rsidR="00442474" w:rsidRPr="00442474" w:rsidRDefault="00442474" w:rsidP="00442474">
                  <w:pPr>
                    <w:spacing w:before="0" w:after="0"/>
                    <w:rPr>
                      <w:rFonts w:ascii="Times New Roman" w:hAnsi="Times New Roman"/>
                      <w:sz w:val="16"/>
                      <w:szCs w:val="16"/>
                      <w:lang w:eastAsia="uk-UA"/>
                    </w:rPr>
                  </w:pPr>
                </w:p>
              </w:tc>
              <w:tc>
                <w:tcPr>
                  <w:tcW w:w="440" w:type="dxa"/>
                  <w:tcBorders>
                    <w:bottom w:val="single" w:sz="4" w:space="0" w:color="CCCCCC"/>
                  </w:tcBorders>
                  <w:tcMar>
                    <w:top w:w="40" w:type="dxa"/>
                    <w:left w:w="40" w:type="dxa"/>
                    <w:bottom w:w="40" w:type="dxa"/>
                    <w:right w:w="40" w:type="dxa"/>
                  </w:tcMar>
                  <w:vAlign w:val="center"/>
                </w:tcPr>
                <w:p w14:paraId="5A266305"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sz w:val="16"/>
                      <w:szCs w:val="16"/>
                      <w:lang w:eastAsia="uk-UA"/>
                    </w:rPr>
                    <w:t>1</w:t>
                  </w:r>
                </w:p>
              </w:tc>
            </w:tr>
            <w:tr w:rsidR="00442474" w:rsidRPr="00442474" w14:paraId="719F3834" w14:textId="77777777" w:rsidTr="00904D91">
              <w:tc>
                <w:tcPr>
                  <w:tcW w:w="9466" w:type="dxa"/>
                  <w:tcBorders>
                    <w:bottom w:val="single" w:sz="4" w:space="0" w:color="CCCCCC"/>
                  </w:tcBorders>
                  <w:tcMar>
                    <w:top w:w="40" w:type="dxa"/>
                    <w:left w:w="40" w:type="dxa"/>
                    <w:bottom w:w="40" w:type="dxa"/>
                    <w:right w:w="40" w:type="dxa"/>
                  </w:tcMar>
                  <w:vAlign w:val="center"/>
                </w:tcPr>
                <w:p w14:paraId="7040CC1D"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sz w:val="16"/>
                      <w:szCs w:val="16"/>
                      <w:lang w:eastAsia="uk-UA"/>
                    </w:rPr>
                    <w:t>Pretty fair</w:t>
                  </w:r>
                </w:p>
              </w:tc>
              <w:tc>
                <w:tcPr>
                  <w:tcW w:w="600" w:type="dxa"/>
                  <w:tcBorders>
                    <w:bottom w:val="single" w:sz="4" w:space="0" w:color="CCCCCC"/>
                  </w:tcBorders>
                  <w:tcMar>
                    <w:top w:w="40" w:type="dxa"/>
                    <w:left w:w="40" w:type="dxa"/>
                    <w:bottom w:w="40" w:type="dxa"/>
                    <w:right w:w="40" w:type="dxa"/>
                  </w:tcMar>
                  <w:vAlign w:val="center"/>
                </w:tcPr>
                <w:tbl>
                  <w:tblPr>
                    <w:tblStyle w:val="TableGrid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00"/>
                  </w:tblGrid>
                  <w:tr w:rsidR="00442474" w:rsidRPr="00442474" w14:paraId="30169303" w14:textId="77777777" w:rsidTr="00904D91">
                    <w:trPr>
                      <w:jc w:val="center"/>
                    </w:trPr>
                    <w:tc>
                      <w:tcPr>
                        <w:tcW w:w="300" w:type="dxa"/>
                        <w:tcMar>
                          <w:top w:w="40" w:type="dxa"/>
                          <w:left w:w="40" w:type="dxa"/>
                          <w:bottom w:w="40" w:type="dxa"/>
                          <w:right w:w="40" w:type="dxa"/>
                        </w:tcMar>
                        <w:vAlign w:val="center"/>
                      </w:tcPr>
                      <w:p w14:paraId="00E36E99" w14:textId="77777777" w:rsidR="00442474" w:rsidRPr="00442474" w:rsidRDefault="00442474" w:rsidP="00442474">
                        <w:pPr>
                          <w:spacing w:before="0" w:after="0"/>
                          <w:rPr>
                            <w:rFonts w:ascii="Times New Roman" w:hAnsi="Times New Roman"/>
                            <w:sz w:val="16"/>
                            <w:szCs w:val="16"/>
                            <w:lang w:eastAsia="uk-UA"/>
                          </w:rPr>
                        </w:pPr>
                        <w:r w:rsidRPr="00442474">
                          <w:rPr>
                            <w:rFonts w:ascii="Wingdings" w:eastAsia="Wingdings" w:hAnsi="Wingdings" w:cs="Wingdings"/>
                            <w:sz w:val="16"/>
                            <w:szCs w:val="16"/>
                            <w:lang w:eastAsia="uk-UA"/>
                          </w:rPr>
                          <w:t>¡</w:t>
                        </w:r>
                      </w:p>
                    </w:tc>
                  </w:tr>
                </w:tbl>
                <w:p w14:paraId="6D12B31A" w14:textId="77777777" w:rsidR="00442474" w:rsidRPr="00442474" w:rsidRDefault="00442474" w:rsidP="00442474">
                  <w:pPr>
                    <w:spacing w:before="0" w:after="0"/>
                    <w:rPr>
                      <w:rFonts w:ascii="Times New Roman" w:hAnsi="Times New Roman"/>
                      <w:sz w:val="16"/>
                      <w:szCs w:val="16"/>
                      <w:lang w:eastAsia="uk-UA"/>
                    </w:rPr>
                  </w:pPr>
                </w:p>
              </w:tc>
              <w:tc>
                <w:tcPr>
                  <w:tcW w:w="440" w:type="dxa"/>
                  <w:tcBorders>
                    <w:bottom w:val="single" w:sz="4" w:space="0" w:color="CCCCCC"/>
                  </w:tcBorders>
                  <w:tcMar>
                    <w:top w:w="40" w:type="dxa"/>
                    <w:left w:w="40" w:type="dxa"/>
                    <w:bottom w:w="40" w:type="dxa"/>
                    <w:right w:w="40" w:type="dxa"/>
                  </w:tcMar>
                  <w:vAlign w:val="center"/>
                </w:tcPr>
                <w:p w14:paraId="016DF010"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sz w:val="16"/>
                      <w:szCs w:val="16"/>
                      <w:lang w:eastAsia="uk-UA"/>
                    </w:rPr>
                    <w:t>2</w:t>
                  </w:r>
                </w:p>
              </w:tc>
            </w:tr>
            <w:tr w:rsidR="00442474" w:rsidRPr="00442474" w14:paraId="19A89BF4" w14:textId="77777777" w:rsidTr="00904D91">
              <w:tc>
                <w:tcPr>
                  <w:tcW w:w="9466" w:type="dxa"/>
                  <w:tcBorders>
                    <w:bottom w:val="single" w:sz="4" w:space="0" w:color="CCCCCC"/>
                  </w:tcBorders>
                  <w:tcMar>
                    <w:top w:w="40" w:type="dxa"/>
                    <w:left w:w="40" w:type="dxa"/>
                    <w:bottom w:w="40" w:type="dxa"/>
                    <w:right w:w="40" w:type="dxa"/>
                  </w:tcMar>
                  <w:vAlign w:val="center"/>
                </w:tcPr>
                <w:p w14:paraId="043C0B0C"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sz w:val="16"/>
                      <w:szCs w:val="16"/>
                      <w:lang w:eastAsia="uk-UA"/>
                    </w:rPr>
                    <w:t>Pretty unfair</w:t>
                  </w:r>
                </w:p>
              </w:tc>
              <w:tc>
                <w:tcPr>
                  <w:tcW w:w="600" w:type="dxa"/>
                  <w:tcBorders>
                    <w:bottom w:val="single" w:sz="4" w:space="0" w:color="CCCCCC"/>
                  </w:tcBorders>
                  <w:tcMar>
                    <w:top w:w="40" w:type="dxa"/>
                    <w:left w:w="40" w:type="dxa"/>
                    <w:bottom w:w="40" w:type="dxa"/>
                    <w:right w:w="40" w:type="dxa"/>
                  </w:tcMar>
                  <w:vAlign w:val="center"/>
                </w:tcPr>
                <w:tbl>
                  <w:tblPr>
                    <w:tblStyle w:val="TableGrid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00"/>
                  </w:tblGrid>
                  <w:tr w:rsidR="00442474" w:rsidRPr="00442474" w14:paraId="714CB7E5" w14:textId="77777777" w:rsidTr="00904D91">
                    <w:trPr>
                      <w:jc w:val="center"/>
                    </w:trPr>
                    <w:tc>
                      <w:tcPr>
                        <w:tcW w:w="300" w:type="dxa"/>
                        <w:tcMar>
                          <w:top w:w="40" w:type="dxa"/>
                          <w:left w:w="40" w:type="dxa"/>
                          <w:bottom w:w="40" w:type="dxa"/>
                          <w:right w:w="40" w:type="dxa"/>
                        </w:tcMar>
                        <w:vAlign w:val="center"/>
                      </w:tcPr>
                      <w:p w14:paraId="0E807672" w14:textId="77777777" w:rsidR="00442474" w:rsidRPr="00442474" w:rsidRDefault="00442474" w:rsidP="00442474">
                        <w:pPr>
                          <w:spacing w:before="0" w:after="0"/>
                          <w:rPr>
                            <w:rFonts w:ascii="Times New Roman" w:hAnsi="Times New Roman"/>
                            <w:sz w:val="16"/>
                            <w:szCs w:val="16"/>
                            <w:lang w:eastAsia="uk-UA"/>
                          </w:rPr>
                        </w:pPr>
                        <w:r w:rsidRPr="00442474">
                          <w:rPr>
                            <w:rFonts w:ascii="Wingdings" w:eastAsia="Wingdings" w:hAnsi="Wingdings" w:cs="Wingdings"/>
                            <w:sz w:val="16"/>
                            <w:szCs w:val="16"/>
                            <w:lang w:eastAsia="uk-UA"/>
                          </w:rPr>
                          <w:t>¡</w:t>
                        </w:r>
                      </w:p>
                    </w:tc>
                  </w:tr>
                </w:tbl>
                <w:p w14:paraId="2737CD25" w14:textId="77777777" w:rsidR="00442474" w:rsidRPr="00442474" w:rsidRDefault="00442474" w:rsidP="00442474">
                  <w:pPr>
                    <w:spacing w:before="0" w:after="0"/>
                    <w:rPr>
                      <w:rFonts w:ascii="Times New Roman" w:hAnsi="Times New Roman"/>
                      <w:sz w:val="16"/>
                      <w:szCs w:val="16"/>
                      <w:lang w:eastAsia="uk-UA"/>
                    </w:rPr>
                  </w:pPr>
                </w:p>
              </w:tc>
              <w:tc>
                <w:tcPr>
                  <w:tcW w:w="440" w:type="dxa"/>
                  <w:tcBorders>
                    <w:bottom w:val="single" w:sz="4" w:space="0" w:color="CCCCCC"/>
                  </w:tcBorders>
                  <w:tcMar>
                    <w:top w:w="40" w:type="dxa"/>
                    <w:left w:w="40" w:type="dxa"/>
                    <w:bottom w:w="40" w:type="dxa"/>
                    <w:right w:w="40" w:type="dxa"/>
                  </w:tcMar>
                  <w:vAlign w:val="center"/>
                </w:tcPr>
                <w:p w14:paraId="22C5CF26"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sz w:val="16"/>
                      <w:szCs w:val="16"/>
                      <w:lang w:eastAsia="uk-UA"/>
                    </w:rPr>
                    <w:t>3</w:t>
                  </w:r>
                </w:p>
              </w:tc>
            </w:tr>
            <w:tr w:rsidR="00442474" w:rsidRPr="00442474" w14:paraId="3BFDCF40" w14:textId="77777777" w:rsidTr="00904D91">
              <w:tc>
                <w:tcPr>
                  <w:tcW w:w="9466" w:type="dxa"/>
                  <w:tcBorders>
                    <w:bottom w:val="single" w:sz="4" w:space="0" w:color="CCCCCC"/>
                  </w:tcBorders>
                  <w:tcMar>
                    <w:top w:w="40" w:type="dxa"/>
                    <w:left w:w="40" w:type="dxa"/>
                    <w:bottom w:w="40" w:type="dxa"/>
                    <w:right w:w="40" w:type="dxa"/>
                  </w:tcMar>
                  <w:vAlign w:val="center"/>
                </w:tcPr>
                <w:p w14:paraId="7473AD7D"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sz w:val="16"/>
                      <w:szCs w:val="16"/>
                      <w:lang w:eastAsia="uk-UA"/>
                    </w:rPr>
                    <w:t>Very unfair</w:t>
                  </w:r>
                </w:p>
              </w:tc>
              <w:tc>
                <w:tcPr>
                  <w:tcW w:w="600" w:type="dxa"/>
                  <w:tcBorders>
                    <w:bottom w:val="single" w:sz="4" w:space="0" w:color="CCCCCC"/>
                  </w:tcBorders>
                  <w:tcMar>
                    <w:top w:w="40" w:type="dxa"/>
                    <w:left w:w="40" w:type="dxa"/>
                    <w:bottom w:w="40" w:type="dxa"/>
                    <w:right w:w="40" w:type="dxa"/>
                  </w:tcMar>
                  <w:vAlign w:val="center"/>
                </w:tcPr>
                <w:tbl>
                  <w:tblPr>
                    <w:tblStyle w:val="TableGrid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00"/>
                  </w:tblGrid>
                  <w:tr w:rsidR="00442474" w:rsidRPr="00442474" w14:paraId="1263CF18" w14:textId="77777777" w:rsidTr="00904D91">
                    <w:trPr>
                      <w:jc w:val="center"/>
                    </w:trPr>
                    <w:tc>
                      <w:tcPr>
                        <w:tcW w:w="300" w:type="dxa"/>
                        <w:tcMar>
                          <w:top w:w="40" w:type="dxa"/>
                          <w:left w:w="40" w:type="dxa"/>
                          <w:bottom w:w="40" w:type="dxa"/>
                          <w:right w:w="40" w:type="dxa"/>
                        </w:tcMar>
                        <w:vAlign w:val="center"/>
                      </w:tcPr>
                      <w:p w14:paraId="14D38A0D" w14:textId="77777777" w:rsidR="00442474" w:rsidRPr="00442474" w:rsidRDefault="00442474" w:rsidP="00442474">
                        <w:pPr>
                          <w:spacing w:before="0" w:after="0"/>
                          <w:rPr>
                            <w:rFonts w:ascii="Times New Roman" w:hAnsi="Times New Roman"/>
                            <w:sz w:val="16"/>
                            <w:szCs w:val="16"/>
                            <w:lang w:eastAsia="uk-UA"/>
                          </w:rPr>
                        </w:pPr>
                        <w:r w:rsidRPr="00442474">
                          <w:rPr>
                            <w:rFonts w:ascii="Wingdings" w:eastAsia="Wingdings" w:hAnsi="Wingdings" w:cs="Wingdings"/>
                            <w:sz w:val="16"/>
                            <w:szCs w:val="16"/>
                            <w:lang w:eastAsia="uk-UA"/>
                          </w:rPr>
                          <w:t>¡</w:t>
                        </w:r>
                      </w:p>
                    </w:tc>
                  </w:tr>
                </w:tbl>
                <w:p w14:paraId="1A0C924E" w14:textId="77777777" w:rsidR="00442474" w:rsidRPr="00442474" w:rsidRDefault="00442474" w:rsidP="00442474">
                  <w:pPr>
                    <w:spacing w:before="0" w:after="0"/>
                    <w:rPr>
                      <w:rFonts w:ascii="Times New Roman" w:hAnsi="Times New Roman"/>
                      <w:sz w:val="16"/>
                      <w:szCs w:val="16"/>
                      <w:lang w:eastAsia="uk-UA"/>
                    </w:rPr>
                  </w:pPr>
                </w:p>
              </w:tc>
              <w:tc>
                <w:tcPr>
                  <w:tcW w:w="440" w:type="dxa"/>
                  <w:tcBorders>
                    <w:bottom w:val="single" w:sz="4" w:space="0" w:color="CCCCCC"/>
                  </w:tcBorders>
                  <w:tcMar>
                    <w:top w:w="40" w:type="dxa"/>
                    <w:left w:w="40" w:type="dxa"/>
                    <w:bottom w:w="40" w:type="dxa"/>
                    <w:right w:w="40" w:type="dxa"/>
                  </w:tcMar>
                  <w:vAlign w:val="center"/>
                </w:tcPr>
                <w:p w14:paraId="6F5571DB"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sz w:val="16"/>
                      <w:szCs w:val="16"/>
                      <w:lang w:eastAsia="uk-UA"/>
                    </w:rPr>
                    <w:t>4</w:t>
                  </w:r>
                </w:p>
              </w:tc>
            </w:tr>
            <w:tr w:rsidR="00442474" w:rsidRPr="00442474" w14:paraId="6623D950" w14:textId="77777777" w:rsidTr="00904D91">
              <w:tc>
                <w:tcPr>
                  <w:tcW w:w="9466" w:type="dxa"/>
                  <w:tcMar>
                    <w:top w:w="40" w:type="dxa"/>
                    <w:left w:w="40" w:type="dxa"/>
                    <w:bottom w:w="40" w:type="dxa"/>
                    <w:right w:w="40" w:type="dxa"/>
                  </w:tcMar>
                  <w:vAlign w:val="center"/>
                </w:tcPr>
                <w:p w14:paraId="1304AB49"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sz w:val="16"/>
                      <w:szCs w:val="16"/>
                      <w:lang w:eastAsia="uk-UA"/>
                    </w:rPr>
                    <w:t>Don't know</w:t>
                  </w:r>
                </w:p>
              </w:tc>
              <w:tc>
                <w:tcPr>
                  <w:tcW w:w="600" w:type="dxa"/>
                  <w:tcMar>
                    <w:top w:w="40" w:type="dxa"/>
                    <w:left w:w="40" w:type="dxa"/>
                    <w:bottom w:w="40" w:type="dxa"/>
                    <w:right w:w="40" w:type="dxa"/>
                  </w:tcMar>
                  <w:vAlign w:val="center"/>
                </w:tcPr>
                <w:tbl>
                  <w:tblPr>
                    <w:tblStyle w:val="TableGrid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00"/>
                  </w:tblGrid>
                  <w:tr w:rsidR="00442474" w:rsidRPr="00442474" w14:paraId="6C2F136F" w14:textId="77777777" w:rsidTr="00904D91">
                    <w:trPr>
                      <w:jc w:val="center"/>
                    </w:trPr>
                    <w:tc>
                      <w:tcPr>
                        <w:tcW w:w="300" w:type="dxa"/>
                        <w:tcMar>
                          <w:top w:w="40" w:type="dxa"/>
                          <w:left w:w="40" w:type="dxa"/>
                          <w:bottom w:w="40" w:type="dxa"/>
                          <w:right w:w="40" w:type="dxa"/>
                        </w:tcMar>
                        <w:vAlign w:val="center"/>
                      </w:tcPr>
                      <w:p w14:paraId="352BCB9D" w14:textId="77777777" w:rsidR="00442474" w:rsidRPr="00442474" w:rsidRDefault="00442474" w:rsidP="00442474">
                        <w:pPr>
                          <w:spacing w:before="0" w:after="0"/>
                          <w:rPr>
                            <w:rFonts w:ascii="Times New Roman" w:hAnsi="Times New Roman"/>
                            <w:sz w:val="16"/>
                            <w:szCs w:val="16"/>
                            <w:lang w:eastAsia="uk-UA"/>
                          </w:rPr>
                        </w:pPr>
                        <w:r w:rsidRPr="00442474">
                          <w:rPr>
                            <w:rFonts w:ascii="Wingdings" w:eastAsia="Wingdings" w:hAnsi="Wingdings" w:cs="Wingdings"/>
                            <w:sz w:val="16"/>
                            <w:szCs w:val="16"/>
                            <w:lang w:eastAsia="uk-UA"/>
                          </w:rPr>
                          <w:t>¡</w:t>
                        </w:r>
                      </w:p>
                    </w:tc>
                  </w:tr>
                </w:tbl>
                <w:p w14:paraId="65097B83" w14:textId="77777777" w:rsidR="00442474" w:rsidRPr="00442474" w:rsidRDefault="00442474" w:rsidP="00442474">
                  <w:pPr>
                    <w:spacing w:before="0" w:after="0"/>
                    <w:rPr>
                      <w:rFonts w:ascii="Times New Roman" w:hAnsi="Times New Roman"/>
                      <w:sz w:val="16"/>
                      <w:szCs w:val="16"/>
                      <w:lang w:eastAsia="uk-UA"/>
                    </w:rPr>
                  </w:pPr>
                </w:p>
              </w:tc>
              <w:tc>
                <w:tcPr>
                  <w:tcW w:w="440" w:type="dxa"/>
                  <w:tcMar>
                    <w:top w:w="40" w:type="dxa"/>
                    <w:left w:w="40" w:type="dxa"/>
                    <w:bottom w:w="40" w:type="dxa"/>
                    <w:right w:w="40" w:type="dxa"/>
                  </w:tcMar>
                  <w:vAlign w:val="center"/>
                </w:tcPr>
                <w:p w14:paraId="37D449E6"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sz w:val="16"/>
                      <w:szCs w:val="16"/>
                      <w:lang w:eastAsia="uk-UA"/>
                    </w:rPr>
                    <w:t>5</w:t>
                  </w:r>
                </w:p>
              </w:tc>
            </w:tr>
          </w:tbl>
          <w:p w14:paraId="0854CD53" w14:textId="77777777" w:rsidR="00442474" w:rsidRPr="00442474" w:rsidRDefault="00442474" w:rsidP="00442474">
            <w:pPr>
              <w:spacing w:before="0" w:after="0"/>
              <w:rPr>
                <w:rFonts w:ascii="Times New Roman" w:hAnsi="Times New Roman"/>
                <w:sz w:val="16"/>
                <w:szCs w:val="16"/>
                <w:lang w:eastAsia="uk-UA"/>
              </w:rPr>
            </w:pPr>
          </w:p>
        </w:tc>
      </w:tr>
    </w:tbl>
    <w:p w14:paraId="463E8B7B" w14:textId="77777777" w:rsidR="00442474" w:rsidRPr="00442474" w:rsidRDefault="00442474" w:rsidP="00442474">
      <w:pPr>
        <w:spacing w:before="0" w:after="0"/>
        <w:rPr>
          <w:rFonts w:ascii="Times New Roman" w:eastAsia="Times New Roman" w:hAnsi="Times New Roman" w:cs="Times New Roman"/>
          <w:sz w:val="16"/>
          <w:szCs w:val="16"/>
          <w:lang w:eastAsia="uk-UA"/>
        </w:rPr>
      </w:pPr>
    </w:p>
    <w:p w14:paraId="6879C98B" w14:textId="77777777" w:rsidR="00442474" w:rsidRPr="00442474" w:rsidRDefault="00442474" w:rsidP="00442474">
      <w:pPr>
        <w:spacing w:before="0" w:after="0"/>
        <w:rPr>
          <w:rFonts w:ascii="Times New Roman" w:eastAsia="Times New Roman" w:hAnsi="Times New Roman" w:cs="Times New Roman"/>
          <w:sz w:val="16"/>
          <w:szCs w:val="16"/>
          <w:lang w:eastAsia="uk-UA"/>
        </w:rPr>
      </w:pPr>
    </w:p>
    <w:tbl>
      <w:tblPr>
        <w:tblStyle w:val="TableGrid1"/>
        <w:tblW w:w="0" w:type="auto"/>
        <w:tblLayout w:type="fixed"/>
        <w:tblLook w:val="04A0" w:firstRow="1" w:lastRow="0" w:firstColumn="1" w:lastColumn="0" w:noHBand="0" w:noVBand="1"/>
      </w:tblPr>
      <w:tblGrid>
        <w:gridCol w:w="10506"/>
      </w:tblGrid>
      <w:tr w:rsidR="00442474" w:rsidRPr="00442474" w14:paraId="61BDD40F" w14:textId="77777777" w:rsidTr="00904D91">
        <w:trPr>
          <w:tblHeader/>
        </w:trPr>
        <w:tc>
          <w:tcPr>
            <w:tcW w:w="10506" w:type="dxa"/>
            <w:shd w:val="clear" w:color="auto" w:fill="2884F2"/>
            <w:tcMar>
              <w:top w:w="0" w:type="dxa"/>
              <w:left w:w="0" w:type="dxa"/>
              <w:bottom w:w="0" w:type="dxa"/>
              <w:right w:w="0" w:type="dxa"/>
            </w:tcMar>
          </w:tcPr>
          <w:tbl>
            <w:tblPr>
              <w:tblStyle w:val="TableGrid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0496"/>
            </w:tblGrid>
            <w:tr w:rsidR="00442474" w:rsidRPr="00442474" w14:paraId="62274E22" w14:textId="77777777" w:rsidTr="00904D91">
              <w:tc>
                <w:tcPr>
                  <w:tcW w:w="10506" w:type="dxa"/>
                  <w:tcMar>
                    <w:top w:w="100" w:type="dxa"/>
                    <w:left w:w="100" w:type="dxa"/>
                    <w:bottom w:w="100" w:type="dxa"/>
                    <w:right w:w="100" w:type="dxa"/>
                  </w:tcMar>
                </w:tcPr>
                <w:p w14:paraId="2335CDDD"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b/>
                      <w:sz w:val="16"/>
                      <w:szCs w:val="16"/>
                      <w:lang w:eastAsia="uk-UA"/>
                    </w:rPr>
                    <w:lastRenderedPageBreak/>
                    <w:t>Information</w:t>
                  </w:r>
                </w:p>
              </w:tc>
            </w:tr>
          </w:tbl>
          <w:p w14:paraId="18ED46B2" w14:textId="77777777" w:rsidR="00442474" w:rsidRPr="00442474" w:rsidRDefault="00442474" w:rsidP="00442474">
            <w:pPr>
              <w:spacing w:before="0" w:after="0"/>
              <w:rPr>
                <w:rFonts w:ascii="Times New Roman" w:hAnsi="Times New Roman"/>
                <w:sz w:val="16"/>
                <w:szCs w:val="16"/>
                <w:lang w:eastAsia="uk-UA"/>
              </w:rPr>
            </w:pPr>
          </w:p>
        </w:tc>
      </w:tr>
      <w:tr w:rsidR="00442474" w:rsidRPr="00442474" w14:paraId="7F8A49A8" w14:textId="77777777" w:rsidTr="00904D91">
        <w:tc>
          <w:tcPr>
            <w:tcW w:w="10506" w:type="dxa"/>
            <w:tcMar>
              <w:top w:w="0" w:type="dxa"/>
              <w:left w:w="0" w:type="dxa"/>
              <w:bottom w:w="0" w:type="dxa"/>
              <w:right w:w="0" w:type="dxa"/>
            </w:tcMar>
          </w:tcPr>
          <w:tbl>
            <w:tblPr>
              <w:tblStyle w:val="TableGrid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0496"/>
            </w:tblGrid>
            <w:tr w:rsidR="00442474" w:rsidRPr="00442474" w14:paraId="58673AD4" w14:textId="77777777" w:rsidTr="00904D91">
              <w:tc>
                <w:tcPr>
                  <w:tcW w:w="10506" w:type="dxa"/>
                  <w:tcMar>
                    <w:top w:w="100" w:type="dxa"/>
                    <w:left w:w="100" w:type="dxa"/>
                    <w:bottom w:w="100" w:type="dxa"/>
                    <w:right w:w="100" w:type="dxa"/>
                  </w:tcMar>
                </w:tcPr>
                <w:p w14:paraId="4A7D2288" w14:textId="77777777" w:rsidR="00442474" w:rsidRPr="00442474" w:rsidRDefault="00442474" w:rsidP="00442474">
                  <w:pPr>
                    <w:spacing w:before="0" w:after="0"/>
                    <w:rPr>
                      <w:rFonts w:ascii="Arial" w:eastAsia="Arial" w:hAnsi="Arial" w:cs="Arial"/>
                      <w:sz w:val="16"/>
                      <w:szCs w:val="16"/>
                      <w:lang w:eastAsia="uk-UA"/>
                    </w:rPr>
                  </w:pPr>
                  <w:r w:rsidRPr="00442474">
                    <w:rPr>
                      <w:rFonts w:ascii="Arial" w:eastAsia="Arial" w:hAnsi="Arial" w:cs="Arial"/>
                      <w:sz w:val="16"/>
                      <w:szCs w:val="16"/>
                      <w:lang w:eastAsia="uk-UA"/>
                    </w:rPr>
                    <w:t>The results of this study will provide new knowledge that may have implications for future tax policy.</w:t>
                  </w:r>
                </w:p>
                <w:p w14:paraId="3DA2A881" w14:textId="77777777" w:rsidR="00442474" w:rsidRPr="00442474" w:rsidRDefault="00442474" w:rsidP="00442474">
                  <w:pPr>
                    <w:spacing w:before="0" w:after="0"/>
                    <w:rPr>
                      <w:rFonts w:ascii="Arial" w:eastAsia="Arial" w:hAnsi="Arial" w:cs="Arial"/>
                      <w:sz w:val="16"/>
                      <w:szCs w:val="16"/>
                      <w:lang w:eastAsia="uk-UA"/>
                    </w:rPr>
                  </w:pPr>
                </w:p>
                <w:p w14:paraId="24272253" w14:textId="77777777" w:rsidR="00442474" w:rsidRPr="00442474" w:rsidRDefault="00442474" w:rsidP="00442474">
                  <w:pPr>
                    <w:spacing w:before="0" w:after="0"/>
                    <w:rPr>
                      <w:rFonts w:ascii="Arial" w:eastAsia="Arial" w:hAnsi="Arial" w:cs="Arial"/>
                      <w:sz w:val="16"/>
                      <w:szCs w:val="16"/>
                      <w:lang w:eastAsia="uk-UA"/>
                    </w:rPr>
                  </w:pPr>
                  <w:r w:rsidRPr="00442474">
                    <w:rPr>
                      <w:rFonts w:ascii="Arial" w:eastAsia="Arial" w:hAnsi="Arial" w:cs="Arial"/>
                      <w:sz w:val="16"/>
                      <w:szCs w:val="16"/>
                      <w:lang w:eastAsia="uk-UA"/>
                    </w:rPr>
                    <w:t>Imagine that the government introduces a new taxation system for drivers, which we will henceforth call road pricing. We focus here on the tax for passenger cars.</w:t>
                  </w:r>
                </w:p>
                <w:p w14:paraId="0C5C8C3E" w14:textId="77777777" w:rsidR="00442474" w:rsidRPr="00442474" w:rsidRDefault="00442474" w:rsidP="00442474">
                  <w:pPr>
                    <w:spacing w:before="0" w:after="0"/>
                    <w:rPr>
                      <w:rFonts w:ascii="Arial" w:eastAsia="Arial" w:hAnsi="Arial" w:cs="Arial"/>
                      <w:sz w:val="16"/>
                      <w:szCs w:val="16"/>
                      <w:lang w:eastAsia="uk-UA"/>
                    </w:rPr>
                  </w:pPr>
                </w:p>
                <w:p w14:paraId="557CE1F1" w14:textId="77777777" w:rsidR="00442474" w:rsidRPr="00442474" w:rsidRDefault="00442474" w:rsidP="00442474">
                  <w:pPr>
                    <w:spacing w:before="0" w:after="0"/>
                    <w:rPr>
                      <w:rFonts w:ascii="Arial" w:eastAsia="Arial" w:hAnsi="Arial" w:cs="Arial"/>
                      <w:sz w:val="16"/>
                      <w:szCs w:val="16"/>
                      <w:lang w:eastAsia="uk-UA"/>
                    </w:rPr>
                  </w:pPr>
                  <w:r w:rsidRPr="00442474">
                    <w:rPr>
                      <w:rFonts w:ascii="Arial" w:eastAsia="Arial" w:hAnsi="Arial" w:cs="Arial"/>
                      <w:sz w:val="16"/>
                      <w:szCs w:val="16"/>
                      <w:lang w:eastAsia="uk-UA"/>
                    </w:rPr>
                    <w:t>Road pricing is a fee per kilometre driven that depends on when, where and what kind of car one drives. The fee is higher in places where traffic contributes more to problems such as congestion and pollution, such as in urban areas during rush hour.</w:t>
                  </w:r>
                </w:p>
                <w:p w14:paraId="32F4B5F7" w14:textId="77777777" w:rsidR="00442474" w:rsidRPr="00442474" w:rsidRDefault="00442474" w:rsidP="00442474">
                  <w:pPr>
                    <w:spacing w:before="0" w:after="0"/>
                    <w:rPr>
                      <w:rFonts w:ascii="Arial" w:eastAsia="Arial" w:hAnsi="Arial" w:cs="Arial"/>
                      <w:sz w:val="16"/>
                      <w:szCs w:val="16"/>
                      <w:lang w:eastAsia="uk-UA"/>
                    </w:rPr>
                  </w:pPr>
                </w:p>
                <w:p w14:paraId="70F58F48" w14:textId="77777777" w:rsidR="00442474" w:rsidRPr="00442474" w:rsidRDefault="00442474" w:rsidP="00442474">
                  <w:pPr>
                    <w:spacing w:before="0" w:after="0"/>
                    <w:rPr>
                      <w:rFonts w:ascii="Arial" w:eastAsia="Arial" w:hAnsi="Arial" w:cs="Arial"/>
                      <w:sz w:val="16"/>
                      <w:szCs w:val="16"/>
                      <w:lang w:eastAsia="uk-UA"/>
                    </w:rPr>
                  </w:pPr>
                  <w:r w:rsidRPr="00442474">
                    <w:rPr>
                      <w:rFonts w:ascii="Arial" w:eastAsia="Arial" w:hAnsi="Arial" w:cs="Arial"/>
                      <w:sz w:val="16"/>
                      <w:szCs w:val="16"/>
                      <w:lang w:eastAsia="uk-UA"/>
                    </w:rPr>
                    <w:t>Road pricing will replace the current tolls and taxes on fuel.</w:t>
                  </w:r>
                </w:p>
                <w:p w14:paraId="1786B319" w14:textId="77777777" w:rsidR="00442474" w:rsidRPr="00442474" w:rsidRDefault="00442474" w:rsidP="00442474">
                  <w:pPr>
                    <w:spacing w:before="0" w:after="0"/>
                    <w:rPr>
                      <w:rFonts w:ascii="Arial" w:eastAsia="Arial" w:hAnsi="Arial" w:cs="Arial"/>
                      <w:sz w:val="16"/>
                      <w:szCs w:val="16"/>
                      <w:lang w:eastAsia="uk-UA"/>
                    </w:rPr>
                  </w:pPr>
                </w:p>
                <w:p w14:paraId="259175F7"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sz w:val="16"/>
                      <w:szCs w:val="16"/>
                      <w:lang w:eastAsia="uk-UA"/>
                    </w:rPr>
                    <w:t>Your privacy will be safeguarded so that no information about where and when you drive will be shared, only how much you will pay.</w:t>
                  </w:r>
                </w:p>
              </w:tc>
            </w:tr>
          </w:tbl>
          <w:p w14:paraId="0B48B667" w14:textId="77777777" w:rsidR="00442474" w:rsidRPr="00442474" w:rsidRDefault="00442474" w:rsidP="00442474">
            <w:pPr>
              <w:spacing w:before="0" w:after="0"/>
              <w:rPr>
                <w:rFonts w:ascii="Times New Roman" w:hAnsi="Times New Roman"/>
                <w:sz w:val="16"/>
                <w:szCs w:val="16"/>
                <w:lang w:eastAsia="uk-UA"/>
              </w:rPr>
            </w:pPr>
          </w:p>
        </w:tc>
      </w:tr>
    </w:tbl>
    <w:p w14:paraId="7738B3BB" w14:textId="77777777" w:rsidR="00442474" w:rsidRPr="00442474" w:rsidRDefault="00442474" w:rsidP="00442474">
      <w:pPr>
        <w:spacing w:before="0" w:after="0"/>
        <w:rPr>
          <w:rFonts w:ascii="Times New Roman" w:eastAsia="Times New Roman" w:hAnsi="Times New Roman" w:cs="Times New Roman"/>
          <w:sz w:val="16"/>
          <w:szCs w:val="16"/>
          <w:lang w:eastAsia="uk-UA"/>
        </w:rPr>
      </w:pPr>
    </w:p>
    <w:tbl>
      <w:tblPr>
        <w:tblStyle w:val="TableGrid1"/>
        <w:tblW w:w="0" w:type="auto"/>
        <w:tblLayout w:type="fixed"/>
        <w:tblLook w:val="04A0" w:firstRow="1" w:lastRow="0" w:firstColumn="1" w:lastColumn="0" w:noHBand="0" w:noVBand="1"/>
      </w:tblPr>
      <w:tblGrid>
        <w:gridCol w:w="10506"/>
      </w:tblGrid>
      <w:tr w:rsidR="00442474" w:rsidRPr="00442474" w14:paraId="40F78328" w14:textId="77777777" w:rsidTr="00904D91">
        <w:trPr>
          <w:tblHeader/>
        </w:trPr>
        <w:tc>
          <w:tcPr>
            <w:tcW w:w="10506" w:type="dxa"/>
            <w:shd w:val="clear" w:color="auto" w:fill="2884F2"/>
            <w:tcMar>
              <w:top w:w="0" w:type="dxa"/>
              <w:left w:w="0" w:type="dxa"/>
              <w:bottom w:w="0" w:type="dxa"/>
              <w:right w:w="0" w:type="dxa"/>
            </w:tcMar>
          </w:tcPr>
          <w:tbl>
            <w:tblPr>
              <w:tblStyle w:val="TableGrid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0496"/>
            </w:tblGrid>
            <w:tr w:rsidR="00442474" w:rsidRPr="00442474" w14:paraId="1135EFBF" w14:textId="77777777" w:rsidTr="00904D91">
              <w:tc>
                <w:tcPr>
                  <w:tcW w:w="10506" w:type="dxa"/>
                  <w:tcMar>
                    <w:top w:w="100" w:type="dxa"/>
                    <w:left w:w="100" w:type="dxa"/>
                    <w:bottom w:w="100" w:type="dxa"/>
                    <w:right w:w="100" w:type="dxa"/>
                  </w:tcMar>
                </w:tcPr>
                <w:p w14:paraId="5553F6F5"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b/>
                      <w:sz w:val="16"/>
                      <w:szCs w:val="16"/>
                      <w:lang w:eastAsia="uk-UA"/>
                    </w:rPr>
                    <w:t>Information</w:t>
                  </w:r>
                </w:p>
              </w:tc>
            </w:tr>
          </w:tbl>
          <w:p w14:paraId="5D3B2496" w14:textId="77777777" w:rsidR="00442474" w:rsidRPr="00442474" w:rsidRDefault="00442474" w:rsidP="00442474">
            <w:pPr>
              <w:spacing w:before="0" w:after="0"/>
              <w:rPr>
                <w:rFonts w:ascii="Times New Roman" w:hAnsi="Times New Roman"/>
                <w:sz w:val="16"/>
                <w:szCs w:val="16"/>
                <w:lang w:eastAsia="uk-UA"/>
              </w:rPr>
            </w:pPr>
          </w:p>
        </w:tc>
      </w:tr>
      <w:tr w:rsidR="00442474" w:rsidRPr="00442474" w14:paraId="52AB33C7" w14:textId="77777777" w:rsidTr="00904D91">
        <w:tc>
          <w:tcPr>
            <w:tcW w:w="10506" w:type="dxa"/>
            <w:tcMar>
              <w:top w:w="0" w:type="dxa"/>
              <w:left w:w="0" w:type="dxa"/>
              <w:bottom w:w="0" w:type="dxa"/>
              <w:right w:w="0" w:type="dxa"/>
            </w:tcMar>
          </w:tcPr>
          <w:tbl>
            <w:tblPr>
              <w:tblStyle w:val="TableGrid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0496"/>
            </w:tblGrid>
            <w:tr w:rsidR="00442474" w:rsidRPr="00442474" w14:paraId="1EF26433" w14:textId="77777777" w:rsidTr="00904D91">
              <w:tc>
                <w:tcPr>
                  <w:tcW w:w="10506" w:type="dxa"/>
                  <w:tcMar>
                    <w:top w:w="100" w:type="dxa"/>
                    <w:left w:w="100" w:type="dxa"/>
                    <w:bottom w:w="100" w:type="dxa"/>
                    <w:right w:w="100" w:type="dxa"/>
                  </w:tcMar>
                </w:tcPr>
                <w:p w14:paraId="726F6840"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sz w:val="16"/>
                      <w:szCs w:val="16"/>
                      <w:lang w:eastAsia="uk-UA"/>
                    </w:rPr>
                    <w:t>The fee has three different rates for driving in:</w:t>
                  </w:r>
                </w:p>
                <w:p w14:paraId="36FF4D78"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sz w:val="16"/>
                      <w:szCs w:val="16"/>
                      <w:lang w:eastAsia="uk-UA"/>
                    </w:rPr>
                    <w:t>urban areas during rush hour, urban areas outside rush hour, outside the city, all day.</w:t>
                  </w:r>
                </w:p>
                <w:p w14:paraId="7B4BD5EC" w14:textId="77777777" w:rsidR="00442474" w:rsidRPr="00442474" w:rsidRDefault="00442474" w:rsidP="00442474">
                  <w:pPr>
                    <w:spacing w:before="0" w:after="0"/>
                    <w:rPr>
                      <w:rFonts w:ascii="Arial" w:eastAsia="Arial" w:hAnsi="Arial" w:cs="Arial"/>
                      <w:sz w:val="16"/>
                      <w:szCs w:val="16"/>
                      <w:lang w:eastAsia="uk-UA"/>
                    </w:rPr>
                  </w:pPr>
                </w:p>
                <w:p w14:paraId="275ABD11" w14:textId="77777777" w:rsidR="00442474" w:rsidRPr="00442474" w:rsidRDefault="00442474" w:rsidP="00442474">
                  <w:pPr>
                    <w:spacing w:before="0" w:after="0"/>
                    <w:rPr>
                      <w:rFonts w:ascii="Arial" w:eastAsia="Arial" w:hAnsi="Arial" w:cs="Arial"/>
                      <w:sz w:val="16"/>
                      <w:szCs w:val="16"/>
                      <w:lang w:eastAsia="uk-UA"/>
                    </w:rPr>
                  </w:pPr>
                  <w:r w:rsidRPr="00442474">
                    <w:rPr>
                      <w:rFonts w:ascii="Arial" w:eastAsia="Arial" w:hAnsi="Arial" w:cs="Arial"/>
                      <w:sz w:val="16"/>
                      <w:szCs w:val="16"/>
                      <w:lang w:eastAsia="uk-UA"/>
                    </w:rPr>
                    <w:t>By urban areas we mean both large cities and the centers of smaller cities. Drivers of electric cars and other zero-emission vehicles pay a different price, between 25 and 100 percent of the usual price. 100 percent means that it is the same price for electric cars as for other cars. Hybrid cars have the same price as diesel and gasoline cars.</w:t>
                  </w:r>
                </w:p>
                <w:p w14:paraId="5F13F23E" w14:textId="77777777" w:rsidR="00442474" w:rsidRPr="00442474" w:rsidRDefault="00442474" w:rsidP="00442474">
                  <w:pPr>
                    <w:spacing w:before="0" w:after="0"/>
                    <w:rPr>
                      <w:rFonts w:ascii="Arial" w:eastAsia="Arial" w:hAnsi="Arial" w:cs="Arial"/>
                      <w:sz w:val="16"/>
                      <w:szCs w:val="16"/>
                      <w:lang w:eastAsia="uk-UA"/>
                    </w:rPr>
                  </w:pPr>
                </w:p>
                <w:p w14:paraId="1B410FCA" w14:textId="77777777" w:rsidR="00442474" w:rsidRPr="00442474" w:rsidRDefault="00442474" w:rsidP="00442474">
                  <w:pPr>
                    <w:spacing w:before="0" w:after="0"/>
                    <w:rPr>
                      <w:rFonts w:ascii="Arial" w:eastAsia="Arial" w:hAnsi="Arial" w:cs="Arial"/>
                      <w:sz w:val="16"/>
                      <w:szCs w:val="16"/>
                      <w:lang w:eastAsia="uk-UA"/>
                    </w:rPr>
                  </w:pPr>
                  <w:r w:rsidRPr="00442474">
                    <w:rPr>
                      <w:rFonts w:ascii="Arial" w:eastAsia="Arial" w:hAnsi="Arial" w:cs="Arial"/>
                      <w:sz w:val="16"/>
                      <w:szCs w:val="16"/>
                      <w:lang w:eastAsia="uk-UA"/>
                    </w:rPr>
                    <w:t>Example:</w:t>
                  </w:r>
                </w:p>
                <w:p w14:paraId="2A077500"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sz w:val="16"/>
                      <w:szCs w:val="16"/>
                      <w:lang w:eastAsia="uk-UA"/>
                    </w:rPr>
                    <w:t>Suppose the following rates apply:</w:t>
                  </w:r>
                </w:p>
                <w:p w14:paraId="7B2058D0" w14:textId="77777777" w:rsidR="00442474" w:rsidRPr="00442474" w:rsidRDefault="00442474" w:rsidP="00442474">
                  <w:pPr>
                    <w:spacing w:before="0" w:after="0"/>
                    <w:rPr>
                      <w:rFonts w:ascii="Arial" w:eastAsia="Arial" w:hAnsi="Arial" w:cs="Arial"/>
                      <w:sz w:val="16"/>
                      <w:szCs w:val="16"/>
                      <w:lang w:eastAsia="uk-UA"/>
                    </w:rPr>
                  </w:pPr>
                  <w:r w:rsidRPr="00442474">
                    <w:rPr>
                      <w:rFonts w:ascii="Arial" w:eastAsia="Arial" w:hAnsi="Arial" w:cs="Arial"/>
                      <w:sz w:val="16"/>
                      <w:szCs w:val="16"/>
                      <w:lang w:eastAsia="uk-UA"/>
                    </w:rPr>
                    <w:t>If you drive 10 kilometres with a diesel or petrol car during rush hour, and half of this journey is within an urban area, you will in this case pay NOK 4/km x 5 km + 20 øre/km x 5 km = NOK 21.</w:t>
                  </w:r>
                </w:p>
                <w:p w14:paraId="22FC1F45" w14:textId="77777777" w:rsidR="00442474" w:rsidRPr="00442474" w:rsidRDefault="00442474" w:rsidP="00442474">
                  <w:pPr>
                    <w:spacing w:before="0" w:after="0"/>
                    <w:rPr>
                      <w:rFonts w:ascii="Arial" w:eastAsia="Arial" w:hAnsi="Arial" w:cs="Arial"/>
                      <w:sz w:val="16"/>
                      <w:szCs w:val="16"/>
                      <w:lang w:eastAsia="uk-UA"/>
                    </w:rPr>
                  </w:pPr>
                </w:p>
                <w:p w14:paraId="3D486FB6"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sz w:val="16"/>
                      <w:szCs w:val="16"/>
                      <w:lang w:eastAsia="uk-UA"/>
                    </w:rPr>
                    <w:t>If, on the other hand, you drive an electric car, you pay NOK 10 and 50 øre.</w:t>
                  </w:r>
                </w:p>
              </w:tc>
            </w:tr>
          </w:tbl>
          <w:p w14:paraId="53FAAC27" w14:textId="77777777" w:rsidR="00442474" w:rsidRPr="00442474" w:rsidRDefault="00442474" w:rsidP="00442474">
            <w:pPr>
              <w:spacing w:before="0" w:after="0"/>
              <w:rPr>
                <w:rFonts w:ascii="Times New Roman" w:hAnsi="Times New Roman"/>
                <w:sz w:val="16"/>
                <w:szCs w:val="16"/>
                <w:lang w:eastAsia="uk-UA"/>
              </w:rPr>
            </w:pPr>
          </w:p>
        </w:tc>
      </w:tr>
    </w:tbl>
    <w:p w14:paraId="0CEE2A72" w14:textId="77777777" w:rsidR="00442474" w:rsidRPr="00442474" w:rsidRDefault="00442474" w:rsidP="00442474">
      <w:pPr>
        <w:spacing w:before="0" w:after="0"/>
        <w:rPr>
          <w:rFonts w:ascii="Times New Roman" w:eastAsia="Times New Roman" w:hAnsi="Times New Roman" w:cs="Times New Roman"/>
          <w:sz w:val="16"/>
          <w:szCs w:val="16"/>
          <w:lang w:eastAsia="uk-UA"/>
        </w:rPr>
      </w:pPr>
    </w:p>
    <w:tbl>
      <w:tblPr>
        <w:tblStyle w:val="TableGrid1"/>
        <w:tblW w:w="0" w:type="auto"/>
        <w:tblBorders>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10506"/>
      </w:tblGrid>
      <w:tr w:rsidR="00442474" w:rsidRPr="00442474" w14:paraId="596DEC01" w14:textId="77777777" w:rsidTr="00904D91">
        <w:trPr>
          <w:tblHeader/>
        </w:trPr>
        <w:tc>
          <w:tcPr>
            <w:tcW w:w="10506" w:type="dxa"/>
            <w:tcMar>
              <w:top w:w="0" w:type="dxa"/>
              <w:left w:w="0" w:type="dxa"/>
              <w:bottom w:w="0" w:type="dxa"/>
              <w:right w:w="0" w:type="dxa"/>
            </w:tcMar>
          </w:tcPr>
          <w:tbl>
            <w:tblPr>
              <w:tblStyle w:val="TableGrid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75"/>
              <w:gridCol w:w="8921"/>
            </w:tblGrid>
            <w:tr w:rsidR="00442474" w:rsidRPr="00442474" w14:paraId="5833F268" w14:textId="77777777" w:rsidTr="00904D91">
              <w:tc>
                <w:tcPr>
                  <w:tcW w:w="1576" w:type="dxa"/>
                  <w:tcBorders>
                    <w:bottom w:val="single" w:sz="4" w:space="0" w:color="auto"/>
                    <w:right w:val="single" w:sz="4" w:space="0" w:color="auto"/>
                  </w:tcBorders>
                  <w:shd w:val="clear" w:color="auto" w:fill="62EFD3"/>
                  <w:tcMar>
                    <w:top w:w="60" w:type="dxa"/>
                    <w:left w:w="60" w:type="dxa"/>
                    <w:bottom w:w="60" w:type="dxa"/>
                    <w:right w:w="60" w:type="dxa"/>
                  </w:tcMar>
                </w:tcPr>
                <w:p w14:paraId="27DF0007"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b/>
                      <w:sz w:val="16"/>
                      <w:szCs w:val="16"/>
                      <w:lang w:eastAsia="uk-UA"/>
                    </w:rPr>
                    <w:t>veipris_tst</w:t>
                  </w:r>
                </w:p>
              </w:tc>
              <w:tc>
                <w:tcPr>
                  <w:tcW w:w="8930" w:type="dxa"/>
                  <w:tcBorders>
                    <w:bottom w:val="single" w:sz="4" w:space="0" w:color="auto"/>
                  </w:tcBorders>
                  <w:shd w:val="clear" w:color="auto" w:fill="62EFD3"/>
                  <w:tcMar>
                    <w:top w:w="0" w:type="dxa"/>
                    <w:left w:w="60" w:type="dxa"/>
                    <w:bottom w:w="0" w:type="dxa"/>
                    <w:right w:w="0" w:type="dxa"/>
                  </w:tcMar>
                </w:tcPr>
                <w:p w14:paraId="3110D141" w14:textId="77777777" w:rsidR="00442474" w:rsidRPr="00442474" w:rsidRDefault="00442474" w:rsidP="00442474">
                  <w:pPr>
                    <w:keepNext/>
                    <w:spacing w:before="0" w:after="0"/>
                    <w:outlineLvl w:val="0"/>
                    <w:rPr>
                      <w:rFonts w:ascii="Arial" w:hAnsi="Arial" w:cs="Arial"/>
                      <w:b/>
                      <w:bCs/>
                      <w:kern w:val="32"/>
                      <w:sz w:val="16"/>
                      <w:szCs w:val="16"/>
                      <w:lang w:eastAsia="uk-UA"/>
                    </w:rPr>
                  </w:pPr>
                  <w:r w:rsidRPr="00442474">
                    <w:rPr>
                      <w:rFonts w:ascii="Arial" w:eastAsia="Arial" w:hAnsi="Arial" w:cs="Arial"/>
                      <w:b/>
                      <w:bCs/>
                      <w:kern w:val="32"/>
                      <w:sz w:val="16"/>
                      <w:szCs w:val="16"/>
                      <w:lang w:eastAsia="uk-UA"/>
                    </w:rPr>
                    <w:t>Suppose the following rates apply:</w:t>
                  </w:r>
                </w:p>
                <w:p w14:paraId="6D3873BE" w14:textId="77777777" w:rsidR="00442474" w:rsidRPr="00442474" w:rsidRDefault="00442474" w:rsidP="00442474">
                  <w:pPr>
                    <w:keepNext/>
                    <w:spacing w:before="0" w:after="0"/>
                    <w:outlineLvl w:val="0"/>
                    <w:rPr>
                      <w:rFonts w:ascii="Arial" w:hAnsi="Arial" w:cs="Arial"/>
                      <w:b/>
                      <w:bCs/>
                      <w:kern w:val="32"/>
                      <w:sz w:val="16"/>
                      <w:szCs w:val="16"/>
                      <w:lang w:eastAsia="uk-UA"/>
                    </w:rPr>
                  </w:pPr>
                  <w:r w:rsidRPr="00442474">
                    <w:rPr>
                      <w:rFonts w:ascii="Arial" w:eastAsia="Arial" w:hAnsi="Arial" w:cs="Arial"/>
                      <w:b/>
                      <w:bCs/>
                      <w:kern w:val="32"/>
                      <w:sz w:val="16"/>
                      <w:szCs w:val="16"/>
                      <w:lang w:eastAsia="uk-UA"/>
                    </w:rPr>
                    <w:t>Imagine driving 10 kilometres with a diesel car during rush hour in an urban area.</w:t>
                  </w:r>
                </w:p>
                <w:p w14:paraId="29BD24A7" w14:textId="77777777" w:rsidR="00442474" w:rsidRPr="00442474" w:rsidRDefault="00442474" w:rsidP="00442474">
                  <w:pPr>
                    <w:keepNext/>
                    <w:spacing w:before="0" w:after="0"/>
                    <w:outlineLvl w:val="0"/>
                    <w:rPr>
                      <w:rFonts w:ascii="Arial" w:hAnsi="Arial" w:cs="Arial"/>
                      <w:b/>
                      <w:bCs/>
                      <w:kern w:val="32"/>
                      <w:sz w:val="16"/>
                      <w:szCs w:val="16"/>
                      <w:lang w:eastAsia="uk-UA"/>
                    </w:rPr>
                  </w:pPr>
                  <w:r w:rsidRPr="00442474">
                    <w:rPr>
                      <w:rFonts w:ascii="Arial" w:eastAsia="Arial" w:hAnsi="Arial" w:cs="Arial"/>
                      <w:b/>
                      <w:bCs/>
                      <w:kern w:val="32"/>
                      <w:sz w:val="16"/>
                      <w:szCs w:val="16"/>
                      <w:lang w:eastAsia="uk-UA"/>
                    </w:rPr>
                    <w:t>How much will this trip cost you?</w:t>
                  </w:r>
                </w:p>
              </w:tc>
            </w:tr>
          </w:tbl>
          <w:p w14:paraId="5BE77485" w14:textId="77777777" w:rsidR="00442474" w:rsidRPr="00442474" w:rsidRDefault="00442474" w:rsidP="00442474">
            <w:pPr>
              <w:spacing w:before="0" w:after="0"/>
              <w:rPr>
                <w:rFonts w:ascii="Times New Roman" w:hAnsi="Times New Roman"/>
                <w:sz w:val="16"/>
                <w:szCs w:val="16"/>
                <w:lang w:eastAsia="uk-UA"/>
              </w:rPr>
            </w:pPr>
          </w:p>
        </w:tc>
      </w:tr>
      <w:tr w:rsidR="00442474" w:rsidRPr="00442474" w14:paraId="6500BADA" w14:textId="77777777" w:rsidTr="00904D91">
        <w:tc>
          <w:tcPr>
            <w:tcW w:w="10506" w:type="dxa"/>
            <w:tcMar>
              <w:top w:w="0" w:type="dxa"/>
              <w:left w:w="0" w:type="dxa"/>
              <w:bottom w:w="0" w:type="dxa"/>
              <w:right w:w="0" w:type="dxa"/>
            </w:tcMar>
          </w:tcPr>
          <w:tbl>
            <w:tblPr>
              <w:tblStyle w:val="TableGrid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9456"/>
              <w:gridCol w:w="600"/>
              <w:gridCol w:w="440"/>
            </w:tblGrid>
            <w:tr w:rsidR="00442474" w:rsidRPr="00442474" w14:paraId="5210F7B6" w14:textId="77777777" w:rsidTr="00904D91">
              <w:tc>
                <w:tcPr>
                  <w:tcW w:w="9466" w:type="dxa"/>
                  <w:tcBorders>
                    <w:bottom w:val="single" w:sz="4" w:space="0" w:color="CCCCCC"/>
                  </w:tcBorders>
                  <w:tcMar>
                    <w:top w:w="40" w:type="dxa"/>
                    <w:left w:w="40" w:type="dxa"/>
                    <w:bottom w:w="40" w:type="dxa"/>
                    <w:right w:w="40" w:type="dxa"/>
                  </w:tcMar>
                  <w:vAlign w:val="center"/>
                </w:tcPr>
                <w:p w14:paraId="6903CC76"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sz w:val="16"/>
                      <w:szCs w:val="16"/>
                      <w:lang w:eastAsia="uk-UA"/>
                    </w:rPr>
                    <w:t>NOK 4</w:t>
                  </w:r>
                </w:p>
              </w:tc>
              <w:tc>
                <w:tcPr>
                  <w:tcW w:w="600" w:type="dxa"/>
                  <w:tcBorders>
                    <w:bottom w:val="single" w:sz="4" w:space="0" w:color="CCCCCC"/>
                  </w:tcBorders>
                  <w:tcMar>
                    <w:top w:w="40" w:type="dxa"/>
                    <w:left w:w="40" w:type="dxa"/>
                    <w:bottom w:w="40" w:type="dxa"/>
                    <w:right w:w="40" w:type="dxa"/>
                  </w:tcMar>
                  <w:vAlign w:val="center"/>
                </w:tcPr>
                <w:tbl>
                  <w:tblPr>
                    <w:tblStyle w:val="TableGrid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00"/>
                  </w:tblGrid>
                  <w:tr w:rsidR="00442474" w:rsidRPr="00442474" w14:paraId="743177F9" w14:textId="77777777" w:rsidTr="00904D91">
                    <w:trPr>
                      <w:jc w:val="center"/>
                    </w:trPr>
                    <w:tc>
                      <w:tcPr>
                        <w:tcW w:w="300" w:type="dxa"/>
                        <w:tcMar>
                          <w:top w:w="40" w:type="dxa"/>
                          <w:left w:w="40" w:type="dxa"/>
                          <w:bottom w:w="40" w:type="dxa"/>
                          <w:right w:w="40" w:type="dxa"/>
                        </w:tcMar>
                        <w:vAlign w:val="center"/>
                      </w:tcPr>
                      <w:p w14:paraId="51C7AC7F" w14:textId="77777777" w:rsidR="00442474" w:rsidRPr="00442474" w:rsidRDefault="00442474" w:rsidP="00442474">
                        <w:pPr>
                          <w:spacing w:before="0" w:after="0"/>
                          <w:rPr>
                            <w:rFonts w:ascii="Times New Roman" w:hAnsi="Times New Roman"/>
                            <w:sz w:val="16"/>
                            <w:szCs w:val="16"/>
                            <w:lang w:eastAsia="uk-UA"/>
                          </w:rPr>
                        </w:pPr>
                        <w:r w:rsidRPr="00442474">
                          <w:rPr>
                            <w:rFonts w:ascii="Wingdings" w:eastAsia="Wingdings" w:hAnsi="Wingdings" w:cs="Wingdings"/>
                            <w:sz w:val="16"/>
                            <w:szCs w:val="16"/>
                            <w:lang w:eastAsia="uk-UA"/>
                          </w:rPr>
                          <w:t>¡</w:t>
                        </w:r>
                      </w:p>
                    </w:tc>
                  </w:tr>
                </w:tbl>
                <w:p w14:paraId="28D4849E" w14:textId="77777777" w:rsidR="00442474" w:rsidRPr="00442474" w:rsidRDefault="00442474" w:rsidP="00442474">
                  <w:pPr>
                    <w:spacing w:before="0" w:after="0"/>
                    <w:rPr>
                      <w:rFonts w:ascii="Times New Roman" w:hAnsi="Times New Roman"/>
                      <w:sz w:val="16"/>
                      <w:szCs w:val="16"/>
                      <w:lang w:eastAsia="uk-UA"/>
                    </w:rPr>
                  </w:pPr>
                </w:p>
              </w:tc>
              <w:tc>
                <w:tcPr>
                  <w:tcW w:w="440" w:type="dxa"/>
                  <w:tcBorders>
                    <w:bottom w:val="single" w:sz="4" w:space="0" w:color="CCCCCC"/>
                  </w:tcBorders>
                  <w:tcMar>
                    <w:top w:w="40" w:type="dxa"/>
                    <w:left w:w="40" w:type="dxa"/>
                    <w:bottom w:w="40" w:type="dxa"/>
                    <w:right w:w="40" w:type="dxa"/>
                  </w:tcMar>
                  <w:vAlign w:val="center"/>
                </w:tcPr>
                <w:p w14:paraId="7BF0704B"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sz w:val="16"/>
                      <w:szCs w:val="16"/>
                      <w:lang w:eastAsia="uk-UA"/>
                    </w:rPr>
                    <w:t>1</w:t>
                  </w:r>
                </w:p>
              </w:tc>
            </w:tr>
            <w:tr w:rsidR="00442474" w:rsidRPr="00442474" w14:paraId="55DA1E0B" w14:textId="77777777" w:rsidTr="00904D91">
              <w:tc>
                <w:tcPr>
                  <w:tcW w:w="9466" w:type="dxa"/>
                  <w:tcBorders>
                    <w:bottom w:val="single" w:sz="4" w:space="0" w:color="CCCCCC"/>
                  </w:tcBorders>
                  <w:tcMar>
                    <w:top w:w="40" w:type="dxa"/>
                    <w:left w:w="40" w:type="dxa"/>
                    <w:bottom w:w="40" w:type="dxa"/>
                    <w:right w:w="40" w:type="dxa"/>
                  </w:tcMar>
                  <w:vAlign w:val="center"/>
                </w:tcPr>
                <w:p w14:paraId="6FFBF4BB"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sz w:val="16"/>
                      <w:szCs w:val="16"/>
                      <w:lang w:eastAsia="uk-UA"/>
                    </w:rPr>
                    <w:t>NOK 20</w:t>
                  </w:r>
                </w:p>
              </w:tc>
              <w:tc>
                <w:tcPr>
                  <w:tcW w:w="600" w:type="dxa"/>
                  <w:tcBorders>
                    <w:bottom w:val="single" w:sz="4" w:space="0" w:color="CCCCCC"/>
                  </w:tcBorders>
                  <w:tcMar>
                    <w:top w:w="40" w:type="dxa"/>
                    <w:left w:w="40" w:type="dxa"/>
                    <w:bottom w:w="40" w:type="dxa"/>
                    <w:right w:w="40" w:type="dxa"/>
                  </w:tcMar>
                  <w:vAlign w:val="center"/>
                </w:tcPr>
                <w:tbl>
                  <w:tblPr>
                    <w:tblStyle w:val="TableGrid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00"/>
                  </w:tblGrid>
                  <w:tr w:rsidR="00442474" w:rsidRPr="00442474" w14:paraId="07A3A2C7" w14:textId="77777777" w:rsidTr="00904D91">
                    <w:trPr>
                      <w:jc w:val="center"/>
                    </w:trPr>
                    <w:tc>
                      <w:tcPr>
                        <w:tcW w:w="300" w:type="dxa"/>
                        <w:tcMar>
                          <w:top w:w="40" w:type="dxa"/>
                          <w:left w:w="40" w:type="dxa"/>
                          <w:bottom w:w="40" w:type="dxa"/>
                          <w:right w:w="40" w:type="dxa"/>
                        </w:tcMar>
                        <w:vAlign w:val="center"/>
                      </w:tcPr>
                      <w:p w14:paraId="2FE88E30" w14:textId="77777777" w:rsidR="00442474" w:rsidRPr="00442474" w:rsidRDefault="00442474" w:rsidP="00442474">
                        <w:pPr>
                          <w:spacing w:before="0" w:after="0"/>
                          <w:rPr>
                            <w:rFonts w:ascii="Times New Roman" w:hAnsi="Times New Roman"/>
                            <w:sz w:val="16"/>
                            <w:szCs w:val="16"/>
                            <w:lang w:eastAsia="uk-UA"/>
                          </w:rPr>
                        </w:pPr>
                        <w:r w:rsidRPr="00442474">
                          <w:rPr>
                            <w:rFonts w:ascii="Wingdings" w:eastAsia="Wingdings" w:hAnsi="Wingdings" w:cs="Wingdings"/>
                            <w:sz w:val="16"/>
                            <w:szCs w:val="16"/>
                            <w:lang w:eastAsia="uk-UA"/>
                          </w:rPr>
                          <w:t>¡</w:t>
                        </w:r>
                      </w:p>
                    </w:tc>
                  </w:tr>
                </w:tbl>
                <w:p w14:paraId="2BA86FE1" w14:textId="77777777" w:rsidR="00442474" w:rsidRPr="00442474" w:rsidRDefault="00442474" w:rsidP="00442474">
                  <w:pPr>
                    <w:spacing w:before="0" w:after="0"/>
                    <w:rPr>
                      <w:rFonts w:ascii="Times New Roman" w:hAnsi="Times New Roman"/>
                      <w:sz w:val="16"/>
                      <w:szCs w:val="16"/>
                      <w:lang w:eastAsia="uk-UA"/>
                    </w:rPr>
                  </w:pPr>
                </w:p>
              </w:tc>
              <w:tc>
                <w:tcPr>
                  <w:tcW w:w="440" w:type="dxa"/>
                  <w:tcBorders>
                    <w:bottom w:val="single" w:sz="4" w:space="0" w:color="CCCCCC"/>
                  </w:tcBorders>
                  <w:tcMar>
                    <w:top w:w="40" w:type="dxa"/>
                    <w:left w:w="40" w:type="dxa"/>
                    <w:bottom w:w="40" w:type="dxa"/>
                    <w:right w:w="40" w:type="dxa"/>
                  </w:tcMar>
                  <w:vAlign w:val="center"/>
                </w:tcPr>
                <w:p w14:paraId="77D8DE6E"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sz w:val="16"/>
                      <w:szCs w:val="16"/>
                      <w:lang w:eastAsia="uk-UA"/>
                    </w:rPr>
                    <w:t>2</w:t>
                  </w:r>
                </w:p>
              </w:tc>
            </w:tr>
            <w:tr w:rsidR="00442474" w:rsidRPr="00442474" w14:paraId="103F35DB" w14:textId="77777777" w:rsidTr="00904D91">
              <w:tc>
                <w:tcPr>
                  <w:tcW w:w="9466" w:type="dxa"/>
                  <w:tcBorders>
                    <w:bottom w:val="single" w:sz="4" w:space="0" w:color="CCCCCC"/>
                  </w:tcBorders>
                  <w:tcMar>
                    <w:top w:w="40" w:type="dxa"/>
                    <w:left w:w="40" w:type="dxa"/>
                    <w:bottom w:w="40" w:type="dxa"/>
                    <w:right w:w="40" w:type="dxa"/>
                  </w:tcMar>
                  <w:vAlign w:val="center"/>
                </w:tcPr>
                <w:p w14:paraId="2BBF5E0B"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sz w:val="16"/>
                      <w:szCs w:val="16"/>
                      <w:lang w:eastAsia="uk-UA"/>
                    </w:rPr>
                    <w:t>NOK 30</w:t>
                  </w:r>
                </w:p>
              </w:tc>
              <w:tc>
                <w:tcPr>
                  <w:tcW w:w="600" w:type="dxa"/>
                  <w:tcBorders>
                    <w:bottom w:val="single" w:sz="4" w:space="0" w:color="CCCCCC"/>
                  </w:tcBorders>
                  <w:tcMar>
                    <w:top w:w="40" w:type="dxa"/>
                    <w:left w:w="40" w:type="dxa"/>
                    <w:bottom w:w="40" w:type="dxa"/>
                    <w:right w:w="40" w:type="dxa"/>
                  </w:tcMar>
                  <w:vAlign w:val="center"/>
                </w:tcPr>
                <w:tbl>
                  <w:tblPr>
                    <w:tblStyle w:val="TableGrid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00"/>
                  </w:tblGrid>
                  <w:tr w:rsidR="00442474" w:rsidRPr="00442474" w14:paraId="59597B44" w14:textId="77777777" w:rsidTr="00904D91">
                    <w:trPr>
                      <w:jc w:val="center"/>
                    </w:trPr>
                    <w:tc>
                      <w:tcPr>
                        <w:tcW w:w="300" w:type="dxa"/>
                        <w:tcMar>
                          <w:top w:w="40" w:type="dxa"/>
                          <w:left w:w="40" w:type="dxa"/>
                          <w:bottom w:w="40" w:type="dxa"/>
                          <w:right w:w="40" w:type="dxa"/>
                        </w:tcMar>
                        <w:vAlign w:val="center"/>
                      </w:tcPr>
                      <w:p w14:paraId="6787A1DD" w14:textId="77777777" w:rsidR="00442474" w:rsidRPr="00442474" w:rsidRDefault="00442474" w:rsidP="00442474">
                        <w:pPr>
                          <w:spacing w:before="0" w:after="0"/>
                          <w:rPr>
                            <w:rFonts w:ascii="Times New Roman" w:hAnsi="Times New Roman"/>
                            <w:sz w:val="16"/>
                            <w:szCs w:val="16"/>
                            <w:lang w:eastAsia="uk-UA"/>
                          </w:rPr>
                        </w:pPr>
                        <w:r w:rsidRPr="00442474">
                          <w:rPr>
                            <w:rFonts w:ascii="Wingdings" w:eastAsia="Wingdings" w:hAnsi="Wingdings" w:cs="Wingdings"/>
                            <w:sz w:val="16"/>
                            <w:szCs w:val="16"/>
                            <w:lang w:eastAsia="uk-UA"/>
                          </w:rPr>
                          <w:t>¡</w:t>
                        </w:r>
                      </w:p>
                    </w:tc>
                  </w:tr>
                </w:tbl>
                <w:p w14:paraId="58DAD3B1" w14:textId="77777777" w:rsidR="00442474" w:rsidRPr="00442474" w:rsidRDefault="00442474" w:rsidP="00442474">
                  <w:pPr>
                    <w:spacing w:before="0" w:after="0"/>
                    <w:rPr>
                      <w:rFonts w:ascii="Times New Roman" w:hAnsi="Times New Roman"/>
                      <w:sz w:val="16"/>
                      <w:szCs w:val="16"/>
                      <w:lang w:eastAsia="uk-UA"/>
                    </w:rPr>
                  </w:pPr>
                </w:p>
              </w:tc>
              <w:tc>
                <w:tcPr>
                  <w:tcW w:w="440" w:type="dxa"/>
                  <w:tcBorders>
                    <w:bottom w:val="single" w:sz="4" w:space="0" w:color="CCCCCC"/>
                  </w:tcBorders>
                  <w:tcMar>
                    <w:top w:w="40" w:type="dxa"/>
                    <w:left w:w="40" w:type="dxa"/>
                    <w:bottom w:w="40" w:type="dxa"/>
                    <w:right w:w="40" w:type="dxa"/>
                  </w:tcMar>
                  <w:vAlign w:val="center"/>
                </w:tcPr>
                <w:p w14:paraId="5DF80E08"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sz w:val="16"/>
                      <w:szCs w:val="16"/>
                      <w:lang w:eastAsia="uk-UA"/>
                    </w:rPr>
                    <w:t>3</w:t>
                  </w:r>
                </w:p>
              </w:tc>
            </w:tr>
            <w:tr w:rsidR="00442474" w:rsidRPr="00442474" w14:paraId="691F0448" w14:textId="77777777" w:rsidTr="00904D91">
              <w:tc>
                <w:tcPr>
                  <w:tcW w:w="9466" w:type="dxa"/>
                  <w:tcMar>
                    <w:top w:w="40" w:type="dxa"/>
                    <w:left w:w="40" w:type="dxa"/>
                    <w:bottom w:w="40" w:type="dxa"/>
                    <w:right w:w="40" w:type="dxa"/>
                  </w:tcMar>
                  <w:vAlign w:val="center"/>
                </w:tcPr>
                <w:p w14:paraId="6401CA14"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sz w:val="16"/>
                      <w:szCs w:val="16"/>
                      <w:lang w:eastAsia="uk-UA"/>
                    </w:rPr>
                    <w:t>NOK 40</w:t>
                  </w:r>
                </w:p>
              </w:tc>
              <w:tc>
                <w:tcPr>
                  <w:tcW w:w="600" w:type="dxa"/>
                  <w:tcMar>
                    <w:top w:w="40" w:type="dxa"/>
                    <w:left w:w="40" w:type="dxa"/>
                    <w:bottom w:w="40" w:type="dxa"/>
                    <w:right w:w="40" w:type="dxa"/>
                  </w:tcMar>
                  <w:vAlign w:val="center"/>
                </w:tcPr>
                <w:tbl>
                  <w:tblPr>
                    <w:tblStyle w:val="TableGrid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00"/>
                  </w:tblGrid>
                  <w:tr w:rsidR="00442474" w:rsidRPr="00442474" w14:paraId="5AFF0509" w14:textId="77777777" w:rsidTr="00904D91">
                    <w:trPr>
                      <w:jc w:val="center"/>
                    </w:trPr>
                    <w:tc>
                      <w:tcPr>
                        <w:tcW w:w="300" w:type="dxa"/>
                        <w:tcMar>
                          <w:top w:w="40" w:type="dxa"/>
                          <w:left w:w="40" w:type="dxa"/>
                          <w:bottom w:w="40" w:type="dxa"/>
                          <w:right w:w="40" w:type="dxa"/>
                        </w:tcMar>
                        <w:vAlign w:val="center"/>
                      </w:tcPr>
                      <w:p w14:paraId="33B251F5" w14:textId="77777777" w:rsidR="00442474" w:rsidRPr="00442474" w:rsidRDefault="00442474" w:rsidP="00442474">
                        <w:pPr>
                          <w:spacing w:before="0" w:after="0"/>
                          <w:rPr>
                            <w:rFonts w:ascii="Times New Roman" w:hAnsi="Times New Roman"/>
                            <w:sz w:val="16"/>
                            <w:szCs w:val="16"/>
                            <w:lang w:eastAsia="uk-UA"/>
                          </w:rPr>
                        </w:pPr>
                        <w:r w:rsidRPr="00442474">
                          <w:rPr>
                            <w:rFonts w:ascii="Wingdings" w:eastAsia="Wingdings" w:hAnsi="Wingdings" w:cs="Wingdings"/>
                            <w:sz w:val="16"/>
                            <w:szCs w:val="16"/>
                            <w:lang w:eastAsia="uk-UA"/>
                          </w:rPr>
                          <w:t>¡</w:t>
                        </w:r>
                      </w:p>
                    </w:tc>
                  </w:tr>
                </w:tbl>
                <w:p w14:paraId="04710CBB" w14:textId="77777777" w:rsidR="00442474" w:rsidRPr="00442474" w:rsidRDefault="00442474" w:rsidP="00442474">
                  <w:pPr>
                    <w:spacing w:before="0" w:after="0"/>
                    <w:rPr>
                      <w:rFonts w:ascii="Times New Roman" w:hAnsi="Times New Roman"/>
                      <w:sz w:val="16"/>
                      <w:szCs w:val="16"/>
                      <w:lang w:eastAsia="uk-UA"/>
                    </w:rPr>
                  </w:pPr>
                </w:p>
              </w:tc>
              <w:tc>
                <w:tcPr>
                  <w:tcW w:w="440" w:type="dxa"/>
                  <w:tcMar>
                    <w:top w:w="40" w:type="dxa"/>
                    <w:left w:w="40" w:type="dxa"/>
                    <w:bottom w:w="40" w:type="dxa"/>
                    <w:right w:w="40" w:type="dxa"/>
                  </w:tcMar>
                  <w:vAlign w:val="center"/>
                </w:tcPr>
                <w:p w14:paraId="000208FA"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sz w:val="16"/>
                      <w:szCs w:val="16"/>
                      <w:lang w:eastAsia="uk-UA"/>
                    </w:rPr>
                    <w:t>4</w:t>
                  </w:r>
                </w:p>
              </w:tc>
            </w:tr>
          </w:tbl>
          <w:p w14:paraId="65F43777" w14:textId="77777777" w:rsidR="00442474" w:rsidRPr="00442474" w:rsidRDefault="00442474" w:rsidP="00442474">
            <w:pPr>
              <w:spacing w:before="0" w:after="0"/>
              <w:rPr>
                <w:rFonts w:ascii="Times New Roman" w:hAnsi="Times New Roman"/>
                <w:sz w:val="16"/>
                <w:szCs w:val="16"/>
                <w:lang w:eastAsia="uk-UA"/>
              </w:rPr>
            </w:pPr>
          </w:p>
        </w:tc>
      </w:tr>
    </w:tbl>
    <w:p w14:paraId="680D293D" w14:textId="77777777" w:rsidR="00442474" w:rsidRPr="00442474" w:rsidRDefault="00442474" w:rsidP="00442474">
      <w:pPr>
        <w:spacing w:before="0" w:after="0"/>
        <w:rPr>
          <w:rFonts w:ascii="Times New Roman" w:eastAsia="Times New Roman" w:hAnsi="Times New Roman" w:cs="Times New Roman"/>
          <w:sz w:val="16"/>
          <w:szCs w:val="16"/>
          <w:lang w:eastAsia="uk-UA"/>
        </w:rPr>
      </w:pPr>
    </w:p>
    <w:tbl>
      <w:tblPr>
        <w:tblStyle w:val="TableGrid1"/>
        <w:tblW w:w="0" w:type="auto"/>
        <w:tblBorders>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10506"/>
      </w:tblGrid>
      <w:tr w:rsidR="00442474" w:rsidRPr="00442474" w14:paraId="2304FA09" w14:textId="77777777" w:rsidTr="00904D91">
        <w:trPr>
          <w:tblHeader/>
        </w:trPr>
        <w:tc>
          <w:tcPr>
            <w:tcW w:w="10506" w:type="dxa"/>
            <w:tcMar>
              <w:top w:w="0" w:type="dxa"/>
              <w:left w:w="0" w:type="dxa"/>
              <w:bottom w:w="0" w:type="dxa"/>
              <w:right w:w="0" w:type="dxa"/>
            </w:tcMar>
          </w:tcPr>
          <w:tbl>
            <w:tblPr>
              <w:tblStyle w:val="TableGrid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75"/>
              <w:gridCol w:w="8921"/>
            </w:tblGrid>
            <w:tr w:rsidR="00442474" w:rsidRPr="00442474" w14:paraId="7030FDA8" w14:textId="77777777" w:rsidTr="00904D91">
              <w:tc>
                <w:tcPr>
                  <w:tcW w:w="1576" w:type="dxa"/>
                  <w:tcBorders>
                    <w:bottom w:val="single" w:sz="4" w:space="0" w:color="auto"/>
                    <w:right w:val="single" w:sz="4" w:space="0" w:color="auto"/>
                  </w:tcBorders>
                  <w:shd w:val="clear" w:color="auto" w:fill="62EFD3"/>
                  <w:tcMar>
                    <w:top w:w="60" w:type="dxa"/>
                    <w:left w:w="60" w:type="dxa"/>
                    <w:bottom w:w="60" w:type="dxa"/>
                    <w:right w:w="60" w:type="dxa"/>
                  </w:tcMar>
                </w:tcPr>
                <w:p w14:paraId="5BF40684"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b/>
                      <w:sz w:val="16"/>
                      <w:szCs w:val="16"/>
                      <w:lang w:eastAsia="uk-UA"/>
                    </w:rPr>
                    <w:t>veipris_tst2</w:t>
                  </w:r>
                </w:p>
              </w:tc>
              <w:tc>
                <w:tcPr>
                  <w:tcW w:w="8930" w:type="dxa"/>
                  <w:tcBorders>
                    <w:bottom w:val="single" w:sz="4" w:space="0" w:color="auto"/>
                  </w:tcBorders>
                  <w:shd w:val="clear" w:color="auto" w:fill="62EFD3"/>
                  <w:tcMar>
                    <w:top w:w="0" w:type="dxa"/>
                    <w:left w:w="60" w:type="dxa"/>
                    <w:bottom w:w="0" w:type="dxa"/>
                    <w:right w:w="0" w:type="dxa"/>
                  </w:tcMar>
                </w:tcPr>
                <w:p w14:paraId="3BAACB5F" w14:textId="77777777" w:rsidR="00442474" w:rsidRPr="00442474" w:rsidRDefault="00442474" w:rsidP="00442474">
                  <w:pPr>
                    <w:keepNext/>
                    <w:spacing w:before="0" w:after="0"/>
                    <w:outlineLvl w:val="0"/>
                    <w:rPr>
                      <w:rFonts w:ascii="Arial" w:hAnsi="Arial" w:cs="Arial"/>
                      <w:b/>
                      <w:bCs/>
                      <w:kern w:val="32"/>
                      <w:sz w:val="16"/>
                      <w:szCs w:val="16"/>
                      <w:lang w:eastAsia="uk-UA"/>
                    </w:rPr>
                  </w:pPr>
                  <w:r w:rsidRPr="00442474">
                    <w:rPr>
                      <w:rFonts w:ascii="Arial" w:eastAsia="Arial" w:hAnsi="Arial" w:cs="Arial"/>
                      <w:b/>
                      <w:bCs/>
                      <w:kern w:val="32"/>
                      <w:sz w:val="16"/>
                      <w:szCs w:val="16"/>
                      <w:lang w:eastAsia="uk-UA"/>
                    </w:rPr>
                    <w:t>It was wrong, you can try again:</w:t>
                  </w:r>
                </w:p>
                <w:p w14:paraId="2248D80D" w14:textId="77777777" w:rsidR="00442474" w:rsidRPr="00442474" w:rsidRDefault="00442474" w:rsidP="00442474">
                  <w:pPr>
                    <w:keepNext/>
                    <w:spacing w:before="0" w:after="0"/>
                    <w:outlineLvl w:val="0"/>
                    <w:rPr>
                      <w:rFonts w:ascii="Arial" w:hAnsi="Arial" w:cs="Arial"/>
                      <w:b/>
                      <w:bCs/>
                      <w:kern w:val="32"/>
                      <w:sz w:val="16"/>
                      <w:szCs w:val="16"/>
                      <w:lang w:eastAsia="uk-UA"/>
                    </w:rPr>
                  </w:pPr>
                  <w:r w:rsidRPr="00442474">
                    <w:rPr>
                      <w:rFonts w:ascii="Arial" w:eastAsia="Arial" w:hAnsi="Arial" w:cs="Arial"/>
                      <w:b/>
                      <w:bCs/>
                      <w:kern w:val="32"/>
                      <w:sz w:val="16"/>
                      <w:szCs w:val="16"/>
                      <w:lang w:eastAsia="uk-UA"/>
                    </w:rPr>
                    <w:t>Suppose the following prices apply</w:t>
                  </w:r>
                </w:p>
                <w:p w14:paraId="5F952AB6" w14:textId="77777777" w:rsidR="00442474" w:rsidRPr="00442474" w:rsidRDefault="00442474" w:rsidP="00442474">
                  <w:pPr>
                    <w:keepNext/>
                    <w:spacing w:before="0" w:after="0"/>
                    <w:outlineLvl w:val="0"/>
                    <w:rPr>
                      <w:rFonts w:ascii="Arial" w:hAnsi="Arial" w:cs="Arial"/>
                      <w:b/>
                      <w:bCs/>
                      <w:kern w:val="32"/>
                      <w:sz w:val="16"/>
                      <w:szCs w:val="16"/>
                      <w:lang w:eastAsia="uk-UA"/>
                    </w:rPr>
                  </w:pPr>
                  <w:r w:rsidRPr="00442474">
                    <w:rPr>
                      <w:rFonts w:ascii="Arial" w:eastAsia="Arial" w:hAnsi="Arial" w:cs="Arial"/>
                      <w:b/>
                      <w:bCs/>
                      <w:kern w:val="32"/>
                      <w:sz w:val="16"/>
                      <w:szCs w:val="16"/>
                      <w:lang w:eastAsia="uk-UA"/>
                    </w:rPr>
                    <w:t>Imagine driving 10 kilometres with a diesel car during rush hour in an urban area.</w:t>
                  </w:r>
                </w:p>
                <w:p w14:paraId="78946699" w14:textId="77777777" w:rsidR="00442474" w:rsidRPr="00442474" w:rsidRDefault="00442474" w:rsidP="00442474">
                  <w:pPr>
                    <w:keepNext/>
                    <w:spacing w:before="0" w:after="0"/>
                    <w:outlineLvl w:val="0"/>
                    <w:rPr>
                      <w:rFonts w:ascii="Arial" w:hAnsi="Arial" w:cs="Arial"/>
                      <w:b/>
                      <w:bCs/>
                      <w:kern w:val="32"/>
                      <w:sz w:val="16"/>
                      <w:szCs w:val="16"/>
                      <w:lang w:eastAsia="uk-UA"/>
                    </w:rPr>
                  </w:pPr>
                  <w:r w:rsidRPr="00442474">
                    <w:rPr>
                      <w:rFonts w:ascii="Arial" w:eastAsia="Arial" w:hAnsi="Arial" w:cs="Arial"/>
                      <w:b/>
                      <w:bCs/>
                      <w:kern w:val="32"/>
                      <w:sz w:val="16"/>
                      <w:szCs w:val="16"/>
                      <w:lang w:eastAsia="uk-UA"/>
                    </w:rPr>
                    <w:t>How much will this trip cost you?</w:t>
                  </w:r>
                </w:p>
              </w:tc>
            </w:tr>
          </w:tbl>
          <w:p w14:paraId="227FFC76" w14:textId="77777777" w:rsidR="00442474" w:rsidRPr="00442474" w:rsidRDefault="00442474" w:rsidP="00442474">
            <w:pPr>
              <w:spacing w:before="0" w:after="0"/>
              <w:rPr>
                <w:rFonts w:ascii="Times New Roman" w:hAnsi="Times New Roman"/>
                <w:sz w:val="16"/>
                <w:szCs w:val="16"/>
                <w:lang w:eastAsia="uk-UA"/>
              </w:rPr>
            </w:pPr>
          </w:p>
        </w:tc>
      </w:tr>
      <w:tr w:rsidR="00442474" w:rsidRPr="00442474" w14:paraId="4AF497EC" w14:textId="77777777" w:rsidTr="00904D91">
        <w:tc>
          <w:tcPr>
            <w:tcW w:w="10506" w:type="dxa"/>
            <w:tcMar>
              <w:top w:w="0" w:type="dxa"/>
              <w:left w:w="0" w:type="dxa"/>
              <w:bottom w:w="0" w:type="dxa"/>
              <w:right w:w="0" w:type="dxa"/>
            </w:tcMar>
          </w:tcPr>
          <w:tbl>
            <w:tblPr>
              <w:tblStyle w:val="TableGrid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9456"/>
              <w:gridCol w:w="600"/>
              <w:gridCol w:w="440"/>
            </w:tblGrid>
            <w:tr w:rsidR="00442474" w:rsidRPr="00442474" w14:paraId="373B2EE9" w14:textId="77777777" w:rsidTr="00904D91">
              <w:tc>
                <w:tcPr>
                  <w:tcW w:w="10506" w:type="dxa"/>
                  <w:gridSpan w:val="3"/>
                </w:tcPr>
                <w:p w14:paraId="10F8E378" w14:textId="77777777" w:rsidR="00442474" w:rsidRPr="00442474" w:rsidRDefault="00442474" w:rsidP="00442474">
                  <w:pPr>
                    <w:spacing w:before="0" w:after="0"/>
                    <w:rPr>
                      <w:rFonts w:ascii="Times New Roman" w:hAnsi="Times New Roman"/>
                      <w:sz w:val="16"/>
                      <w:szCs w:val="16"/>
                      <w:lang w:eastAsia="uk-UA"/>
                    </w:rPr>
                  </w:pPr>
                  <w:r w:rsidRPr="00442474">
                    <w:rPr>
                      <w:rFonts w:ascii="Wingdings" w:eastAsia="Wingdings" w:hAnsi="Wingdings" w:cs="Wingdings"/>
                      <w:sz w:val="16"/>
                      <w:szCs w:val="16"/>
                      <w:lang w:eastAsia="uk-UA"/>
                    </w:rPr>
                    <w:t>w</w:t>
                  </w:r>
                  <w:r w:rsidRPr="00442474">
                    <w:rPr>
                      <w:rFonts w:ascii="Arial" w:eastAsia="Arial" w:hAnsi="Arial" w:cs="Arial"/>
                      <w:b/>
                      <w:sz w:val="16"/>
                      <w:szCs w:val="16"/>
                      <w:lang w:eastAsia="uk-UA"/>
                    </w:rPr>
                    <w:t xml:space="preserve"> Filter: </w:t>
                  </w:r>
                  <w:r w:rsidRPr="00442474">
                    <w:rPr>
                      <w:rFonts w:ascii="Arial" w:eastAsia="Arial" w:hAnsi="Arial" w:cs="Arial"/>
                      <w:sz w:val="16"/>
                      <w:szCs w:val="16"/>
                      <w:lang w:eastAsia="uk-UA"/>
                    </w:rPr>
                    <w:t>\veipris_tst.a=1; 2; 3</w:t>
                  </w:r>
                </w:p>
              </w:tc>
            </w:tr>
            <w:tr w:rsidR="00442474" w:rsidRPr="00442474" w14:paraId="6C05AC52" w14:textId="77777777" w:rsidTr="00904D91">
              <w:tc>
                <w:tcPr>
                  <w:tcW w:w="9466" w:type="dxa"/>
                  <w:tcBorders>
                    <w:bottom w:val="single" w:sz="4" w:space="0" w:color="CCCCCC"/>
                  </w:tcBorders>
                  <w:tcMar>
                    <w:top w:w="40" w:type="dxa"/>
                    <w:left w:w="40" w:type="dxa"/>
                    <w:bottom w:w="40" w:type="dxa"/>
                    <w:right w:w="40" w:type="dxa"/>
                  </w:tcMar>
                  <w:vAlign w:val="center"/>
                </w:tcPr>
                <w:p w14:paraId="748382F3"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sz w:val="16"/>
                      <w:szCs w:val="16"/>
                      <w:lang w:eastAsia="uk-UA"/>
                    </w:rPr>
                    <w:t>NOK 4</w:t>
                  </w:r>
                </w:p>
              </w:tc>
              <w:tc>
                <w:tcPr>
                  <w:tcW w:w="600" w:type="dxa"/>
                  <w:tcBorders>
                    <w:bottom w:val="single" w:sz="4" w:space="0" w:color="CCCCCC"/>
                  </w:tcBorders>
                  <w:tcMar>
                    <w:top w:w="40" w:type="dxa"/>
                    <w:left w:w="40" w:type="dxa"/>
                    <w:bottom w:w="40" w:type="dxa"/>
                    <w:right w:w="40" w:type="dxa"/>
                  </w:tcMar>
                  <w:vAlign w:val="center"/>
                </w:tcPr>
                <w:tbl>
                  <w:tblPr>
                    <w:tblStyle w:val="TableGrid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00"/>
                  </w:tblGrid>
                  <w:tr w:rsidR="00442474" w:rsidRPr="00442474" w14:paraId="5E1601F4" w14:textId="77777777" w:rsidTr="00904D91">
                    <w:trPr>
                      <w:jc w:val="center"/>
                    </w:trPr>
                    <w:tc>
                      <w:tcPr>
                        <w:tcW w:w="300" w:type="dxa"/>
                        <w:tcMar>
                          <w:top w:w="40" w:type="dxa"/>
                          <w:left w:w="40" w:type="dxa"/>
                          <w:bottom w:w="40" w:type="dxa"/>
                          <w:right w:w="40" w:type="dxa"/>
                        </w:tcMar>
                        <w:vAlign w:val="center"/>
                      </w:tcPr>
                      <w:p w14:paraId="74438A1A" w14:textId="77777777" w:rsidR="00442474" w:rsidRPr="00442474" w:rsidRDefault="00442474" w:rsidP="00442474">
                        <w:pPr>
                          <w:spacing w:before="0" w:after="0"/>
                          <w:rPr>
                            <w:rFonts w:ascii="Times New Roman" w:hAnsi="Times New Roman"/>
                            <w:sz w:val="16"/>
                            <w:szCs w:val="16"/>
                            <w:lang w:eastAsia="uk-UA"/>
                          </w:rPr>
                        </w:pPr>
                        <w:r w:rsidRPr="00442474">
                          <w:rPr>
                            <w:rFonts w:ascii="Wingdings" w:eastAsia="Wingdings" w:hAnsi="Wingdings" w:cs="Wingdings"/>
                            <w:sz w:val="16"/>
                            <w:szCs w:val="16"/>
                            <w:lang w:eastAsia="uk-UA"/>
                          </w:rPr>
                          <w:t>¡</w:t>
                        </w:r>
                      </w:p>
                    </w:tc>
                  </w:tr>
                </w:tbl>
                <w:p w14:paraId="0D55C6E2" w14:textId="77777777" w:rsidR="00442474" w:rsidRPr="00442474" w:rsidRDefault="00442474" w:rsidP="00442474">
                  <w:pPr>
                    <w:spacing w:before="0" w:after="0"/>
                    <w:rPr>
                      <w:rFonts w:ascii="Times New Roman" w:hAnsi="Times New Roman"/>
                      <w:sz w:val="16"/>
                      <w:szCs w:val="16"/>
                      <w:lang w:eastAsia="uk-UA"/>
                    </w:rPr>
                  </w:pPr>
                </w:p>
              </w:tc>
              <w:tc>
                <w:tcPr>
                  <w:tcW w:w="440" w:type="dxa"/>
                  <w:tcBorders>
                    <w:bottom w:val="single" w:sz="4" w:space="0" w:color="CCCCCC"/>
                  </w:tcBorders>
                  <w:tcMar>
                    <w:top w:w="40" w:type="dxa"/>
                    <w:left w:w="40" w:type="dxa"/>
                    <w:bottom w:w="40" w:type="dxa"/>
                    <w:right w:w="40" w:type="dxa"/>
                  </w:tcMar>
                  <w:vAlign w:val="center"/>
                </w:tcPr>
                <w:p w14:paraId="2EBB8C64"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sz w:val="16"/>
                      <w:szCs w:val="16"/>
                      <w:lang w:eastAsia="uk-UA"/>
                    </w:rPr>
                    <w:t>1</w:t>
                  </w:r>
                </w:p>
              </w:tc>
            </w:tr>
            <w:tr w:rsidR="00442474" w:rsidRPr="00442474" w14:paraId="2D28D266" w14:textId="77777777" w:rsidTr="00904D91">
              <w:tc>
                <w:tcPr>
                  <w:tcW w:w="9466" w:type="dxa"/>
                  <w:tcBorders>
                    <w:bottom w:val="single" w:sz="4" w:space="0" w:color="CCCCCC"/>
                  </w:tcBorders>
                  <w:tcMar>
                    <w:top w:w="40" w:type="dxa"/>
                    <w:left w:w="40" w:type="dxa"/>
                    <w:bottom w:w="40" w:type="dxa"/>
                    <w:right w:w="40" w:type="dxa"/>
                  </w:tcMar>
                  <w:vAlign w:val="center"/>
                </w:tcPr>
                <w:p w14:paraId="30B0B762"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sz w:val="16"/>
                      <w:szCs w:val="16"/>
                      <w:lang w:eastAsia="uk-UA"/>
                    </w:rPr>
                    <w:t>NOK 20</w:t>
                  </w:r>
                </w:p>
              </w:tc>
              <w:tc>
                <w:tcPr>
                  <w:tcW w:w="600" w:type="dxa"/>
                  <w:tcBorders>
                    <w:bottom w:val="single" w:sz="4" w:space="0" w:color="CCCCCC"/>
                  </w:tcBorders>
                  <w:tcMar>
                    <w:top w:w="40" w:type="dxa"/>
                    <w:left w:w="40" w:type="dxa"/>
                    <w:bottom w:w="40" w:type="dxa"/>
                    <w:right w:w="40" w:type="dxa"/>
                  </w:tcMar>
                  <w:vAlign w:val="center"/>
                </w:tcPr>
                <w:tbl>
                  <w:tblPr>
                    <w:tblStyle w:val="TableGrid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00"/>
                  </w:tblGrid>
                  <w:tr w:rsidR="00442474" w:rsidRPr="00442474" w14:paraId="41ABDEA0" w14:textId="77777777" w:rsidTr="00904D91">
                    <w:trPr>
                      <w:jc w:val="center"/>
                    </w:trPr>
                    <w:tc>
                      <w:tcPr>
                        <w:tcW w:w="300" w:type="dxa"/>
                        <w:tcMar>
                          <w:top w:w="40" w:type="dxa"/>
                          <w:left w:w="40" w:type="dxa"/>
                          <w:bottom w:w="40" w:type="dxa"/>
                          <w:right w:w="40" w:type="dxa"/>
                        </w:tcMar>
                        <w:vAlign w:val="center"/>
                      </w:tcPr>
                      <w:p w14:paraId="0677EC2B" w14:textId="77777777" w:rsidR="00442474" w:rsidRPr="00442474" w:rsidRDefault="00442474" w:rsidP="00442474">
                        <w:pPr>
                          <w:spacing w:before="0" w:after="0"/>
                          <w:rPr>
                            <w:rFonts w:ascii="Times New Roman" w:hAnsi="Times New Roman"/>
                            <w:sz w:val="16"/>
                            <w:szCs w:val="16"/>
                            <w:lang w:eastAsia="uk-UA"/>
                          </w:rPr>
                        </w:pPr>
                        <w:r w:rsidRPr="00442474">
                          <w:rPr>
                            <w:rFonts w:ascii="Wingdings" w:eastAsia="Wingdings" w:hAnsi="Wingdings" w:cs="Wingdings"/>
                            <w:sz w:val="16"/>
                            <w:szCs w:val="16"/>
                            <w:lang w:eastAsia="uk-UA"/>
                          </w:rPr>
                          <w:t>¡</w:t>
                        </w:r>
                      </w:p>
                    </w:tc>
                  </w:tr>
                </w:tbl>
                <w:p w14:paraId="79887205" w14:textId="77777777" w:rsidR="00442474" w:rsidRPr="00442474" w:rsidRDefault="00442474" w:rsidP="00442474">
                  <w:pPr>
                    <w:spacing w:before="0" w:after="0"/>
                    <w:rPr>
                      <w:rFonts w:ascii="Times New Roman" w:hAnsi="Times New Roman"/>
                      <w:sz w:val="16"/>
                      <w:szCs w:val="16"/>
                      <w:lang w:eastAsia="uk-UA"/>
                    </w:rPr>
                  </w:pPr>
                </w:p>
              </w:tc>
              <w:tc>
                <w:tcPr>
                  <w:tcW w:w="440" w:type="dxa"/>
                  <w:tcBorders>
                    <w:bottom w:val="single" w:sz="4" w:space="0" w:color="CCCCCC"/>
                  </w:tcBorders>
                  <w:tcMar>
                    <w:top w:w="40" w:type="dxa"/>
                    <w:left w:w="40" w:type="dxa"/>
                    <w:bottom w:w="40" w:type="dxa"/>
                    <w:right w:w="40" w:type="dxa"/>
                  </w:tcMar>
                  <w:vAlign w:val="center"/>
                </w:tcPr>
                <w:p w14:paraId="028B181D"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sz w:val="16"/>
                      <w:szCs w:val="16"/>
                      <w:lang w:eastAsia="uk-UA"/>
                    </w:rPr>
                    <w:t>2</w:t>
                  </w:r>
                </w:p>
              </w:tc>
            </w:tr>
            <w:tr w:rsidR="00442474" w:rsidRPr="00442474" w14:paraId="3012007A" w14:textId="77777777" w:rsidTr="00904D91">
              <w:tc>
                <w:tcPr>
                  <w:tcW w:w="9466" w:type="dxa"/>
                  <w:tcBorders>
                    <w:bottom w:val="single" w:sz="4" w:space="0" w:color="CCCCCC"/>
                  </w:tcBorders>
                  <w:tcMar>
                    <w:top w:w="40" w:type="dxa"/>
                    <w:left w:w="40" w:type="dxa"/>
                    <w:bottom w:w="40" w:type="dxa"/>
                    <w:right w:w="40" w:type="dxa"/>
                  </w:tcMar>
                  <w:vAlign w:val="center"/>
                </w:tcPr>
                <w:p w14:paraId="121C5FF0"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sz w:val="16"/>
                      <w:szCs w:val="16"/>
                      <w:lang w:eastAsia="uk-UA"/>
                    </w:rPr>
                    <w:t>NOK 30</w:t>
                  </w:r>
                </w:p>
              </w:tc>
              <w:tc>
                <w:tcPr>
                  <w:tcW w:w="600" w:type="dxa"/>
                  <w:tcBorders>
                    <w:bottom w:val="single" w:sz="4" w:space="0" w:color="CCCCCC"/>
                  </w:tcBorders>
                  <w:tcMar>
                    <w:top w:w="40" w:type="dxa"/>
                    <w:left w:w="40" w:type="dxa"/>
                    <w:bottom w:w="40" w:type="dxa"/>
                    <w:right w:w="40" w:type="dxa"/>
                  </w:tcMar>
                  <w:vAlign w:val="center"/>
                </w:tcPr>
                <w:tbl>
                  <w:tblPr>
                    <w:tblStyle w:val="TableGrid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00"/>
                  </w:tblGrid>
                  <w:tr w:rsidR="00442474" w:rsidRPr="00442474" w14:paraId="404306E3" w14:textId="77777777" w:rsidTr="00904D91">
                    <w:trPr>
                      <w:jc w:val="center"/>
                    </w:trPr>
                    <w:tc>
                      <w:tcPr>
                        <w:tcW w:w="300" w:type="dxa"/>
                        <w:tcMar>
                          <w:top w:w="40" w:type="dxa"/>
                          <w:left w:w="40" w:type="dxa"/>
                          <w:bottom w:w="40" w:type="dxa"/>
                          <w:right w:w="40" w:type="dxa"/>
                        </w:tcMar>
                        <w:vAlign w:val="center"/>
                      </w:tcPr>
                      <w:p w14:paraId="65992C3D" w14:textId="77777777" w:rsidR="00442474" w:rsidRPr="00442474" w:rsidRDefault="00442474" w:rsidP="00442474">
                        <w:pPr>
                          <w:spacing w:before="0" w:after="0"/>
                          <w:rPr>
                            <w:rFonts w:ascii="Times New Roman" w:hAnsi="Times New Roman"/>
                            <w:sz w:val="16"/>
                            <w:szCs w:val="16"/>
                            <w:lang w:eastAsia="uk-UA"/>
                          </w:rPr>
                        </w:pPr>
                        <w:r w:rsidRPr="00442474">
                          <w:rPr>
                            <w:rFonts w:ascii="Wingdings" w:eastAsia="Wingdings" w:hAnsi="Wingdings" w:cs="Wingdings"/>
                            <w:sz w:val="16"/>
                            <w:szCs w:val="16"/>
                            <w:lang w:eastAsia="uk-UA"/>
                          </w:rPr>
                          <w:t>¡</w:t>
                        </w:r>
                      </w:p>
                    </w:tc>
                  </w:tr>
                </w:tbl>
                <w:p w14:paraId="666C0D6D" w14:textId="77777777" w:rsidR="00442474" w:rsidRPr="00442474" w:rsidRDefault="00442474" w:rsidP="00442474">
                  <w:pPr>
                    <w:spacing w:before="0" w:after="0"/>
                    <w:rPr>
                      <w:rFonts w:ascii="Times New Roman" w:hAnsi="Times New Roman"/>
                      <w:sz w:val="16"/>
                      <w:szCs w:val="16"/>
                      <w:lang w:eastAsia="uk-UA"/>
                    </w:rPr>
                  </w:pPr>
                </w:p>
              </w:tc>
              <w:tc>
                <w:tcPr>
                  <w:tcW w:w="440" w:type="dxa"/>
                  <w:tcBorders>
                    <w:bottom w:val="single" w:sz="4" w:space="0" w:color="CCCCCC"/>
                  </w:tcBorders>
                  <w:tcMar>
                    <w:top w:w="40" w:type="dxa"/>
                    <w:left w:w="40" w:type="dxa"/>
                    <w:bottom w:w="40" w:type="dxa"/>
                    <w:right w:w="40" w:type="dxa"/>
                  </w:tcMar>
                  <w:vAlign w:val="center"/>
                </w:tcPr>
                <w:p w14:paraId="5A4BFC11"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sz w:val="16"/>
                      <w:szCs w:val="16"/>
                      <w:lang w:eastAsia="uk-UA"/>
                    </w:rPr>
                    <w:t>3</w:t>
                  </w:r>
                </w:p>
              </w:tc>
            </w:tr>
            <w:tr w:rsidR="00442474" w:rsidRPr="00442474" w14:paraId="28EFC873" w14:textId="77777777" w:rsidTr="00904D91">
              <w:tc>
                <w:tcPr>
                  <w:tcW w:w="9466" w:type="dxa"/>
                  <w:tcMar>
                    <w:top w:w="40" w:type="dxa"/>
                    <w:left w:w="40" w:type="dxa"/>
                    <w:bottom w:w="40" w:type="dxa"/>
                    <w:right w:w="40" w:type="dxa"/>
                  </w:tcMar>
                  <w:vAlign w:val="center"/>
                </w:tcPr>
                <w:p w14:paraId="3DA91C2A"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sz w:val="16"/>
                      <w:szCs w:val="16"/>
                      <w:lang w:eastAsia="uk-UA"/>
                    </w:rPr>
                    <w:t>NOK 40</w:t>
                  </w:r>
                </w:p>
              </w:tc>
              <w:tc>
                <w:tcPr>
                  <w:tcW w:w="600" w:type="dxa"/>
                  <w:tcMar>
                    <w:top w:w="40" w:type="dxa"/>
                    <w:left w:w="40" w:type="dxa"/>
                    <w:bottom w:w="40" w:type="dxa"/>
                    <w:right w:w="40" w:type="dxa"/>
                  </w:tcMar>
                  <w:vAlign w:val="center"/>
                </w:tcPr>
                <w:tbl>
                  <w:tblPr>
                    <w:tblStyle w:val="TableGrid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00"/>
                  </w:tblGrid>
                  <w:tr w:rsidR="00442474" w:rsidRPr="00442474" w14:paraId="716E8CCF" w14:textId="77777777" w:rsidTr="00904D91">
                    <w:trPr>
                      <w:jc w:val="center"/>
                    </w:trPr>
                    <w:tc>
                      <w:tcPr>
                        <w:tcW w:w="300" w:type="dxa"/>
                        <w:tcMar>
                          <w:top w:w="40" w:type="dxa"/>
                          <w:left w:w="40" w:type="dxa"/>
                          <w:bottom w:w="40" w:type="dxa"/>
                          <w:right w:w="40" w:type="dxa"/>
                        </w:tcMar>
                        <w:vAlign w:val="center"/>
                      </w:tcPr>
                      <w:p w14:paraId="1BAA5AEA" w14:textId="77777777" w:rsidR="00442474" w:rsidRPr="00442474" w:rsidRDefault="00442474" w:rsidP="00442474">
                        <w:pPr>
                          <w:spacing w:before="0" w:after="0"/>
                          <w:rPr>
                            <w:rFonts w:ascii="Times New Roman" w:hAnsi="Times New Roman"/>
                            <w:sz w:val="16"/>
                            <w:szCs w:val="16"/>
                            <w:lang w:eastAsia="uk-UA"/>
                          </w:rPr>
                        </w:pPr>
                        <w:r w:rsidRPr="00442474">
                          <w:rPr>
                            <w:rFonts w:ascii="Wingdings" w:eastAsia="Wingdings" w:hAnsi="Wingdings" w:cs="Wingdings"/>
                            <w:sz w:val="16"/>
                            <w:szCs w:val="16"/>
                            <w:lang w:eastAsia="uk-UA"/>
                          </w:rPr>
                          <w:t>¡</w:t>
                        </w:r>
                      </w:p>
                    </w:tc>
                  </w:tr>
                </w:tbl>
                <w:p w14:paraId="391CDE2E" w14:textId="77777777" w:rsidR="00442474" w:rsidRPr="00442474" w:rsidRDefault="00442474" w:rsidP="00442474">
                  <w:pPr>
                    <w:spacing w:before="0" w:after="0"/>
                    <w:rPr>
                      <w:rFonts w:ascii="Times New Roman" w:hAnsi="Times New Roman"/>
                      <w:sz w:val="16"/>
                      <w:szCs w:val="16"/>
                      <w:lang w:eastAsia="uk-UA"/>
                    </w:rPr>
                  </w:pPr>
                </w:p>
              </w:tc>
              <w:tc>
                <w:tcPr>
                  <w:tcW w:w="440" w:type="dxa"/>
                  <w:tcMar>
                    <w:top w:w="40" w:type="dxa"/>
                    <w:left w:w="40" w:type="dxa"/>
                    <w:bottom w:w="40" w:type="dxa"/>
                    <w:right w:w="40" w:type="dxa"/>
                  </w:tcMar>
                  <w:vAlign w:val="center"/>
                </w:tcPr>
                <w:p w14:paraId="238463A7"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sz w:val="16"/>
                      <w:szCs w:val="16"/>
                      <w:lang w:eastAsia="uk-UA"/>
                    </w:rPr>
                    <w:t>4</w:t>
                  </w:r>
                </w:p>
              </w:tc>
            </w:tr>
          </w:tbl>
          <w:p w14:paraId="11E9A1E5" w14:textId="77777777" w:rsidR="00442474" w:rsidRPr="00442474" w:rsidRDefault="00442474" w:rsidP="00442474">
            <w:pPr>
              <w:spacing w:before="0" w:after="0"/>
              <w:rPr>
                <w:rFonts w:ascii="Times New Roman" w:hAnsi="Times New Roman"/>
                <w:sz w:val="16"/>
                <w:szCs w:val="16"/>
                <w:lang w:eastAsia="uk-UA"/>
              </w:rPr>
            </w:pPr>
          </w:p>
        </w:tc>
      </w:tr>
    </w:tbl>
    <w:p w14:paraId="24750863" w14:textId="77777777" w:rsidR="00442474" w:rsidRPr="00442474" w:rsidRDefault="00442474" w:rsidP="00442474">
      <w:pPr>
        <w:spacing w:before="0" w:after="0"/>
        <w:rPr>
          <w:rFonts w:ascii="Times New Roman" w:eastAsia="Times New Roman" w:hAnsi="Times New Roman" w:cs="Times New Roman"/>
          <w:sz w:val="16"/>
          <w:szCs w:val="16"/>
          <w:lang w:eastAsia="uk-UA"/>
        </w:rPr>
      </w:pPr>
    </w:p>
    <w:tbl>
      <w:tblPr>
        <w:tblStyle w:val="TableGrid1"/>
        <w:tblW w:w="0" w:type="auto"/>
        <w:tblBorders>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10506"/>
      </w:tblGrid>
      <w:tr w:rsidR="00442474" w:rsidRPr="00442474" w14:paraId="41B51377" w14:textId="77777777" w:rsidTr="00904D91">
        <w:trPr>
          <w:tblHeader/>
        </w:trPr>
        <w:tc>
          <w:tcPr>
            <w:tcW w:w="10506" w:type="dxa"/>
            <w:tcMar>
              <w:top w:w="0" w:type="dxa"/>
              <w:left w:w="0" w:type="dxa"/>
              <w:bottom w:w="0" w:type="dxa"/>
              <w:right w:w="0" w:type="dxa"/>
            </w:tcMar>
          </w:tcPr>
          <w:tbl>
            <w:tblPr>
              <w:tblStyle w:val="TableGrid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75"/>
              <w:gridCol w:w="8921"/>
            </w:tblGrid>
            <w:tr w:rsidR="00442474" w:rsidRPr="00442474" w14:paraId="5CCF3386" w14:textId="77777777" w:rsidTr="00904D91">
              <w:tc>
                <w:tcPr>
                  <w:tcW w:w="1576" w:type="dxa"/>
                  <w:tcBorders>
                    <w:bottom w:val="single" w:sz="4" w:space="0" w:color="auto"/>
                    <w:right w:val="single" w:sz="4" w:space="0" w:color="auto"/>
                  </w:tcBorders>
                  <w:shd w:val="clear" w:color="auto" w:fill="62EFD3"/>
                  <w:tcMar>
                    <w:top w:w="60" w:type="dxa"/>
                    <w:left w:w="60" w:type="dxa"/>
                    <w:bottom w:w="60" w:type="dxa"/>
                    <w:right w:w="60" w:type="dxa"/>
                  </w:tcMar>
                </w:tcPr>
                <w:p w14:paraId="38CF74AA"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b/>
                      <w:sz w:val="16"/>
                      <w:szCs w:val="16"/>
                      <w:lang w:eastAsia="uk-UA"/>
                    </w:rPr>
                    <w:t>veipris_svar</w:t>
                  </w:r>
                </w:p>
              </w:tc>
              <w:tc>
                <w:tcPr>
                  <w:tcW w:w="8930" w:type="dxa"/>
                  <w:tcBorders>
                    <w:bottom w:val="single" w:sz="4" w:space="0" w:color="auto"/>
                  </w:tcBorders>
                  <w:shd w:val="clear" w:color="auto" w:fill="62EFD3"/>
                  <w:tcMar>
                    <w:top w:w="0" w:type="dxa"/>
                    <w:left w:w="60" w:type="dxa"/>
                    <w:bottom w:w="0" w:type="dxa"/>
                    <w:right w:w="0" w:type="dxa"/>
                  </w:tcMar>
                </w:tcPr>
                <w:p w14:paraId="09BB682A" w14:textId="77777777" w:rsidR="00442474" w:rsidRPr="00442474" w:rsidRDefault="00442474" w:rsidP="00442474">
                  <w:pPr>
                    <w:keepNext/>
                    <w:spacing w:before="0" w:after="0"/>
                    <w:outlineLvl w:val="0"/>
                    <w:rPr>
                      <w:rFonts w:ascii="Arial" w:hAnsi="Arial" w:cs="Arial"/>
                      <w:b/>
                      <w:bCs/>
                      <w:kern w:val="32"/>
                      <w:sz w:val="16"/>
                      <w:szCs w:val="16"/>
                      <w:lang w:eastAsia="uk-UA"/>
                    </w:rPr>
                  </w:pPr>
                  <w:r w:rsidRPr="00442474">
                    <w:rPr>
                      <w:rFonts w:ascii="Arial" w:eastAsia="Arial" w:hAnsi="Arial" w:cs="Arial"/>
                      <w:b/>
                      <w:bCs/>
                      <w:kern w:val="32"/>
                      <w:sz w:val="16"/>
                      <w:szCs w:val="16"/>
                      <w:lang w:eastAsia="uk-UA"/>
                    </w:rPr>
                    <w:t>The correct answer is 40 kroner!</w:t>
                  </w:r>
                </w:p>
                <w:p w14:paraId="7597D4E4" w14:textId="77777777" w:rsidR="00442474" w:rsidRPr="00442474" w:rsidRDefault="00442474" w:rsidP="00442474">
                  <w:pPr>
                    <w:keepNext/>
                    <w:spacing w:before="0" w:after="0"/>
                    <w:outlineLvl w:val="0"/>
                    <w:rPr>
                      <w:rFonts w:ascii="Arial" w:hAnsi="Arial" w:cs="Arial"/>
                      <w:b/>
                      <w:bCs/>
                      <w:kern w:val="32"/>
                      <w:sz w:val="16"/>
                      <w:szCs w:val="16"/>
                      <w:lang w:eastAsia="uk-UA"/>
                    </w:rPr>
                  </w:pPr>
                  <w:r w:rsidRPr="00442474">
                    <w:rPr>
                      <w:rFonts w:ascii="Arial" w:eastAsia="Arial" w:hAnsi="Arial" w:cs="Arial"/>
                      <w:b/>
                      <w:bCs/>
                      <w:kern w:val="32"/>
                      <w:sz w:val="16"/>
                      <w:szCs w:val="16"/>
                      <w:lang w:eastAsia="uk-UA"/>
                    </w:rPr>
                    <w:t>If you drive 10 kilometres with a diesel car during rush hour in an urban area, you pay NOK 4/km x 10 km = NOK 40.</w:t>
                  </w:r>
                </w:p>
              </w:tc>
            </w:tr>
          </w:tbl>
          <w:p w14:paraId="13F88FE5" w14:textId="77777777" w:rsidR="00442474" w:rsidRPr="00442474" w:rsidRDefault="00442474" w:rsidP="00442474">
            <w:pPr>
              <w:spacing w:before="0" w:after="0"/>
              <w:rPr>
                <w:rFonts w:ascii="Times New Roman" w:hAnsi="Times New Roman"/>
                <w:sz w:val="16"/>
                <w:szCs w:val="16"/>
                <w:lang w:eastAsia="uk-UA"/>
              </w:rPr>
            </w:pPr>
          </w:p>
        </w:tc>
      </w:tr>
      <w:tr w:rsidR="00442474" w:rsidRPr="00442474" w14:paraId="1D4675D5" w14:textId="77777777" w:rsidTr="00904D91">
        <w:tc>
          <w:tcPr>
            <w:tcW w:w="10506" w:type="dxa"/>
            <w:tcMar>
              <w:top w:w="0" w:type="dxa"/>
              <w:left w:w="0" w:type="dxa"/>
              <w:bottom w:w="0" w:type="dxa"/>
              <w:right w:w="0" w:type="dxa"/>
            </w:tcMar>
          </w:tcPr>
          <w:tbl>
            <w:tblPr>
              <w:tblStyle w:val="TableGrid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9456"/>
              <w:gridCol w:w="600"/>
              <w:gridCol w:w="440"/>
            </w:tblGrid>
            <w:tr w:rsidR="00442474" w:rsidRPr="00442474" w14:paraId="5CECEB03" w14:textId="77777777" w:rsidTr="00904D91">
              <w:tc>
                <w:tcPr>
                  <w:tcW w:w="9466" w:type="dxa"/>
                  <w:tcMar>
                    <w:top w:w="40" w:type="dxa"/>
                    <w:left w:w="40" w:type="dxa"/>
                    <w:bottom w:w="40" w:type="dxa"/>
                    <w:right w:w="40" w:type="dxa"/>
                  </w:tcMar>
                  <w:vAlign w:val="center"/>
                </w:tcPr>
                <w:p w14:paraId="5AB89CD0"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sz w:val="16"/>
                      <w:szCs w:val="16"/>
                      <w:lang w:eastAsia="uk-UA"/>
                    </w:rPr>
                    <w:t>Continue</w:t>
                  </w:r>
                </w:p>
              </w:tc>
              <w:tc>
                <w:tcPr>
                  <w:tcW w:w="600" w:type="dxa"/>
                  <w:tcMar>
                    <w:top w:w="40" w:type="dxa"/>
                    <w:left w:w="40" w:type="dxa"/>
                    <w:bottom w:w="40" w:type="dxa"/>
                    <w:right w:w="40" w:type="dxa"/>
                  </w:tcMar>
                  <w:vAlign w:val="center"/>
                </w:tcPr>
                <w:tbl>
                  <w:tblPr>
                    <w:tblStyle w:val="TableGrid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00"/>
                  </w:tblGrid>
                  <w:tr w:rsidR="00442474" w:rsidRPr="00442474" w14:paraId="6DBCE52A" w14:textId="77777777" w:rsidTr="00904D91">
                    <w:trPr>
                      <w:jc w:val="center"/>
                    </w:trPr>
                    <w:tc>
                      <w:tcPr>
                        <w:tcW w:w="300" w:type="dxa"/>
                        <w:tcMar>
                          <w:top w:w="40" w:type="dxa"/>
                          <w:left w:w="40" w:type="dxa"/>
                          <w:bottom w:w="40" w:type="dxa"/>
                          <w:right w:w="40" w:type="dxa"/>
                        </w:tcMar>
                        <w:vAlign w:val="center"/>
                      </w:tcPr>
                      <w:p w14:paraId="7764B692" w14:textId="77777777" w:rsidR="00442474" w:rsidRPr="00442474" w:rsidRDefault="00442474" w:rsidP="00442474">
                        <w:pPr>
                          <w:spacing w:before="0" w:after="0"/>
                          <w:rPr>
                            <w:rFonts w:ascii="Times New Roman" w:hAnsi="Times New Roman"/>
                            <w:sz w:val="16"/>
                            <w:szCs w:val="16"/>
                            <w:lang w:eastAsia="uk-UA"/>
                          </w:rPr>
                        </w:pPr>
                        <w:r w:rsidRPr="00442474">
                          <w:rPr>
                            <w:rFonts w:ascii="Wingdings" w:eastAsia="Wingdings" w:hAnsi="Wingdings" w:cs="Wingdings"/>
                            <w:sz w:val="16"/>
                            <w:szCs w:val="16"/>
                            <w:lang w:eastAsia="uk-UA"/>
                          </w:rPr>
                          <w:t>¡</w:t>
                        </w:r>
                      </w:p>
                    </w:tc>
                  </w:tr>
                </w:tbl>
                <w:p w14:paraId="02B06C48" w14:textId="77777777" w:rsidR="00442474" w:rsidRPr="00442474" w:rsidRDefault="00442474" w:rsidP="00442474">
                  <w:pPr>
                    <w:spacing w:before="0" w:after="0"/>
                    <w:rPr>
                      <w:rFonts w:ascii="Times New Roman" w:hAnsi="Times New Roman"/>
                      <w:sz w:val="16"/>
                      <w:szCs w:val="16"/>
                      <w:lang w:eastAsia="uk-UA"/>
                    </w:rPr>
                  </w:pPr>
                </w:p>
              </w:tc>
              <w:tc>
                <w:tcPr>
                  <w:tcW w:w="440" w:type="dxa"/>
                  <w:tcMar>
                    <w:top w:w="40" w:type="dxa"/>
                    <w:left w:w="40" w:type="dxa"/>
                    <w:bottom w:w="40" w:type="dxa"/>
                    <w:right w:w="40" w:type="dxa"/>
                  </w:tcMar>
                  <w:vAlign w:val="center"/>
                </w:tcPr>
                <w:p w14:paraId="4536A88C"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sz w:val="16"/>
                      <w:szCs w:val="16"/>
                      <w:lang w:eastAsia="uk-UA"/>
                    </w:rPr>
                    <w:t>1</w:t>
                  </w:r>
                </w:p>
              </w:tc>
            </w:tr>
          </w:tbl>
          <w:p w14:paraId="0800AF01" w14:textId="77777777" w:rsidR="00442474" w:rsidRPr="00442474" w:rsidRDefault="00442474" w:rsidP="00442474">
            <w:pPr>
              <w:spacing w:before="0" w:after="0"/>
              <w:rPr>
                <w:rFonts w:ascii="Times New Roman" w:hAnsi="Times New Roman"/>
                <w:sz w:val="16"/>
                <w:szCs w:val="16"/>
                <w:lang w:eastAsia="uk-UA"/>
              </w:rPr>
            </w:pPr>
          </w:p>
        </w:tc>
      </w:tr>
    </w:tbl>
    <w:p w14:paraId="33233642" w14:textId="77777777" w:rsidR="00442474" w:rsidRPr="00442474" w:rsidRDefault="00442474" w:rsidP="00442474">
      <w:pPr>
        <w:spacing w:before="0" w:after="0"/>
        <w:rPr>
          <w:rFonts w:ascii="Times New Roman" w:eastAsia="Times New Roman" w:hAnsi="Times New Roman" w:cs="Times New Roman"/>
          <w:sz w:val="16"/>
          <w:szCs w:val="16"/>
          <w:lang w:eastAsia="uk-UA"/>
        </w:rPr>
      </w:pPr>
    </w:p>
    <w:tbl>
      <w:tblPr>
        <w:tblStyle w:val="TableGrid1"/>
        <w:tblW w:w="0" w:type="auto"/>
        <w:tblBorders>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10506"/>
      </w:tblGrid>
      <w:tr w:rsidR="00442474" w:rsidRPr="00442474" w14:paraId="373FFA9A" w14:textId="77777777" w:rsidTr="00904D91">
        <w:trPr>
          <w:tblHeader/>
        </w:trPr>
        <w:tc>
          <w:tcPr>
            <w:tcW w:w="10506" w:type="dxa"/>
            <w:tcMar>
              <w:top w:w="0" w:type="dxa"/>
              <w:left w:w="0" w:type="dxa"/>
              <w:bottom w:w="0" w:type="dxa"/>
              <w:right w:w="0" w:type="dxa"/>
            </w:tcMar>
          </w:tcPr>
          <w:tbl>
            <w:tblPr>
              <w:tblStyle w:val="TableGrid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75"/>
              <w:gridCol w:w="8921"/>
            </w:tblGrid>
            <w:tr w:rsidR="00442474" w:rsidRPr="00442474" w14:paraId="2BFCB8DE" w14:textId="77777777" w:rsidTr="00904D91">
              <w:tc>
                <w:tcPr>
                  <w:tcW w:w="1576" w:type="dxa"/>
                  <w:tcBorders>
                    <w:bottom w:val="single" w:sz="4" w:space="0" w:color="auto"/>
                    <w:right w:val="single" w:sz="4" w:space="0" w:color="auto"/>
                  </w:tcBorders>
                  <w:shd w:val="clear" w:color="auto" w:fill="62EFD3"/>
                  <w:tcMar>
                    <w:top w:w="60" w:type="dxa"/>
                    <w:left w:w="60" w:type="dxa"/>
                    <w:bottom w:w="60" w:type="dxa"/>
                    <w:right w:w="60" w:type="dxa"/>
                  </w:tcMar>
                </w:tcPr>
                <w:p w14:paraId="68E55F8F"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b/>
                      <w:sz w:val="16"/>
                      <w:szCs w:val="16"/>
                      <w:lang w:eastAsia="uk-UA"/>
                    </w:rPr>
                    <w:lastRenderedPageBreak/>
                    <w:t>inntekt_bruk</w:t>
                  </w:r>
                </w:p>
              </w:tc>
              <w:tc>
                <w:tcPr>
                  <w:tcW w:w="8930" w:type="dxa"/>
                  <w:tcBorders>
                    <w:bottom w:val="single" w:sz="4" w:space="0" w:color="auto"/>
                  </w:tcBorders>
                  <w:shd w:val="clear" w:color="auto" w:fill="62EFD3"/>
                  <w:tcMar>
                    <w:top w:w="0" w:type="dxa"/>
                    <w:left w:w="60" w:type="dxa"/>
                    <w:bottom w:w="0" w:type="dxa"/>
                    <w:right w:w="0" w:type="dxa"/>
                  </w:tcMar>
                </w:tcPr>
                <w:p w14:paraId="428FEC22" w14:textId="77777777" w:rsidR="00442474" w:rsidRPr="00442474" w:rsidRDefault="00442474" w:rsidP="00442474">
                  <w:pPr>
                    <w:keepNext/>
                    <w:spacing w:before="0" w:after="0"/>
                    <w:outlineLvl w:val="0"/>
                    <w:rPr>
                      <w:rFonts w:ascii="Arial" w:hAnsi="Arial" w:cs="Arial"/>
                      <w:b/>
                      <w:bCs/>
                      <w:kern w:val="32"/>
                      <w:sz w:val="16"/>
                      <w:szCs w:val="16"/>
                      <w:lang w:eastAsia="uk-UA"/>
                    </w:rPr>
                  </w:pPr>
                  <w:r w:rsidRPr="00442474">
                    <w:rPr>
                      <w:rFonts w:ascii="Arial" w:eastAsia="Arial" w:hAnsi="Arial" w:cs="Arial"/>
                      <w:b/>
                      <w:bCs/>
                      <w:kern w:val="32"/>
                      <w:sz w:val="16"/>
                      <w:szCs w:val="16"/>
                      <w:lang w:eastAsia="uk-UA"/>
                    </w:rPr>
                    <w:t>Today, the revenues from tolls are used to finance roads and other transport purposes. The revenue from road pricing can be used in one of the following ways:</w:t>
                  </w:r>
                </w:p>
                <w:p w14:paraId="26629F82" w14:textId="77777777" w:rsidR="00442474" w:rsidRPr="00442474" w:rsidRDefault="00442474" w:rsidP="00442474">
                  <w:pPr>
                    <w:keepNext/>
                    <w:spacing w:before="0" w:after="0"/>
                    <w:outlineLvl w:val="0"/>
                    <w:rPr>
                      <w:rFonts w:ascii="Arial" w:eastAsia="Arial" w:hAnsi="Arial" w:cs="Arial"/>
                      <w:b/>
                      <w:bCs/>
                      <w:kern w:val="32"/>
                      <w:sz w:val="16"/>
                      <w:szCs w:val="16"/>
                      <w:lang w:eastAsia="uk-UA"/>
                    </w:rPr>
                  </w:pPr>
                  <w:r w:rsidRPr="00442474">
                    <w:rPr>
                      <w:rFonts w:ascii="Arial" w:eastAsia="Arial" w:hAnsi="Arial" w:cs="Arial"/>
                      <w:b/>
                      <w:bCs/>
                      <w:kern w:val="32"/>
                      <w:sz w:val="16"/>
                      <w:szCs w:val="16"/>
                      <w:lang w:eastAsia="uk-UA"/>
                    </w:rPr>
                    <w:t>The central government budget: The Government and the Storting decide how the revenues are to be spent in line with their priorities.</w:t>
                  </w:r>
                </w:p>
                <w:p w14:paraId="308DF8D2" w14:textId="77777777" w:rsidR="00442474" w:rsidRPr="00442474" w:rsidRDefault="00442474" w:rsidP="00442474">
                  <w:pPr>
                    <w:keepNext/>
                    <w:spacing w:before="0" w:after="0"/>
                    <w:outlineLvl w:val="0"/>
                    <w:rPr>
                      <w:rFonts w:ascii="Arial" w:eastAsia="Arial" w:hAnsi="Arial" w:cs="Arial"/>
                      <w:b/>
                      <w:bCs/>
                      <w:kern w:val="32"/>
                      <w:sz w:val="16"/>
                      <w:szCs w:val="16"/>
                      <w:lang w:eastAsia="uk-UA"/>
                    </w:rPr>
                  </w:pPr>
                  <w:r w:rsidRPr="00442474">
                    <w:rPr>
                      <w:rFonts w:ascii="Arial" w:eastAsia="Arial" w:hAnsi="Arial" w:cs="Arial"/>
                      <w:b/>
                      <w:bCs/>
                      <w:kern w:val="32"/>
                      <w:sz w:val="16"/>
                      <w:szCs w:val="16"/>
                      <w:lang w:eastAsia="uk-UA"/>
                    </w:rPr>
                    <w:t>Equal transfer: The income is paid back to the citizens, evenly distributed.</w:t>
                  </w:r>
                </w:p>
                <w:p w14:paraId="518F6BC7" w14:textId="77777777" w:rsidR="00442474" w:rsidRPr="00442474" w:rsidRDefault="00442474" w:rsidP="00442474">
                  <w:pPr>
                    <w:keepNext/>
                    <w:spacing w:before="0" w:after="0"/>
                    <w:outlineLvl w:val="0"/>
                    <w:rPr>
                      <w:rFonts w:ascii="Arial" w:eastAsia="Arial" w:hAnsi="Arial" w:cs="Arial"/>
                      <w:b/>
                      <w:bCs/>
                      <w:kern w:val="32"/>
                      <w:sz w:val="16"/>
                      <w:szCs w:val="16"/>
                      <w:lang w:eastAsia="uk-UA"/>
                    </w:rPr>
                  </w:pPr>
                  <w:r w:rsidRPr="00442474">
                    <w:rPr>
                      <w:rFonts w:ascii="Arial" w:eastAsia="Arial" w:hAnsi="Arial" w:cs="Arial"/>
                      <w:b/>
                      <w:bCs/>
                      <w:kern w:val="32"/>
                      <w:sz w:val="16"/>
                      <w:szCs w:val="16"/>
                      <w:lang w:eastAsia="uk-UA"/>
                    </w:rPr>
                    <w:t>Transfer to low-income residents: Income is redistributed to low-income residents.</w:t>
                  </w:r>
                </w:p>
                <w:p w14:paraId="062682D2" w14:textId="77777777" w:rsidR="00442474" w:rsidRPr="00442474" w:rsidRDefault="00442474" w:rsidP="00442474">
                  <w:pPr>
                    <w:keepNext/>
                    <w:spacing w:before="0" w:after="0"/>
                    <w:outlineLvl w:val="0"/>
                    <w:rPr>
                      <w:rFonts w:ascii="Arial" w:eastAsia="Arial" w:hAnsi="Arial" w:cs="Arial"/>
                      <w:b/>
                      <w:bCs/>
                      <w:kern w:val="32"/>
                      <w:sz w:val="16"/>
                      <w:szCs w:val="16"/>
                      <w:lang w:eastAsia="uk-UA"/>
                    </w:rPr>
                  </w:pPr>
                  <w:r w:rsidRPr="00442474">
                    <w:rPr>
                      <w:rFonts w:ascii="Arial" w:eastAsia="Arial" w:hAnsi="Arial" w:cs="Arial"/>
                      <w:b/>
                      <w:bCs/>
                      <w:kern w:val="32"/>
                      <w:sz w:val="16"/>
                      <w:szCs w:val="16"/>
                      <w:lang w:eastAsia="uk-UA"/>
                    </w:rPr>
                    <w:t>Investments in roads: The revenues are used for improvements in the road network.</w:t>
                  </w:r>
                </w:p>
                <w:p w14:paraId="0E755762" w14:textId="77777777" w:rsidR="00442474" w:rsidRPr="00442474" w:rsidRDefault="00442474" w:rsidP="00442474">
                  <w:pPr>
                    <w:keepNext/>
                    <w:spacing w:before="0" w:after="0"/>
                    <w:outlineLvl w:val="0"/>
                    <w:rPr>
                      <w:rFonts w:ascii="Arial" w:hAnsi="Arial" w:cs="Arial"/>
                      <w:b/>
                      <w:bCs/>
                      <w:kern w:val="32"/>
                      <w:sz w:val="16"/>
                      <w:szCs w:val="16"/>
                      <w:lang w:eastAsia="uk-UA"/>
                    </w:rPr>
                  </w:pPr>
                  <w:r w:rsidRPr="00442474">
                    <w:rPr>
                      <w:rFonts w:ascii="Arial" w:eastAsia="Arial" w:hAnsi="Arial" w:cs="Arial"/>
                      <w:b/>
                      <w:bCs/>
                      <w:kern w:val="32"/>
                      <w:sz w:val="16"/>
                      <w:szCs w:val="16"/>
                      <w:lang w:eastAsia="uk-UA"/>
                    </w:rPr>
                    <w:t>Investments in public transport, walking and cycling: The proceeds are used for improvements in public transport, walking and cycling infrastructure.</w:t>
                  </w:r>
                </w:p>
                <w:p w14:paraId="46A5FAB5" w14:textId="77777777" w:rsidR="00442474" w:rsidRPr="00442474" w:rsidRDefault="00442474" w:rsidP="00442474">
                  <w:pPr>
                    <w:keepNext/>
                    <w:spacing w:before="0" w:after="0"/>
                    <w:outlineLvl w:val="0"/>
                    <w:rPr>
                      <w:rFonts w:ascii="Arial" w:eastAsia="Arial" w:hAnsi="Arial" w:cs="Arial"/>
                      <w:b/>
                      <w:bCs/>
                      <w:kern w:val="32"/>
                      <w:sz w:val="16"/>
                      <w:szCs w:val="16"/>
                      <w:lang w:eastAsia="uk-UA"/>
                    </w:rPr>
                  </w:pPr>
                </w:p>
                <w:p w14:paraId="688FBCC1" w14:textId="77777777" w:rsidR="00442474" w:rsidRPr="00442474" w:rsidRDefault="00442474" w:rsidP="00442474">
                  <w:pPr>
                    <w:keepNext/>
                    <w:spacing w:before="0" w:after="0"/>
                    <w:outlineLvl w:val="0"/>
                    <w:rPr>
                      <w:rFonts w:ascii="Arial" w:eastAsia="Arial" w:hAnsi="Arial" w:cs="Arial"/>
                      <w:b/>
                      <w:bCs/>
                      <w:kern w:val="32"/>
                      <w:sz w:val="16"/>
                      <w:szCs w:val="16"/>
                      <w:lang w:eastAsia="uk-UA"/>
                    </w:rPr>
                  </w:pPr>
                </w:p>
                <w:p w14:paraId="6D49317F" w14:textId="77777777" w:rsidR="00442474" w:rsidRPr="00442474" w:rsidRDefault="00442474" w:rsidP="00442474">
                  <w:pPr>
                    <w:keepNext/>
                    <w:spacing w:before="0" w:after="0"/>
                    <w:outlineLvl w:val="0"/>
                    <w:rPr>
                      <w:rFonts w:ascii="Arial" w:hAnsi="Arial" w:cs="Arial"/>
                      <w:b/>
                      <w:bCs/>
                      <w:kern w:val="32"/>
                      <w:sz w:val="16"/>
                      <w:szCs w:val="16"/>
                      <w:lang w:eastAsia="uk-UA"/>
                    </w:rPr>
                  </w:pPr>
                  <w:r w:rsidRPr="00442474">
                    <w:rPr>
                      <w:rFonts w:ascii="Arial" w:eastAsia="Arial" w:hAnsi="Arial" w:cs="Arial"/>
                      <w:b/>
                      <w:bCs/>
                      <w:kern w:val="32"/>
                      <w:sz w:val="16"/>
                      <w:szCs w:val="16"/>
                      <w:lang w:eastAsia="uk-UA"/>
                    </w:rPr>
                    <w:t>Which use of the proceeds do you prefer?</w:t>
                  </w:r>
                </w:p>
              </w:tc>
            </w:tr>
          </w:tbl>
          <w:p w14:paraId="194CED80" w14:textId="77777777" w:rsidR="00442474" w:rsidRPr="00442474" w:rsidRDefault="00442474" w:rsidP="00442474">
            <w:pPr>
              <w:spacing w:before="0" w:after="0"/>
              <w:rPr>
                <w:rFonts w:ascii="Times New Roman" w:hAnsi="Times New Roman"/>
                <w:sz w:val="16"/>
                <w:szCs w:val="16"/>
                <w:lang w:eastAsia="uk-UA"/>
              </w:rPr>
            </w:pPr>
          </w:p>
        </w:tc>
      </w:tr>
      <w:tr w:rsidR="00442474" w:rsidRPr="00442474" w14:paraId="3CB24649" w14:textId="77777777" w:rsidTr="00904D91">
        <w:tc>
          <w:tcPr>
            <w:tcW w:w="10506" w:type="dxa"/>
            <w:tcMar>
              <w:top w:w="0" w:type="dxa"/>
              <w:left w:w="0" w:type="dxa"/>
              <w:bottom w:w="0" w:type="dxa"/>
              <w:right w:w="0" w:type="dxa"/>
            </w:tcMar>
          </w:tcPr>
          <w:tbl>
            <w:tblPr>
              <w:tblStyle w:val="TableGrid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9456"/>
              <w:gridCol w:w="600"/>
              <w:gridCol w:w="440"/>
            </w:tblGrid>
            <w:tr w:rsidR="00442474" w:rsidRPr="00442474" w14:paraId="2FBE53C8" w14:textId="77777777" w:rsidTr="00904D91">
              <w:tc>
                <w:tcPr>
                  <w:tcW w:w="9466" w:type="dxa"/>
                  <w:tcBorders>
                    <w:bottom w:val="single" w:sz="4" w:space="0" w:color="CCCCCC"/>
                  </w:tcBorders>
                  <w:tcMar>
                    <w:top w:w="40" w:type="dxa"/>
                    <w:left w:w="40" w:type="dxa"/>
                    <w:bottom w:w="40" w:type="dxa"/>
                    <w:right w:w="40" w:type="dxa"/>
                  </w:tcMar>
                  <w:vAlign w:val="center"/>
                </w:tcPr>
                <w:p w14:paraId="2C7DBB24"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sz w:val="16"/>
                      <w:szCs w:val="16"/>
                      <w:lang w:eastAsia="uk-UA"/>
                    </w:rPr>
                    <w:t>The national budget</w:t>
                  </w:r>
                </w:p>
              </w:tc>
              <w:tc>
                <w:tcPr>
                  <w:tcW w:w="600" w:type="dxa"/>
                  <w:tcBorders>
                    <w:bottom w:val="single" w:sz="4" w:space="0" w:color="CCCCCC"/>
                  </w:tcBorders>
                  <w:tcMar>
                    <w:top w:w="40" w:type="dxa"/>
                    <w:left w:w="40" w:type="dxa"/>
                    <w:bottom w:w="40" w:type="dxa"/>
                    <w:right w:w="40" w:type="dxa"/>
                  </w:tcMar>
                  <w:vAlign w:val="center"/>
                </w:tcPr>
                <w:tbl>
                  <w:tblPr>
                    <w:tblStyle w:val="TableGrid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00"/>
                  </w:tblGrid>
                  <w:tr w:rsidR="00442474" w:rsidRPr="00442474" w14:paraId="6A10E178" w14:textId="77777777" w:rsidTr="00904D91">
                    <w:trPr>
                      <w:jc w:val="center"/>
                    </w:trPr>
                    <w:tc>
                      <w:tcPr>
                        <w:tcW w:w="300" w:type="dxa"/>
                        <w:tcMar>
                          <w:top w:w="40" w:type="dxa"/>
                          <w:left w:w="40" w:type="dxa"/>
                          <w:bottom w:w="40" w:type="dxa"/>
                          <w:right w:w="40" w:type="dxa"/>
                        </w:tcMar>
                        <w:vAlign w:val="center"/>
                      </w:tcPr>
                      <w:p w14:paraId="6E811BB5" w14:textId="77777777" w:rsidR="00442474" w:rsidRPr="00442474" w:rsidRDefault="00442474" w:rsidP="00442474">
                        <w:pPr>
                          <w:spacing w:before="0" w:after="0"/>
                          <w:rPr>
                            <w:rFonts w:ascii="Times New Roman" w:hAnsi="Times New Roman"/>
                            <w:sz w:val="16"/>
                            <w:szCs w:val="16"/>
                            <w:lang w:eastAsia="uk-UA"/>
                          </w:rPr>
                        </w:pPr>
                        <w:r w:rsidRPr="00442474">
                          <w:rPr>
                            <w:rFonts w:ascii="Wingdings" w:eastAsia="Wingdings" w:hAnsi="Wingdings" w:cs="Wingdings"/>
                            <w:sz w:val="16"/>
                            <w:szCs w:val="16"/>
                            <w:lang w:eastAsia="uk-UA"/>
                          </w:rPr>
                          <w:t>¡</w:t>
                        </w:r>
                      </w:p>
                    </w:tc>
                  </w:tr>
                </w:tbl>
                <w:p w14:paraId="24A69608" w14:textId="77777777" w:rsidR="00442474" w:rsidRPr="00442474" w:rsidRDefault="00442474" w:rsidP="00442474">
                  <w:pPr>
                    <w:spacing w:before="0" w:after="0"/>
                    <w:rPr>
                      <w:rFonts w:ascii="Times New Roman" w:hAnsi="Times New Roman"/>
                      <w:sz w:val="16"/>
                      <w:szCs w:val="16"/>
                      <w:lang w:eastAsia="uk-UA"/>
                    </w:rPr>
                  </w:pPr>
                </w:p>
              </w:tc>
              <w:tc>
                <w:tcPr>
                  <w:tcW w:w="440" w:type="dxa"/>
                  <w:tcBorders>
                    <w:bottom w:val="single" w:sz="4" w:space="0" w:color="CCCCCC"/>
                  </w:tcBorders>
                  <w:tcMar>
                    <w:top w:w="40" w:type="dxa"/>
                    <w:left w:w="40" w:type="dxa"/>
                    <w:bottom w:w="40" w:type="dxa"/>
                    <w:right w:w="40" w:type="dxa"/>
                  </w:tcMar>
                  <w:vAlign w:val="center"/>
                </w:tcPr>
                <w:p w14:paraId="25D677CA"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sz w:val="16"/>
                      <w:szCs w:val="16"/>
                      <w:lang w:eastAsia="uk-UA"/>
                    </w:rPr>
                    <w:t>1</w:t>
                  </w:r>
                </w:p>
              </w:tc>
            </w:tr>
            <w:tr w:rsidR="00442474" w:rsidRPr="00442474" w14:paraId="715C9A87" w14:textId="77777777" w:rsidTr="00904D91">
              <w:tc>
                <w:tcPr>
                  <w:tcW w:w="9466" w:type="dxa"/>
                  <w:tcBorders>
                    <w:bottom w:val="single" w:sz="4" w:space="0" w:color="CCCCCC"/>
                  </w:tcBorders>
                  <w:tcMar>
                    <w:top w:w="40" w:type="dxa"/>
                    <w:left w:w="40" w:type="dxa"/>
                    <w:bottom w:w="40" w:type="dxa"/>
                    <w:right w:w="40" w:type="dxa"/>
                  </w:tcMar>
                  <w:vAlign w:val="center"/>
                </w:tcPr>
                <w:p w14:paraId="33A0D981"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sz w:val="16"/>
                      <w:szCs w:val="16"/>
                      <w:lang w:eastAsia="uk-UA"/>
                    </w:rPr>
                    <w:t>Equal transmission</w:t>
                  </w:r>
                </w:p>
              </w:tc>
              <w:tc>
                <w:tcPr>
                  <w:tcW w:w="600" w:type="dxa"/>
                  <w:tcBorders>
                    <w:bottom w:val="single" w:sz="4" w:space="0" w:color="CCCCCC"/>
                  </w:tcBorders>
                  <w:tcMar>
                    <w:top w:w="40" w:type="dxa"/>
                    <w:left w:w="40" w:type="dxa"/>
                    <w:bottom w:w="40" w:type="dxa"/>
                    <w:right w:w="40" w:type="dxa"/>
                  </w:tcMar>
                  <w:vAlign w:val="center"/>
                </w:tcPr>
                <w:tbl>
                  <w:tblPr>
                    <w:tblStyle w:val="TableGrid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00"/>
                  </w:tblGrid>
                  <w:tr w:rsidR="00442474" w:rsidRPr="00442474" w14:paraId="68B99546" w14:textId="77777777" w:rsidTr="00904D91">
                    <w:trPr>
                      <w:jc w:val="center"/>
                    </w:trPr>
                    <w:tc>
                      <w:tcPr>
                        <w:tcW w:w="300" w:type="dxa"/>
                        <w:tcMar>
                          <w:top w:w="40" w:type="dxa"/>
                          <w:left w:w="40" w:type="dxa"/>
                          <w:bottom w:w="40" w:type="dxa"/>
                          <w:right w:w="40" w:type="dxa"/>
                        </w:tcMar>
                        <w:vAlign w:val="center"/>
                      </w:tcPr>
                      <w:p w14:paraId="3CC4E608" w14:textId="77777777" w:rsidR="00442474" w:rsidRPr="00442474" w:rsidRDefault="00442474" w:rsidP="00442474">
                        <w:pPr>
                          <w:spacing w:before="0" w:after="0"/>
                          <w:rPr>
                            <w:rFonts w:ascii="Times New Roman" w:hAnsi="Times New Roman"/>
                            <w:sz w:val="16"/>
                            <w:szCs w:val="16"/>
                            <w:lang w:eastAsia="uk-UA"/>
                          </w:rPr>
                        </w:pPr>
                        <w:r w:rsidRPr="00442474">
                          <w:rPr>
                            <w:rFonts w:ascii="Wingdings" w:eastAsia="Wingdings" w:hAnsi="Wingdings" w:cs="Wingdings"/>
                            <w:sz w:val="16"/>
                            <w:szCs w:val="16"/>
                            <w:lang w:eastAsia="uk-UA"/>
                          </w:rPr>
                          <w:t>¡</w:t>
                        </w:r>
                      </w:p>
                    </w:tc>
                  </w:tr>
                </w:tbl>
                <w:p w14:paraId="32A08C80" w14:textId="77777777" w:rsidR="00442474" w:rsidRPr="00442474" w:rsidRDefault="00442474" w:rsidP="00442474">
                  <w:pPr>
                    <w:spacing w:before="0" w:after="0"/>
                    <w:rPr>
                      <w:rFonts w:ascii="Times New Roman" w:hAnsi="Times New Roman"/>
                      <w:sz w:val="16"/>
                      <w:szCs w:val="16"/>
                      <w:lang w:eastAsia="uk-UA"/>
                    </w:rPr>
                  </w:pPr>
                </w:p>
              </w:tc>
              <w:tc>
                <w:tcPr>
                  <w:tcW w:w="440" w:type="dxa"/>
                  <w:tcBorders>
                    <w:bottom w:val="single" w:sz="4" w:space="0" w:color="CCCCCC"/>
                  </w:tcBorders>
                  <w:tcMar>
                    <w:top w:w="40" w:type="dxa"/>
                    <w:left w:w="40" w:type="dxa"/>
                    <w:bottom w:w="40" w:type="dxa"/>
                    <w:right w:w="40" w:type="dxa"/>
                  </w:tcMar>
                  <w:vAlign w:val="center"/>
                </w:tcPr>
                <w:p w14:paraId="543ADDD2"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sz w:val="16"/>
                      <w:szCs w:val="16"/>
                      <w:lang w:eastAsia="uk-UA"/>
                    </w:rPr>
                    <w:t>2</w:t>
                  </w:r>
                </w:p>
              </w:tc>
            </w:tr>
            <w:tr w:rsidR="00442474" w:rsidRPr="00442474" w14:paraId="14A9ABF9" w14:textId="77777777" w:rsidTr="00904D91">
              <w:tc>
                <w:tcPr>
                  <w:tcW w:w="9466" w:type="dxa"/>
                  <w:tcBorders>
                    <w:bottom w:val="single" w:sz="4" w:space="0" w:color="CCCCCC"/>
                  </w:tcBorders>
                  <w:tcMar>
                    <w:top w:w="40" w:type="dxa"/>
                    <w:left w:w="40" w:type="dxa"/>
                    <w:bottom w:w="40" w:type="dxa"/>
                    <w:right w:w="40" w:type="dxa"/>
                  </w:tcMar>
                  <w:vAlign w:val="center"/>
                </w:tcPr>
                <w:p w14:paraId="08A113B3"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sz w:val="16"/>
                      <w:szCs w:val="16"/>
                      <w:lang w:eastAsia="uk-UA"/>
                    </w:rPr>
                    <w:t>Transfer to low-income residents</w:t>
                  </w:r>
                </w:p>
              </w:tc>
              <w:tc>
                <w:tcPr>
                  <w:tcW w:w="600" w:type="dxa"/>
                  <w:tcBorders>
                    <w:bottom w:val="single" w:sz="4" w:space="0" w:color="CCCCCC"/>
                  </w:tcBorders>
                  <w:tcMar>
                    <w:top w:w="40" w:type="dxa"/>
                    <w:left w:w="40" w:type="dxa"/>
                    <w:bottom w:w="40" w:type="dxa"/>
                    <w:right w:w="40" w:type="dxa"/>
                  </w:tcMar>
                  <w:vAlign w:val="center"/>
                </w:tcPr>
                <w:tbl>
                  <w:tblPr>
                    <w:tblStyle w:val="TableGrid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00"/>
                  </w:tblGrid>
                  <w:tr w:rsidR="00442474" w:rsidRPr="00442474" w14:paraId="3404495D" w14:textId="77777777" w:rsidTr="00904D91">
                    <w:trPr>
                      <w:jc w:val="center"/>
                    </w:trPr>
                    <w:tc>
                      <w:tcPr>
                        <w:tcW w:w="300" w:type="dxa"/>
                        <w:tcMar>
                          <w:top w:w="40" w:type="dxa"/>
                          <w:left w:w="40" w:type="dxa"/>
                          <w:bottom w:w="40" w:type="dxa"/>
                          <w:right w:w="40" w:type="dxa"/>
                        </w:tcMar>
                        <w:vAlign w:val="center"/>
                      </w:tcPr>
                      <w:p w14:paraId="267D67CF" w14:textId="77777777" w:rsidR="00442474" w:rsidRPr="00442474" w:rsidRDefault="00442474" w:rsidP="00442474">
                        <w:pPr>
                          <w:spacing w:before="0" w:after="0"/>
                          <w:rPr>
                            <w:rFonts w:ascii="Times New Roman" w:hAnsi="Times New Roman"/>
                            <w:sz w:val="16"/>
                            <w:szCs w:val="16"/>
                            <w:lang w:eastAsia="uk-UA"/>
                          </w:rPr>
                        </w:pPr>
                        <w:r w:rsidRPr="00442474">
                          <w:rPr>
                            <w:rFonts w:ascii="Wingdings" w:eastAsia="Wingdings" w:hAnsi="Wingdings" w:cs="Wingdings"/>
                            <w:sz w:val="16"/>
                            <w:szCs w:val="16"/>
                            <w:lang w:eastAsia="uk-UA"/>
                          </w:rPr>
                          <w:t>¡</w:t>
                        </w:r>
                      </w:p>
                    </w:tc>
                  </w:tr>
                </w:tbl>
                <w:p w14:paraId="237F5478" w14:textId="77777777" w:rsidR="00442474" w:rsidRPr="00442474" w:rsidRDefault="00442474" w:rsidP="00442474">
                  <w:pPr>
                    <w:spacing w:before="0" w:after="0"/>
                    <w:rPr>
                      <w:rFonts w:ascii="Times New Roman" w:hAnsi="Times New Roman"/>
                      <w:sz w:val="16"/>
                      <w:szCs w:val="16"/>
                      <w:lang w:eastAsia="uk-UA"/>
                    </w:rPr>
                  </w:pPr>
                </w:p>
              </w:tc>
              <w:tc>
                <w:tcPr>
                  <w:tcW w:w="440" w:type="dxa"/>
                  <w:tcBorders>
                    <w:bottom w:val="single" w:sz="4" w:space="0" w:color="CCCCCC"/>
                  </w:tcBorders>
                  <w:tcMar>
                    <w:top w:w="40" w:type="dxa"/>
                    <w:left w:w="40" w:type="dxa"/>
                    <w:bottom w:w="40" w:type="dxa"/>
                    <w:right w:w="40" w:type="dxa"/>
                  </w:tcMar>
                  <w:vAlign w:val="center"/>
                </w:tcPr>
                <w:p w14:paraId="66D857B5"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sz w:val="16"/>
                      <w:szCs w:val="16"/>
                      <w:lang w:eastAsia="uk-UA"/>
                    </w:rPr>
                    <w:t>3</w:t>
                  </w:r>
                </w:p>
              </w:tc>
            </w:tr>
            <w:tr w:rsidR="00442474" w:rsidRPr="00442474" w14:paraId="4D603B6E" w14:textId="77777777" w:rsidTr="00904D91">
              <w:tc>
                <w:tcPr>
                  <w:tcW w:w="9466" w:type="dxa"/>
                  <w:tcBorders>
                    <w:bottom w:val="single" w:sz="4" w:space="0" w:color="CCCCCC"/>
                  </w:tcBorders>
                  <w:tcMar>
                    <w:top w:w="40" w:type="dxa"/>
                    <w:left w:w="40" w:type="dxa"/>
                    <w:bottom w:w="40" w:type="dxa"/>
                    <w:right w:w="40" w:type="dxa"/>
                  </w:tcMar>
                  <w:vAlign w:val="center"/>
                </w:tcPr>
                <w:p w14:paraId="4C37348A"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sz w:val="16"/>
                      <w:szCs w:val="16"/>
                      <w:lang w:eastAsia="uk-UA"/>
                    </w:rPr>
                    <w:t>Investments in roads</w:t>
                  </w:r>
                </w:p>
              </w:tc>
              <w:tc>
                <w:tcPr>
                  <w:tcW w:w="600" w:type="dxa"/>
                  <w:tcBorders>
                    <w:bottom w:val="single" w:sz="4" w:space="0" w:color="CCCCCC"/>
                  </w:tcBorders>
                  <w:tcMar>
                    <w:top w:w="40" w:type="dxa"/>
                    <w:left w:w="40" w:type="dxa"/>
                    <w:bottom w:w="40" w:type="dxa"/>
                    <w:right w:w="40" w:type="dxa"/>
                  </w:tcMar>
                  <w:vAlign w:val="center"/>
                </w:tcPr>
                <w:tbl>
                  <w:tblPr>
                    <w:tblStyle w:val="TableGrid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00"/>
                  </w:tblGrid>
                  <w:tr w:rsidR="00442474" w:rsidRPr="00442474" w14:paraId="57DDA1D5" w14:textId="77777777" w:rsidTr="00904D91">
                    <w:trPr>
                      <w:jc w:val="center"/>
                    </w:trPr>
                    <w:tc>
                      <w:tcPr>
                        <w:tcW w:w="300" w:type="dxa"/>
                        <w:tcMar>
                          <w:top w:w="40" w:type="dxa"/>
                          <w:left w:w="40" w:type="dxa"/>
                          <w:bottom w:w="40" w:type="dxa"/>
                          <w:right w:w="40" w:type="dxa"/>
                        </w:tcMar>
                        <w:vAlign w:val="center"/>
                      </w:tcPr>
                      <w:p w14:paraId="7CE77E1A" w14:textId="77777777" w:rsidR="00442474" w:rsidRPr="00442474" w:rsidRDefault="00442474" w:rsidP="00442474">
                        <w:pPr>
                          <w:spacing w:before="0" w:after="0"/>
                          <w:rPr>
                            <w:rFonts w:ascii="Times New Roman" w:hAnsi="Times New Roman"/>
                            <w:sz w:val="16"/>
                            <w:szCs w:val="16"/>
                            <w:lang w:eastAsia="uk-UA"/>
                          </w:rPr>
                        </w:pPr>
                        <w:r w:rsidRPr="00442474">
                          <w:rPr>
                            <w:rFonts w:ascii="Wingdings" w:eastAsia="Wingdings" w:hAnsi="Wingdings" w:cs="Wingdings"/>
                            <w:sz w:val="16"/>
                            <w:szCs w:val="16"/>
                            <w:lang w:eastAsia="uk-UA"/>
                          </w:rPr>
                          <w:t>¡</w:t>
                        </w:r>
                      </w:p>
                    </w:tc>
                  </w:tr>
                </w:tbl>
                <w:p w14:paraId="6C9641EA" w14:textId="77777777" w:rsidR="00442474" w:rsidRPr="00442474" w:rsidRDefault="00442474" w:rsidP="00442474">
                  <w:pPr>
                    <w:spacing w:before="0" w:after="0"/>
                    <w:rPr>
                      <w:rFonts w:ascii="Times New Roman" w:hAnsi="Times New Roman"/>
                      <w:sz w:val="16"/>
                      <w:szCs w:val="16"/>
                      <w:lang w:eastAsia="uk-UA"/>
                    </w:rPr>
                  </w:pPr>
                </w:p>
              </w:tc>
              <w:tc>
                <w:tcPr>
                  <w:tcW w:w="440" w:type="dxa"/>
                  <w:tcBorders>
                    <w:bottom w:val="single" w:sz="4" w:space="0" w:color="CCCCCC"/>
                  </w:tcBorders>
                  <w:tcMar>
                    <w:top w:w="40" w:type="dxa"/>
                    <w:left w:w="40" w:type="dxa"/>
                    <w:bottom w:w="40" w:type="dxa"/>
                    <w:right w:w="40" w:type="dxa"/>
                  </w:tcMar>
                  <w:vAlign w:val="center"/>
                </w:tcPr>
                <w:p w14:paraId="5B6BB088"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sz w:val="16"/>
                      <w:szCs w:val="16"/>
                      <w:lang w:eastAsia="uk-UA"/>
                    </w:rPr>
                    <w:t>4</w:t>
                  </w:r>
                </w:p>
              </w:tc>
            </w:tr>
            <w:tr w:rsidR="00442474" w:rsidRPr="00442474" w14:paraId="65E3E2F6" w14:textId="77777777" w:rsidTr="00904D91">
              <w:tc>
                <w:tcPr>
                  <w:tcW w:w="9466" w:type="dxa"/>
                  <w:tcMar>
                    <w:top w:w="40" w:type="dxa"/>
                    <w:left w:w="40" w:type="dxa"/>
                    <w:bottom w:w="40" w:type="dxa"/>
                    <w:right w:w="40" w:type="dxa"/>
                  </w:tcMar>
                  <w:vAlign w:val="center"/>
                </w:tcPr>
                <w:p w14:paraId="7FD4C59F"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sz w:val="16"/>
                      <w:szCs w:val="16"/>
                      <w:lang w:eastAsia="uk-UA"/>
                    </w:rPr>
                    <w:t>Investments in public transport, walking and cycling</w:t>
                  </w:r>
                </w:p>
              </w:tc>
              <w:tc>
                <w:tcPr>
                  <w:tcW w:w="600" w:type="dxa"/>
                  <w:tcMar>
                    <w:top w:w="40" w:type="dxa"/>
                    <w:left w:w="40" w:type="dxa"/>
                    <w:bottom w:w="40" w:type="dxa"/>
                    <w:right w:w="40" w:type="dxa"/>
                  </w:tcMar>
                  <w:vAlign w:val="center"/>
                </w:tcPr>
                <w:tbl>
                  <w:tblPr>
                    <w:tblStyle w:val="TableGrid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00"/>
                  </w:tblGrid>
                  <w:tr w:rsidR="00442474" w:rsidRPr="00442474" w14:paraId="5C27F7B4" w14:textId="77777777" w:rsidTr="00904D91">
                    <w:trPr>
                      <w:jc w:val="center"/>
                    </w:trPr>
                    <w:tc>
                      <w:tcPr>
                        <w:tcW w:w="300" w:type="dxa"/>
                        <w:tcMar>
                          <w:top w:w="40" w:type="dxa"/>
                          <w:left w:w="40" w:type="dxa"/>
                          <w:bottom w:w="40" w:type="dxa"/>
                          <w:right w:w="40" w:type="dxa"/>
                        </w:tcMar>
                        <w:vAlign w:val="center"/>
                      </w:tcPr>
                      <w:p w14:paraId="20AE5CB9" w14:textId="77777777" w:rsidR="00442474" w:rsidRPr="00442474" w:rsidRDefault="00442474" w:rsidP="00442474">
                        <w:pPr>
                          <w:spacing w:before="0" w:after="0"/>
                          <w:rPr>
                            <w:rFonts w:ascii="Times New Roman" w:hAnsi="Times New Roman"/>
                            <w:sz w:val="16"/>
                            <w:szCs w:val="16"/>
                            <w:lang w:eastAsia="uk-UA"/>
                          </w:rPr>
                        </w:pPr>
                        <w:r w:rsidRPr="00442474">
                          <w:rPr>
                            <w:rFonts w:ascii="Wingdings" w:eastAsia="Wingdings" w:hAnsi="Wingdings" w:cs="Wingdings"/>
                            <w:sz w:val="16"/>
                            <w:szCs w:val="16"/>
                            <w:lang w:eastAsia="uk-UA"/>
                          </w:rPr>
                          <w:t>¡</w:t>
                        </w:r>
                      </w:p>
                    </w:tc>
                  </w:tr>
                </w:tbl>
                <w:p w14:paraId="04568DB6" w14:textId="77777777" w:rsidR="00442474" w:rsidRPr="00442474" w:rsidRDefault="00442474" w:rsidP="00442474">
                  <w:pPr>
                    <w:spacing w:before="0" w:after="0"/>
                    <w:rPr>
                      <w:rFonts w:ascii="Times New Roman" w:hAnsi="Times New Roman"/>
                      <w:sz w:val="16"/>
                      <w:szCs w:val="16"/>
                      <w:lang w:eastAsia="uk-UA"/>
                    </w:rPr>
                  </w:pPr>
                </w:p>
              </w:tc>
              <w:tc>
                <w:tcPr>
                  <w:tcW w:w="440" w:type="dxa"/>
                  <w:tcMar>
                    <w:top w:w="40" w:type="dxa"/>
                    <w:left w:w="40" w:type="dxa"/>
                    <w:bottom w:w="40" w:type="dxa"/>
                    <w:right w:w="40" w:type="dxa"/>
                  </w:tcMar>
                  <w:vAlign w:val="center"/>
                </w:tcPr>
                <w:p w14:paraId="07872004"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sz w:val="16"/>
                      <w:szCs w:val="16"/>
                      <w:lang w:eastAsia="uk-UA"/>
                    </w:rPr>
                    <w:t>5</w:t>
                  </w:r>
                </w:p>
              </w:tc>
            </w:tr>
          </w:tbl>
          <w:p w14:paraId="7286E955" w14:textId="77777777" w:rsidR="00442474" w:rsidRPr="00442474" w:rsidRDefault="00442474" w:rsidP="00442474">
            <w:pPr>
              <w:spacing w:before="0" w:after="0"/>
              <w:rPr>
                <w:rFonts w:ascii="Times New Roman" w:hAnsi="Times New Roman"/>
                <w:sz w:val="16"/>
                <w:szCs w:val="16"/>
                <w:lang w:eastAsia="uk-UA"/>
              </w:rPr>
            </w:pPr>
          </w:p>
        </w:tc>
      </w:tr>
    </w:tbl>
    <w:p w14:paraId="1E3F2148" w14:textId="77777777" w:rsidR="00442474" w:rsidRPr="00442474" w:rsidRDefault="00442474" w:rsidP="00442474">
      <w:pPr>
        <w:spacing w:before="0" w:after="0"/>
        <w:rPr>
          <w:rFonts w:ascii="Times New Roman" w:eastAsia="Times New Roman" w:hAnsi="Times New Roman" w:cs="Times New Roman"/>
          <w:sz w:val="16"/>
          <w:szCs w:val="16"/>
          <w:lang w:eastAsia="uk-UA"/>
        </w:rPr>
      </w:pPr>
    </w:p>
    <w:tbl>
      <w:tblPr>
        <w:tblStyle w:val="TableGrid1"/>
        <w:tblW w:w="0" w:type="auto"/>
        <w:tblBorders>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10506"/>
      </w:tblGrid>
      <w:tr w:rsidR="00442474" w:rsidRPr="00442474" w14:paraId="490F7CC1" w14:textId="77777777" w:rsidTr="00904D91">
        <w:trPr>
          <w:tblHeader/>
        </w:trPr>
        <w:tc>
          <w:tcPr>
            <w:tcW w:w="10506" w:type="dxa"/>
            <w:tcMar>
              <w:top w:w="0" w:type="dxa"/>
              <w:left w:w="0" w:type="dxa"/>
              <w:bottom w:w="0" w:type="dxa"/>
              <w:right w:w="0" w:type="dxa"/>
            </w:tcMar>
          </w:tcPr>
          <w:tbl>
            <w:tblPr>
              <w:tblStyle w:val="TableGrid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75"/>
              <w:gridCol w:w="8921"/>
            </w:tblGrid>
            <w:tr w:rsidR="00442474" w:rsidRPr="00442474" w14:paraId="1D74B706" w14:textId="77777777" w:rsidTr="00904D91">
              <w:tc>
                <w:tcPr>
                  <w:tcW w:w="1576" w:type="dxa"/>
                  <w:tcBorders>
                    <w:bottom w:val="single" w:sz="4" w:space="0" w:color="auto"/>
                    <w:right w:val="single" w:sz="4" w:space="0" w:color="auto"/>
                  </w:tcBorders>
                  <w:shd w:val="clear" w:color="auto" w:fill="62EFD3"/>
                  <w:tcMar>
                    <w:top w:w="60" w:type="dxa"/>
                    <w:left w:w="60" w:type="dxa"/>
                    <w:bottom w:w="60" w:type="dxa"/>
                    <w:right w:w="60" w:type="dxa"/>
                  </w:tcMar>
                </w:tcPr>
                <w:p w14:paraId="76EC9AEC"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b/>
                      <w:sz w:val="16"/>
                      <w:szCs w:val="16"/>
                      <w:lang w:eastAsia="uk-UA"/>
                    </w:rPr>
                    <w:t>treatment_gr</w:t>
                  </w:r>
                </w:p>
              </w:tc>
              <w:tc>
                <w:tcPr>
                  <w:tcW w:w="8930" w:type="dxa"/>
                  <w:tcBorders>
                    <w:bottom w:val="single" w:sz="4" w:space="0" w:color="auto"/>
                  </w:tcBorders>
                  <w:shd w:val="clear" w:color="auto" w:fill="62EFD3"/>
                  <w:tcMar>
                    <w:top w:w="0" w:type="dxa"/>
                    <w:left w:w="60" w:type="dxa"/>
                    <w:bottom w:w="0" w:type="dxa"/>
                    <w:right w:w="0" w:type="dxa"/>
                  </w:tcMar>
                </w:tcPr>
                <w:p w14:paraId="6E0052C8" w14:textId="77777777" w:rsidR="00442474" w:rsidRPr="00442474" w:rsidRDefault="00442474" w:rsidP="00442474">
                  <w:pPr>
                    <w:keepNext/>
                    <w:spacing w:before="0" w:after="0"/>
                    <w:outlineLvl w:val="0"/>
                    <w:rPr>
                      <w:rFonts w:ascii="Arial" w:hAnsi="Arial" w:cs="Arial"/>
                      <w:b/>
                      <w:bCs/>
                      <w:kern w:val="32"/>
                      <w:sz w:val="16"/>
                      <w:szCs w:val="16"/>
                      <w:lang w:eastAsia="uk-UA"/>
                    </w:rPr>
                  </w:pPr>
                  <w:r w:rsidRPr="00442474">
                    <w:rPr>
                      <w:rFonts w:ascii="Arial" w:eastAsia="Arial" w:hAnsi="Arial" w:cs="Arial"/>
                      <w:b/>
                      <w:bCs/>
                      <w:kern w:val="32"/>
                      <w:sz w:val="16"/>
                      <w:szCs w:val="16"/>
                      <w:lang w:eastAsia="uk-UA"/>
                    </w:rPr>
                    <w:t>Group division respondents</w:t>
                  </w:r>
                </w:p>
              </w:tc>
            </w:tr>
          </w:tbl>
          <w:p w14:paraId="219E181B" w14:textId="77777777" w:rsidR="00442474" w:rsidRPr="00442474" w:rsidRDefault="00442474" w:rsidP="00442474">
            <w:pPr>
              <w:spacing w:before="0" w:after="0"/>
              <w:rPr>
                <w:rFonts w:ascii="Times New Roman" w:hAnsi="Times New Roman"/>
                <w:sz w:val="16"/>
                <w:szCs w:val="16"/>
                <w:lang w:eastAsia="uk-UA"/>
              </w:rPr>
            </w:pPr>
          </w:p>
        </w:tc>
      </w:tr>
      <w:tr w:rsidR="00442474" w:rsidRPr="00442474" w14:paraId="1A9AE097" w14:textId="77777777" w:rsidTr="00904D91">
        <w:tc>
          <w:tcPr>
            <w:tcW w:w="10506" w:type="dxa"/>
            <w:tcMar>
              <w:top w:w="0" w:type="dxa"/>
              <w:left w:w="0" w:type="dxa"/>
              <w:bottom w:w="0" w:type="dxa"/>
              <w:right w:w="0" w:type="dxa"/>
            </w:tcMar>
          </w:tcPr>
          <w:tbl>
            <w:tblPr>
              <w:tblStyle w:val="TableGrid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9456"/>
              <w:gridCol w:w="600"/>
              <w:gridCol w:w="440"/>
            </w:tblGrid>
            <w:tr w:rsidR="00442474" w:rsidRPr="00442474" w14:paraId="069976FB" w14:textId="77777777" w:rsidTr="00904D91">
              <w:tc>
                <w:tcPr>
                  <w:tcW w:w="10506" w:type="dxa"/>
                  <w:gridSpan w:val="3"/>
                </w:tcPr>
                <w:p w14:paraId="7231D3BF" w14:textId="77777777" w:rsidR="00442474" w:rsidRPr="00442474" w:rsidRDefault="00442474" w:rsidP="00442474">
                  <w:pPr>
                    <w:spacing w:before="0" w:after="0"/>
                    <w:rPr>
                      <w:rFonts w:ascii="Times New Roman" w:hAnsi="Times New Roman"/>
                      <w:sz w:val="16"/>
                      <w:szCs w:val="16"/>
                      <w:lang w:eastAsia="uk-UA"/>
                    </w:rPr>
                  </w:pPr>
                  <w:r w:rsidRPr="00442474">
                    <w:rPr>
                      <w:rFonts w:ascii="Wingdings" w:eastAsia="Wingdings" w:hAnsi="Wingdings" w:cs="Wingdings"/>
                      <w:sz w:val="16"/>
                      <w:szCs w:val="16"/>
                      <w:lang w:eastAsia="uk-UA"/>
                    </w:rPr>
                    <w:t>w</w:t>
                  </w:r>
                  <w:r w:rsidRPr="00442474">
                    <w:rPr>
                      <w:rFonts w:ascii="Arial" w:eastAsia="Arial" w:hAnsi="Arial" w:cs="Arial"/>
                      <w:b/>
                      <w:sz w:val="16"/>
                      <w:szCs w:val="16"/>
                      <w:lang w:eastAsia="uk-UA"/>
                    </w:rPr>
                    <w:t xml:space="preserve"> Answer control: </w:t>
                  </w:r>
                  <w:r w:rsidRPr="00442474">
                    <w:rPr>
                      <w:rFonts w:ascii="Arial" w:eastAsia="Arial" w:hAnsi="Arial" w:cs="Arial"/>
                      <w:sz w:val="16"/>
                      <w:szCs w:val="16"/>
                      <w:lang w:eastAsia="uk-UA"/>
                    </w:rPr>
                    <w:t>1 when \random.a.1=0:249 2 when \random.a.1=250:499 3 when \random.a.1=500:749 4 when \random.a.1=750:1000</w:t>
                  </w:r>
                </w:p>
                <w:p w14:paraId="7C954C35" w14:textId="77777777" w:rsidR="00442474" w:rsidRPr="00442474" w:rsidRDefault="00442474" w:rsidP="00442474">
                  <w:pPr>
                    <w:spacing w:before="0" w:after="0"/>
                    <w:rPr>
                      <w:rFonts w:ascii="Times New Roman" w:hAnsi="Times New Roman"/>
                      <w:sz w:val="16"/>
                      <w:szCs w:val="16"/>
                      <w:lang w:eastAsia="uk-UA"/>
                    </w:rPr>
                  </w:pPr>
                  <w:r w:rsidRPr="00442474">
                    <w:rPr>
                      <w:rFonts w:ascii="Wingdings" w:eastAsia="Wingdings" w:hAnsi="Wingdings" w:cs="Wingdings"/>
                      <w:sz w:val="16"/>
                      <w:szCs w:val="16"/>
                      <w:lang w:eastAsia="uk-UA"/>
                    </w:rPr>
                    <w:t>w</w:t>
                  </w:r>
                  <w:r w:rsidRPr="00442474">
                    <w:rPr>
                      <w:rFonts w:ascii="Arial" w:eastAsia="Arial" w:hAnsi="Arial" w:cs="Arial"/>
                      <w:b/>
                      <w:sz w:val="16"/>
                      <w:szCs w:val="16"/>
                      <w:lang w:eastAsia="uk-UA"/>
                    </w:rPr>
                    <w:t xml:space="preserve"> Set answer: </w:t>
                  </w:r>
                  <w:r w:rsidRPr="00442474">
                    <w:rPr>
                      <w:rFonts w:ascii="Arial" w:eastAsia="Arial" w:hAnsi="Arial" w:cs="Arial"/>
                      <w:sz w:val="16"/>
                      <w:szCs w:val="16"/>
                      <w:lang w:eastAsia="uk-UA"/>
                    </w:rPr>
                    <w:t>sys_range c</w:t>
                  </w:r>
                </w:p>
              </w:tc>
            </w:tr>
            <w:tr w:rsidR="00442474" w:rsidRPr="00442474" w14:paraId="47E56722" w14:textId="77777777" w:rsidTr="00904D91">
              <w:tc>
                <w:tcPr>
                  <w:tcW w:w="9466" w:type="dxa"/>
                  <w:tcBorders>
                    <w:bottom w:val="single" w:sz="4" w:space="0" w:color="CCCCCC"/>
                  </w:tcBorders>
                  <w:tcMar>
                    <w:top w:w="40" w:type="dxa"/>
                    <w:left w:w="40" w:type="dxa"/>
                    <w:bottom w:w="40" w:type="dxa"/>
                    <w:right w:w="40" w:type="dxa"/>
                  </w:tcMar>
                  <w:vAlign w:val="center"/>
                </w:tcPr>
                <w:p w14:paraId="48763A0C"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sz w:val="16"/>
                      <w:szCs w:val="16"/>
                      <w:lang w:eastAsia="uk-UA"/>
                    </w:rPr>
                    <w:t>Control</w:t>
                  </w:r>
                </w:p>
              </w:tc>
              <w:tc>
                <w:tcPr>
                  <w:tcW w:w="600" w:type="dxa"/>
                  <w:tcBorders>
                    <w:bottom w:val="single" w:sz="4" w:space="0" w:color="CCCCCC"/>
                  </w:tcBorders>
                  <w:tcMar>
                    <w:top w:w="40" w:type="dxa"/>
                    <w:left w:w="40" w:type="dxa"/>
                    <w:bottom w:w="40" w:type="dxa"/>
                    <w:right w:w="40" w:type="dxa"/>
                  </w:tcMar>
                  <w:vAlign w:val="center"/>
                </w:tcPr>
                <w:tbl>
                  <w:tblPr>
                    <w:tblStyle w:val="TableGrid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00"/>
                  </w:tblGrid>
                  <w:tr w:rsidR="00442474" w:rsidRPr="00442474" w14:paraId="11F7D3F3" w14:textId="77777777" w:rsidTr="00904D91">
                    <w:trPr>
                      <w:jc w:val="center"/>
                    </w:trPr>
                    <w:tc>
                      <w:tcPr>
                        <w:tcW w:w="300" w:type="dxa"/>
                        <w:tcMar>
                          <w:top w:w="40" w:type="dxa"/>
                          <w:left w:w="40" w:type="dxa"/>
                          <w:bottom w:w="40" w:type="dxa"/>
                          <w:right w:w="40" w:type="dxa"/>
                        </w:tcMar>
                        <w:vAlign w:val="center"/>
                      </w:tcPr>
                      <w:p w14:paraId="7A9DC768" w14:textId="77777777" w:rsidR="00442474" w:rsidRPr="00442474" w:rsidRDefault="00442474" w:rsidP="00442474">
                        <w:pPr>
                          <w:spacing w:before="0" w:after="0"/>
                          <w:rPr>
                            <w:rFonts w:ascii="Times New Roman" w:hAnsi="Times New Roman"/>
                            <w:sz w:val="16"/>
                            <w:szCs w:val="16"/>
                            <w:lang w:eastAsia="uk-UA"/>
                          </w:rPr>
                        </w:pPr>
                        <w:r w:rsidRPr="00442474">
                          <w:rPr>
                            <w:rFonts w:ascii="Wingdings" w:eastAsia="Wingdings" w:hAnsi="Wingdings" w:cs="Wingdings"/>
                            <w:sz w:val="16"/>
                            <w:szCs w:val="16"/>
                            <w:lang w:eastAsia="uk-UA"/>
                          </w:rPr>
                          <w:t>¡</w:t>
                        </w:r>
                      </w:p>
                    </w:tc>
                  </w:tr>
                </w:tbl>
                <w:p w14:paraId="6B8ACBCB" w14:textId="77777777" w:rsidR="00442474" w:rsidRPr="00442474" w:rsidRDefault="00442474" w:rsidP="00442474">
                  <w:pPr>
                    <w:spacing w:before="0" w:after="0"/>
                    <w:rPr>
                      <w:rFonts w:ascii="Times New Roman" w:hAnsi="Times New Roman"/>
                      <w:sz w:val="16"/>
                      <w:szCs w:val="16"/>
                      <w:lang w:eastAsia="uk-UA"/>
                    </w:rPr>
                  </w:pPr>
                </w:p>
              </w:tc>
              <w:tc>
                <w:tcPr>
                  <w:tcW w:w="440" w:type="dxa"/>
                  <w:tcBorders>
                    <w:bottom w:val="single" w:sz="4" w:space="0" w:color="CCCCCC"/>
                  </w:tcBorders>
                  <w:tcMar>
                    <w:top w:w="40" w:type="dxa"/>
                    <w:left w:w="40" w:type="dxa"/>
                    <w:bottom w:w="40" w:type="dxa"/>
                    <w:right w:w="40" w:type="dxa"/>
                  </w:tcMar>
                  <w:vAlign w:val="center"/>
                </w:tcPr>
                <w:p w14:paraId="46B925A1"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sz w:val="16"/>
                      <w:szCs w:val="16"/>
                      <w:lang w:eastAsia="uk-UA"/>
                    </w:rPr>
                    <w:t>1</w:t>
                  </w:r>
                </w:p>
              </w:tc>
            </w:tr>
            <w:tr w:rsidR="00442474" w:rsidRPr="00442474" w14:paraId="5E88BACC" w14:textId="77777777" w:rsidTr="00904D91">
              <w:tc>
                <w:tcPr>
                  <w:tcW w:w="9466" w:type="dxa"/>
                  <w:tcBorders>
                    <w:bottom w:val="single" w:sz="4" w:space="0" w:color="CCCCCC"/>
                  </w:tcBorders>
                  <w:tcMar>
                    <w:top w:w="40" w:type="dxa"/>
                    <w:left w:w="40" w:type="dxa"/>
                    <w:bottom w:w="40" w:type="dxa"/>
                    <w:right w:w="40" w:type="dxa"/>
                  </w:tcMar>
                  <w:vAlign w:val="center"/>
                </w:tcPr>
                <w:p w14:paraId="46B24E6E"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sz w:val="16"/>
                      <w:szCs w:val="16"/>
                      <w:lang w:eastAsia="uk-UA"/>
                    </w:rPr>
                    <w:t>Treatment1 congestion and pollution</w:t>
                  </w:r>
                </w:p>
              </w:tc>
              <w:tc>
                <w:tcPr>
                  <w:tcW w:w="600" w:type="dxa"/>
                  <w:tcBorders>
                    <w:bottom w:val="single" w:sz="4" w:space="0" w:color="CCCCCC"/>
                  </w:tcBorders>
                  <w:tcMar>
                    <w:top w:w="40" w:type="dxa"/>
                    <w:left w:w="40" w:type="dxa"/>
                    <w:bottom w:w="40" w:type="dxa"/>
                    <w:right w:w="40" w:type="dxa"/>
                  </w:tcMar>
                  <w:vAlign w:val="center"/>
                </w:tcPr>
                <w:tbl>
                  <w:tblPr>
                    <w:tblStyle w:val="TableGrid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00"/>
                  </w:tblGrid>
                  <w:tr w:rsidR="00442474" w:rsidRPr="00442474" w14:paraId="270C68E3" w14:textId="77777777" w:rsidTr="00904D91">
                    <w:trPr>
                      <w:jc w:val="center"/>
                    </w:trPr>
                    <w:tc>
                      <w:tcPr>
                        <w:tcW w:w="300" w:type="dxa"/>
                        <w:tcMar>
                          <w:top w:w="40" w:type="dxa"/>
                          <w:left w:w="40" w:type="dxa"/>
                          <w:bottom w:w="40" w:type="dxa"/>
                          <w:right w:w="40" w:type="dxa"/>
                        </w:tcMar>
                        <w:vAlign w:val="center"/>
                      </w:tcPr>
                      <w:p w14:paraId="4177ABF3" w14:textId="77777777" w:rsidR="00442474" w:rsidRPr="00442474" w:rsidRDefault="00442474" w:rsidP="00442474">
                        <w:pPr>
                          <w:spacing w:before="0" w:after="0"/>
                          <w:rPr>
                            <w:rFonts w:ascii="Times New Roman" w:hAnsi="Times New Roman"/>
                            <w:sz w:val="16"/>
                            <w:szCs w:val="16"/>
                            <w:lang w:eastAsia="uk-UA"/>
                          </w:rPr>
                        </w:pPr>
                        <w:r w:rsidRPr="00442474">
                          <w:rPr>
                            <w:rFonts w:ascii="Wingdings" w:eastAsia="Wingdings" w:hAnsi="Wingdings" w:cs="Wingdings"/>
                            <w:sz w:val="16"/>
                            <w:szCs w:val="16"/>
                            <w:lang w:eastAsia="uk-UA"/>
                          </w:rPr>
                          <w:t>¡</w:t>
                        </w:r>
                      </w:p>
                    </w:tc>
                  </w:tr>
                </w:tbl>
                <w:p w14:paraId="22209D9D" w14:textId="77777777" w:rsidR="00442474" w:rsidRPr="00442474" w:rsidRDefault="00442474" w:rsidP="00442474">
                  <w:pPr>
                    <w:spacing w:before="0" w:after="0"/>
                    <w:rPr>
                      <w:rFonts w:ascii="Times New Roman" w:hAnsi="Times New Roman"/>
                      <w:sz w:val="16"/>
                      <w:szCs w:val="16"/>
                      <w:lang w:eastAsia="uk-UA"/>
                    </w:rPr>
                  </w:pPr>
                </w:p>
              </w:tc>
              <w:tc>
                <w:tcPr>
                  <w:tcW w:w="440" w:type="dxa"/>
                  <w:tcBorders>
                    <w:bottom w:val="single" w:sz="4" w:space="0" w:color="CCCCCC"/>
                  </w:tcBorders>
                  <w:tcMar>
                    <w:top w:w="40" w:type="dxa"/>
                    <w:left w:w="40" w:type="dxa"/>
                    <w:bottom w:w="40" w:type="dxa"/>
                    <w:right w:w="40" w:type="dxa"/>
                  </w:tcMar>
                  <w:vAlign w:val="center"/>
                </w:tcPr>
                <w:p w14:paraId="584B5F02"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sz w:val="16"/>
                      <w:szCs w:val="16"/>
                      <w:lang w:eastAsia="uk-UA"/>
                    </w:rPr>
                    <w:t>2</w:t>
                  </w:r>
                </w:p>
              </w:tc>
            </w:tr>
            <w:tr w:rsidR="00442474" w:rsidRPr="00442474" w14:paraId="29EDEACE" w14:textId="77777777" w:rsidTr="00904D91">
              <w:tc>
                <w:tcPr>
                  <w:tcW w:w="9466" w:type="dxa"/>
                  <w:tcBorders>
                    <w:bottom w:val="single" w:sz="4" w:space="0" w:color="CCCCCC"/>
                  </w:tcBorders>
                  <w:tcMar>
                    <w:top w:w="40" w:type="dxa"/>
                    <w:left w:w="40" w:type="dxa"/>
                    <w:bottom w:w="40" w:type="dxa"/>
                    <w:right w:w="40" w:type="dxa"/>
                  </w:tcMar>
                  <w:vAlign w:val="center"/>
                </w:tcPr>
                <w:p w14:paraId="3E73139A"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sz w:val="16"/>
                      <w:szCs w:val="16"/>
                      <w:lang w:eastAsia="uk-UA"/>
                    </w:rPr>
                    <w:t>Treatment2 public services</w:t>
                  </w:r>
                </w:p>
              </w:tc>
              <w:tc>
                <w:tcPr>
                  <w:tcW w:w="600" w:type="dxa"/>
                  <w:tcBorders>
                    <w:bottom w:val="single" w:sz="4" w:space="0" w:color="CCCCCC"/>
                  </w:tcBorders>
                  <w:tcMar>
                    <w:top w:w="40" w:type="dxa"/>
                    <w:left w:w="40" w:type="dxa"/>
                    <w:bottom w:w="40" w:type="dxa"/>
                    <w:right w:w="40" w:type="dxa"/>
                  </w:tcMar>
                  <w:vAlign w:val="center"/>
                </w:tcPr>
                <w:tbl>
                  <w:tblPr>
                    <w:tblStyle w:val="TableGrid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00"/>
                  </w:tblGrid>
                  <w:tr w:rsidR="00442474" w:rsidRPr="00442474" w14:paraId="7864E211" w14:textId="77777777" w:rsidTr="00904D91">
                    <w:trPr>
                      <w:jc w:val="center"/>
                    </w:trPr>
                    <w:tc>
                      <w:tcPr>
                        <w:tcW w:w="300" w:type="dxa"/>
                        <w:tcMar>
                          <w:top w:w="40" w:type="dxa"/>
                          <w:left w:w="40" w:type="dxa"/>
                          <w:bottom w:w="40" w:type="dxa"/>
                          <w:right w:w="40" w:type="dxa"/>
                        </w:tcMar>
                        <w:vAlign w:val="center"/>
                      </w:tcPr>
                      <w:p w14:paraId="5FC3DF93" w14:textId="77777777" w:rsidR="00442474" w:rsidRPr="00442474" w:rsidRDefault="00442474" w:rsidP="00442474">
                        <w:pPr>
                          <w:spacing w:before="0" w:after="0"/>
                          <w:rPr>
                            <w:rFonts w:ascii="Times New Roman" w:hAnsi="Times New Roman"/>
                            <w:sz w:val="16"/>
                            <w:szCs w:val="16"/>
                            <w:lang w:eastAsia="uk-UA"/>
                          </w:rPr>
                        </w:pPr>
                        <w:r w:rsidRPr="00442474">
                          <w:rPr>
                            <w:rFonts w:ascii="Wingdings" w:eastAsia="Wingdings" w:hAnsi="Wingdings" w:cs="Wingdings"/>
                            <w:sz w:val="16"/>
                            <w:szCs w:val="16"/>
                            <w:lang w:eastAsia="uk-UA"/>
                          </w:rPr>
                          <w:t>¡</w:t>
                        </w:r>
                      </w:p>
                    </w:tc>
                  </w:tr>
                </w:tbl>
                <w:p w14:paraId="514193F2" w14:textId="77777777" w:rsidR="00442474" w:rsidRPr="00442474" w:rsidRDefault="00442474" w:rsidP="00442474">
                  <w:pPr>
                    <w:spacing w:before="0" w:after="0"/>
                    <w:rPr>
                      <w:rFonts w:ascii="Times New Roman" w:hAnsi="Times New Roman"/>
                      <w:sz w:val="16"/>
                      <w:szCs w:val="16"/>
                      <w:lang w:eastAsia="uk-UA"/>
                    </w:rPr>
                  </w:pPr>
                </w:p>
              </w:tc>
              <w:tc>
                <w:tcPr>
                  <w:tcW w:w="440" w:type="dxa"/>
                  <w:tcBorders>
                    <w:bottom w:val="single" w:sz="4" w:space="0" w:color="CCCCCC"/>
                  </w:tcBorders>
                  <w:tcMar>
                    <w:top w:w="40" w:type="dxa"/>
                    <w:left w:w="40" w:type="dxa"/>
                    <w:bottom w:w="40" w:type="dxa"/>
                    <w:right w:w="40" w:type="dxa"/>
                  </w:tcMar>
                  <w:vAlign w:val="center"/>
                </w:tcPr>
                <w:p w14:paraId="5BD588CC"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sz w:val="16"/>
                      <w:szCs w:val="16"/>
                      <w:lang w:eastAsia="uk-UA"/>
                    </w:rPr>
                    <w:t>3</w:t>
                  </w:r>
                </w:p>
              </w:tc>
            </w:tr>
            <w:tr w:rsidR="00442474" w:rsidRPr="00442474" w14:paraId="653A1A15" w14:textId="77777777" w:rsidTr="00904D91">
              <w:tc>
                <w:tcPr>
                  <w:tcW w:w="9466" w:type="dxa"/>
                  <w:tcMar>
                    <w:top w:w="40" w:type="dxa"/>
                    <w:left w:w="40" w:type="dxa"/>
                    <w:bottom w:w="40" w:type="dxa"/>
                    <w:right w:w="40" w:type="dxa"/>
                  </w:tcMar>
                  <w:vAlign w:val="center"/>
                </w:tcPr>
                <w:p w14:paraId="27559B82"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sz w:val="16"/>
                      <w:szCs w:val="16"/>
                      <w:lang w:eastAsia="uk-UA"/>
                    </w:rPr>
                    <w:t>Treatment3 benefits road pricing</w:t>
                  </w:r>
                </w:p>
              </w:tc>
              <w:tc>
                <w:tcPr>
                  <w:tcW w:w="600" w:type="dxa"/>
                  <w:tcMar>
                    <w:top w:w="40" w:type="dxa"/>
                    <w:left w:w="40" w:type="dxa"/>
                    <w:bottom w:w="40" w:type="dxa"/>
                    <w:right w:w="40" w:type="dxa"/>
                  </w:tcMar>
                  <w:vAlign w:val="center"/>
                </w:tcPr>
                <w:tbl>
                  <w:tblPr>
                    <w:tblStyle w:val="TableGrid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00"/>
                  </w:tblGrid>
                  <w:tr w:rsidR="00442474" w:rsidRPr="00442474" w14:paraId="789CC530" w14:textId="77777777" w:rsidTr="00904D91">
                    <w:trPr>
                      <w:jc w:val="center"/>
                    </w:trPr>
                    <w:tc>
                      <w:tcPr>
                        <w:tcW w:w="300" w:type="dxa"/>
                        <w:tcMar>
                          <w:top w:w="40" w:type="dxa"/>
                          <w:left w:w="40" w:type="dxa"/>
                          <w:bottom w:w="40" w:type="dxa"/>
                          <w:right w:w="40" w:type="dxa"/>
                        </w:tcMar>
                        <w:vAlign w:val="center"/>
                      </w:tcPr>
                      <w:p w14:paraId="1A3B8652" w14:textId="77777777" w:rsidR="00442474" w:rsidRPr="00442474" w:rsidRDefault="00442474" w:rsidP="00442474">
                        <w:pPr>
                          <w:spacing w:before="0" w:after="0"/>
                          <w:rPr>
                            <w:rFonts w:ascii="Times New Roman" w:hAnsi="Times New Roman"/>
                            <w:sz w:val="16"/>
                            <w:szCs w:val="16"/>
                            <w:lang w:eastAsia="uk-UA"/>
                          </w:rPr>
                        </w:pPr>
                        <w:r w:rsidRPr="00442474">
                          <w:rPr>
                            <w:rFonts w:ascii="Wingdings" w:eastAsia="Wingdings" w:hAnsi="Wingdings" w:cs="Wingdings"/>
                            <w:sz w:val="16"/>
                            <w:szCs w:val="16"/>
                            <w:lang w:eastAsia="uk-UA"/>
                          </w:rPr>
                          <w:t>¡</w:t>
                        </w:r>
                      </w:p>
                    </w:tc>
                  </w:tr>
                </w:tbl>
                <w:p w14:paraId="3145B4A1" w14:textId="77777777" w:rsidR="00442474" w:rsidRPr="00442474" w:rsidRDefault="00442474" w:rsidP="00442474">
                  <w:pPr>
                    <w:spacing w:before="0" w:after="0"/>
                    <w:rPr>
                      <w:rFonts w:ascii="Times New Roman" w:hAnsi="Times New Roman"/>
                      <w:sz w:val="16"/>
                      <w:szCs w:val="16"/>
                      <w:lang w:eastAsia="uk-UA"/>
                    </w:rPr>
                  </w:pPr>
                </w:p>
              </w:tc>
              <w:tc>
                <w:tcPr>
                  <w:tcW w:w="440" w:type="dxa"/>
                  <w:tcMar>
                    <w:top w:w="40" w:type="dxa"/>
                    <w:left w:w="40" w:type="dxa"/>
                    <w:bottom w:w="40" w:type="dxa"/>
                    <w:right w:w="40" w:type="dxa"/>
                  </w:tcMar>
                  <w:vAlign w:val="center"/>
                </w:tcPr>
                <w:p w14:paraId="5A2F576F"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sz w:val="16"/>
                      <w:szCs w:val="16"/>
                      <w:lang w:eastAsia="uk-UA"/>
                    </w:rPr>
                    <w:t>4</w:t>
                  </w:r>
                </w:p>
              </w:tc>
            </w:tr>
          </w:tbl>
          <w:p w14:paraId="010792E4" w14:textId="77777777" w:rsidR="00442474" w:rsidRPr="00442474" w:rsidRDefault="00442474" w:rsidP="00442474">
            <w:pPr>
              <w:spacing w:before="0" w:after="0"/>
              <w:rPr>
                <w:rFonts w:ascii="Times New Roman" w:hAnsi="Times New Roman"/>
                <w:sz w:val="16"/>
                <w:szCs w:val="16"/>
                <w:lang w:eastAsia="uk-UA"/>
              </w:rPr>
            </w:pPr>
          </w:p>
        </w:tc>
      </w:tr>
    </w:tbl>
    <w:p w14:paraId="42A6B754" w14:textId="77777777" w:rsidR="00442474" w:rsidRPr="00442474" w:rsidRDefault="00442474" w:rsidP="00442474">
      <w:pPr>
        <w:spacing w:before="0" w:after="0"/>
        <w:rPr>
          <w:rFonts w:ascii="Times New Roman" w:eastAsia="Times New Roman" w:hAnsi="Times New Roman" w:cs="Times New Roman"/>
          <w:sz w:val="16"/>
          <w:szCs w:val="16"/>
          <w:lang w:eastAsia="uk-UA"/>
        </w:rPr>
      </w:pPr>
    </w:p>
    <w:tbl>
      <w:tblPr>
        <w:tblStyle w:val="TableGrid1"/>
        <w:tblW w:w="0" w:type="auto"/>
        <w:tblLayout w:type="fixed"/>
        <w:tblLook w:val="04A0" w:firstRow="1" w:lastRow="0" w:firstColumn="1" w:lastColumn="0" w:noHBand="0" w:noVBand="1"/>
      </w:tblPr>
      <w:tblGrid>
        <w:gridCol w:w="10506"/>
      </w:tblGrid>
      <w:tr w:rsidR="00442474" w:rsidRPr="00442474" w14:paraId="565C4408" w14:textId="77777777" w:rsidTr="00904D91">
        <w:trPr>
          <w:tblHeader/>
        </w:trPr>
        <w:tc>
          <w:tcPr>
            <w:tcW w:w="10506" w:type="dxa"/>
            <w:shd w:val="clear" w:color="auto" w:fill="2884F2"/>
            <w:tcMar>
              <w:top w:w="0" w:type="dxa"/>
              <w:left w:w="0" w:type="dxa"/>
              <w:bottom w:w="0" w:type="dxa"/>
              <w:right w:w="0" w:type="dxa"/>
            </w:tcMar>
          </w:tcPr>
          <w:tbl>
            <w:tblPr>
              <w:tblStyle w:val="TableGrid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0496"/>
            </w:tblGrid>
            <w:tr w:rsidR="00442474" w:rsidRPr="00442474" w14:paraId="2EFFAC5A" w14:textId="77777777" w:rsidTr="00904D91">
              <w:tc>
                <w:tcPr>
                  <w:tcW w:w="10506" w:type="dxa"/>
                  <w:tcMar>
                    <w:top w:w="100" w:type="dxa"/>
                    <w:left w:w="100" w:type="dxa"/>
                    <w:bottom w:w="100" w:type="dxa"/>
                    <w:right w:w="100" w:type="dxa"/>
                  </w:tcMar>
                </w:tcPr>
                <w:p w14:paraId="10D3F8E2"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b/>
                      <w:sz w:val="16"/>
                      <w:szCs w:val="16"/>
                      <w:lang w:eastAsia="uk-UA"/>
                    </w:rPr>
                    <w:t>Information</w:t>
                  </w:r>
                </w:p>
              </w:tc>
            </w:tr>
          </w:tbl>
          <w:p w14:paraId="2183BFA8" w14:textId="77777777" w:rsidR="00442474" w:rsidRPr="00442474" w:rsidRDefault="00442474" w:rsidP="00442474">
            <w:pPr>
              <w:spacing w:before="0" w:after="0"/>
              <w:rPr>
                <w:rFonts w:ascii="Times New Roman" w:hAnsi="Times New Roman"/>
                <w:sz w:val="16"/>
                <w:szCs w:val="16"/>
                <w:lang w:eastAsia="uk-UA"/>
              </w:rPr>
            </w:pPr>
          </w:p>
        </w:tc>
      </w:tr>
      <w:tr w:rsidR="00442474" w:rsidRPr="00442474" w14:paraId="7E49EB8D" w14:textId="77777777" w:rsidTr="00904D91">
        <w:tc>
          <w:tcPr>
            <w:tcW w:w="10506" w:type="dxa"/>
            <w:tcMar>
              <w:top w:w="0" w:type="dxa"/>
              <w:left w:w="0" w:type="dxa"/>
              <w:bottom w:w="0" w:type="dxa"/>
              <w:right w:w="0" w:type="dxa"/>
            </w:tcMar>
          </w:tcPr>
          <w:tbl>
            <w:tblPr>
              <w:tblStyle w:val="TableGrid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0496"/>
            </w:tblGrid>
            <w:tr w:rsidR="00442474" w:rsidRPr="00442474" w14:paraId="2018D779" w14:textId="77777777" w:rsidTr="00904D91">
              <w:tc>
                <w:tcPr>
                  <w:tcW w:w="10506" w:type="dxa"/>
                  <w:tcMar>
                    <w:top w:w="100" w:type="dxa"/>
                    <w:left w:w="100" w:type="dxa"/>
                    <w:bottom w:w="100" w:type="dxa"/>
                    <w:right w:w="100" w:type="dxa"/>
                  </w:tcMar>
                </w:tcPr>
                <w:p w14:paraId="2CAAC2FF" w14:textId="77777777" w:rsidR="00442474" w:rsidRPr="00442474" w:rsidRDefault="00442474" w:rsidP="00442474">
                  <w:pPr>
                    <w:spacing w:before="0" w:after="0"/>
                    <w:rPr>
                      <w:rFonts w:ascii="Times New Roman" w:hAnsi="Times New Roman"/>
                      <w:sz w:val="16"/>
                      <w:szCs w:val="16"/>
                      <w:lang w:eastAsia="uk-UA"/>
                    </w:rPr>
                  </w:pPr>
                  <w:r w:rsidRPr="00442474">
                    <w:rPr>
                      <w:rFonts w:ascii="Wingdings" w:eastAsia="Wingdings" w:hAnsi="Wingdings" w:cs="Wingdings"/>
                      <w:sz w:val="16"/>
                      <w:szCs w:val="16"/>
                      <w:lang w:eastAsia="uk-UA"/>
                    </w:rPr>
                    <w:t>w</w:t>
                  </w:r>
                  <w:r w:rsidRPr="00442474">
                    <w:rPr>
                      <w:rFonts w:ascii="Arial" w:eastAsia="Arial" w:hAnsi="Arial" w:cs="Arial"/>
                      <w:b/>
                      <w:sz w:val="16"/>
                      <w:szCs w:val="16"/>
                      <w:lang w:eastAsia="uk-UA"/>
                    </w:rPr>
                    <w:t xml:space="preserve"> Filter: </w:t>
                  </w:r>
                  <w:r w:rsidRPr="00442474">
                    <w:rPr>
                      <w:rFonts w:ascii="Arial" w:eastAsia="Arial" w:hAnsi="Arial" w:cs="Arial"/>
                      <w:sz w:val="16"/>
                      <w:szCs w:val="16"/>
                      <w:lang w:eastAsia="uk-UA"/>
                    </w:rPr>
                    <w:t>\treatment_gr.a=2; 3; 4</w:t>
                  </w:r>
                </w:p>
                <w:p w14:paraId="2E076D2E" w14:textId="77777777" w:rsidR="00442474" w:rsidRPr="00442474" w:rsidRDefault="00442474" w:rsidP="00442474">
                  <w:pPr>
                    <w:spacing w:before="0" w:after="0"/>
                    <w:rPr>
                      <w:rFonts w:ascii="Arial" w:eastAsia="Arial" w:hAnsi="Arial" w:cs="Arial"/>
                      <w:sz w:val="16"/>
                      <w:szCs w:val="16"/>
                      <w:lang w:eastAsia="uk-UA"/>
                    </w:rPr>
                  </w:pPr>
                  <w:r w:rsidRPr="00442474">
                    <w:rPr>
                      <w:rFonts w:ascii="Arial" w:eastAsia="Arial" w:hAnsi="Arial" w:cs="Arial"/>
                      <w:sz w:val="16"/>
                      <w:szCs w:val="16"/>
                      <w:lang w:eastAsia="uk-UA"/>
                    </w:rPr>
                    <w:t>According to the European Environment Agency (EEA), air pollution is the environmental problem in Europe that causes the greatest harm to people's health. Pollution is one of the most common causes of cancer and other deadly diseases.</w:t>
                  </w:r>
                </w:p>
                <w:p w14:paraId="6DF44E8E" w14:textId="77777777" w:rsidR="00442474" w:rsidRPr="00442474" w:rsidRDefault="00442474" w:rsidP="00442474">
                  <w:pPr>
                    <w:spacing w:before="0" w:after="0"/>
                    <w:rPr>
                      <w:rFonts w:ascii="Arial" w:eastAsia="Arial" w:hAnsi="Arial" w:cs="Arial"/>
                      <w:sz w:val="16"/>
                      <w:szCs w:val="16"/>
                      <w:lang w:eastAsia="uk-UA"/>
                    </w:rPr>
                  </w:pPr>
                </w:p>
                <w:p w14:paraId="50769D6A" w14:textId="77777777" w:rsidR="00442474" w:rsidRPr="00442474" w:rsidRDefault="00442474" w:rsidP="00442474">
                  <w:pPr>
                    <w:spacing w:before="0" w:after="0"/>
                    <w:rPr>
                      <w:rFonts w:ascii="Arial" w:eastAsia="Arial" w:hAnsi="Arial" w:cs="Arial"/>
                      <w:sz w:val="16"/>
                      <w:szCs w:val="16"/>
                      <w:lang w:eastAsia="uk-UA"/>
                    </w:rPr>
                  </w:pPr>
                  <w:r w:rsidRPr="00442474">
                    <w:rPr>
                      <w:rFonts w:ascii="Arial" w:eastAsia="Arial" w:hAnsi="Arial" w:cs="Arial"/>
                      <w:sz w:val="16"/>
                      <w:szCs w:val="16"/>
                      <w:lang w:eastAsia="uk-UA"/>
                    </w:rPr>
                    <w:t>The rationale for road pricing is that driving in urban areas contributes more to congestion and pollution than driving outside urban areas. Therefore, it should cost more to drive in urban areas, especially during rush hour. Electric cars pollute less than diesel and petrol cars, but contribute just as much to congestion and wear and tear on the roads.</w:t>
                  </w:r>
                </w:p>
                <w:p w14:paraId="7181C0D9" w14:textId="77777777" w:rsidR="00442474" w:rsidRPr="00442474" w:rsidRDefault="00442474" w:rsidP="00442474">
                  <w:pPr>
                    <w:spacing w:before="0" w:after="0"/>
                    <w:rPr>
                      <w:rFonts w:ascii="Arial" w:eastAsia="Arial" w:hAnsi="Arial" w:cs="Arial"/>
                      <w:sz w:val="16"/>
                      <w:szCs w:val="16"/>
                      <w:lang w:eastAsia="uk-UA"/>
                    </w:rPr>
                  </w:pPr>
                </w:p>
                <w:p w14:paraId="19D040C4"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sz w:val="16"/>
                      <w:szCs w:val="16"/>
                      <w:lang w:eastAsia="uk-UA"/>
                    </w:rPr>
                    <w:t>The introduction of road pricing will make it more expensive to drive in urban areas, resulting in less traffic, congestion and air pollution. This has been seen in practice in several cities that have adopted similar measures. For example, traffic was reduced by between 20 and 30 percent in London, Milan and Stockholm after the introduction of a congestion charge.</w:t>
                  </w:r>
                </w:p>
                <w:p w14:paraId="65516376" w14:textId="77777777" w:rsidR="00442474" w:rsidRPr="00442474" w:rsidRDefault="00442474" w:rsidP="00442474">
                  <w:pPr>
                    <w:spacing w:before="0" w:after="0"/>
                    <w:rPr>
                      <w:rFonts w:ascii="Arial" w:eastAsia="Arial" w:hAnsi="Arial" w:cs="Arial"/>
                      <w:sz w:val="16"/>
                      <w:szCs w:val="16"/>
                      <w:lang w:eastAsia="uk-UA"/>
                    </w:rPr>
                  </w:pPr>
                  <w:r w:rsidRPr="00442474">
                    <w:rPr>
                      <w:rFonts w:ascii="Arial" w:eastAsia="Arial" w:hAnsi="Arial" w:cs="Arial"/>
                      <w:sz w:val="16"/>
                      <w:szCs w:val="16"/>
                      <w:lang w:eastAsia="uk-UA"/>
                    </w:rPr>
                    <w:t>Revenues from direct and indirect taxes can be used to finance public services. This also applies to the income from road pricing.</w:t>
                  </w:r>
                </w:p>
                <w:p w14:paraId="7E6191E9" w14:textId="77777777" w:rsidR="00442474" w:rsidRPr="00442474" w:rsidRDefault="00442474" w:rsidP="00442474">
                  <w:pPr>
                    <w:spacing w:before="0" w:after="0"/>
                    <w:rPr>
                      <w:rFonts w:ascii="Arial" w:eastAsia="Arial" w:hAnsi="Arial" w:cs="Arial"/>
                      <w:sz w:val="16"/>
                      <w:szCs w:val="16"/>
                      <w:lang w:eastAsia="uk-UA"/>
                    </w:rPr>
                  </w:pPr>
                </w:p>
                <w:p w14:paraId="00279501" w14:textId="77777777" w:rsidR="00442474" w:rsidRPr="00442474" w:rsidRDefault="00442474" w:rsidP="00442474">
                  <w:pPr>
                    <w:spacing w:before="0" w:after="0"/>
                    <w:rPr>
                      <w:rFonts w:ascii="Arial" w:eastAsia="Arial" w:hAnsi="Arial" w:cs="Arial"/>
                      <w:sz w:val="16"/>
                      <w:szCs w:val="16"/>
                      <w:lang w:eastAsia="uk-UA"/>
                    </w:rPr>
                  </w:pPr>
                  <w:r w:rsidRPr="00442474">
                    <w:rPr>
                      <w:rFonts w:ascii="Arial" w:eastAsia="Arial" w:hAnsi="Arial" w:cs="Arial"/>
                      <w:sz w:val="16"/>
                      <w:szCs w:val="16"/>
                      <w:lang w:eastAsia="uk-UA"/>
                    </w:rPr>
                    <w:t>If the revenues from road pricing are transferred to the national budget, the politicians in the Storting will spend this money on what they believe is most important.</w:t>
                  </w:r>
                </w:p>
                <w:p w14:paraId="098BF67F" w14:textId="77777777" w:rsidR="00442474" w:rsidRPr="00442474" w:rsidRDefault="00442474" w:rsidP="00442474">
                  <w:pPr>
                    <w:spacing w:before="0" w:after="0"/>
                    <w:rPr>
                      <w:rFonts w:ascii="Arial" w:eastAsia="Arial" w:hAnsi="Arial" w:cs="Arial"/>
                      <w:sz w:val="16"/>
                      <w:szCs w:val="16"/>
                      <w:lang w:eastAsia="uk-UA"/>
                    </w:rPr>
                  </w:pPr>
                </w:p>
                <w:p w14:paraId="597C2347" w14:textId="77777777" w:rsidR="00442474" w:rsidRPr="00442474" w:rsidRDefault="00442474" w:rsidP="00442474">
                  <w:pPr>
                    <w:spacing w:before="0" w:after="0"/>
                    <w:rPr>
                      <w:rFonts w:ascii="Arial" w:eastAsia="Arial" w:hAnsi="Arial" w:cs="Arial"/>
                      <w:sz w:val="16"/>
                      <w:szCs w:val="16"/>
                      <w:lang w:eastAsia="uk-UA"/>
                    </w:rPr>
                  </w:pPr>
                  <w:r w:rsidRPr="00442474">
                    <w:rPr>
                      <w:rFonts w:ascii="Arial" w:eastAsia="Arial" w:hAnsi="Arial" w:cs="Arial"/>
                      <w:sz w:val="16"/>
                      <w:szCs w:val="16"/>
                      <w:lang w:eastAsia="uk-UA"/>
                    </w:rPr>
                    <w:t>For example, it will be possible to improve public infrastructure or public services such as education, care for children, the elderly and health. The money can also be used for transport purposes such as roads or public transport if politicians prioritise this.</w:t>
                  </w:r>
                </w:p>
                <w:p w14:paraId="0A624B68" w14:textId="77777777" w:rsidR="00442474" w:rsidRPr="00442474" w:rsidRDefault="00442474" w:rsidP="00442474">
                  <w:pPr>
                    <w:spacing w:before="0" w:after="0"/>
                    <w:rPr>
                      <w:rFonts w:ascii="Arial" w:eastAsia="Arial" w:hAnsi="Arial" w:cs="Arial"/>
                      <w:sz w:val="16"/>
                      <w:szCs w:val="16"/>
                      <w:lang w:eastAsia="uk-UA"/>
                    </w:rPr>
                  </w:pPr>
                </w:p>
                <w:p w14:paraId="77F37931"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sz w:val="16"/>
                      <w:szCs w:val="16"/>
                      <w:lang w:eastAsia="uk-UA"/>
                    </w:rPr>
                    <w:t>If the introduction of road pricing results in higher revenues for the state, it will also make it possible to lower other taxes and fees.</w:t>
                  </w:r>
                </w:p>
                <w:p w14:paraId="527D57A4"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sz w:val="16"/>
                      <w:szCs w:val="16"/>
                      <w:lang w:eastAsia="uk-UA"/>
                    </w:rPr>
                    <w:t>Today, many people have to pay tolls on daily journeys. You have previously described a journey with the purpose {{\reise_form.a}}. You said you're traveling with {{\reise_trmid.a}}, and that your journey is during rush hour.</w:t>
                  </w:r>
                </w:p>
                <w:p w14:paraId="2D981EBF"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sz w:val="16"/>
                      <w:szCs w:val="16"/>
                      <w:lang w:eastAsia="uk-UA"/>
                    </w:rPr>
                    <w:t>Today, many people have to pay tolls on daily journeys. You have previously described a journey with the purpose {{\reise_form.a}}. You said you're traveling with {{\reise_trmid.a}}, and that your journey is outside rush hour.</w:t>
                  </w:r>
                </w:p>
                <w:p w14:paraId="3FE05C01"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sz w:val="16"/>
                      <w:szCs w:val="16"/>
                      <w:lang w:eastAsia="uk-UA"/>
                    </w:rPr>
                    <w:t>You said the car is a {{\bil_type.a}}. If you travel with this car on this journey today, according to Fremtind's toll calculator, you will pay {{\api_kall.a.2}} kroner with a tag.</w:t>
                  </w:r>
                </w:p>
                <w:p w14:paraId="1D366B4E"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sz w:val="16"/>
                      <w:szCs w:val="16"/>
                      <w:lang w:eastAsia="uk-UA"/>
                    </w:rPr>
                    <w:t>If you had travelled by car on this journey today, according to Fremtind's toll calculator, you would have paid {{\api_kall.a.2}} kroner with a tag.</w:t>
                  </w:r>
                </w:p>
                <w:p w14:paraId="4BBF5A1D" w14:textId="77777777" w:rsidR="00442474" w:rsidRPr="00442474" w:rsidRDefault="00442474" w:rsidP="00442474">
                  <w:pPr>
                    <w:spacing w:before="0" w:after="0"/>
                    <w:rPr>
                      <w:rFonts w:ascii="Arial" w:eastAsia="Arial" w:hAnsi="Arial" w:cs="Arial"/>
                      <w:sz w:val="16"/>
                      <w:szCs w:val="16"/>
                      <w:lang w:eastAsia="uk-UA"/>
                    </w:rPr>
                  </w:pPr>
                  <w:r w:rsidRPr="00442474">
                    <w:rPr>
                      <w:rFonts w:ascii="Arial" w:eastAsia="Arial" w:hAnsi="Arial" w:cs="Arial"/>
                      <w:sz w:val="16"/>
                      <w:szCs w:val="16"/>
                      <w:lang w:eastAsia="uk-UA"/>
                    </w:rPr>
                    <w:t>If road pricing is introduced as we have described, you will not pay tolls.</w:t>
                  </w:r>
                </w:p>
                <w:p w14:paraId="06F0EF05" w14:textId="77777777" w:rsidR="00442474" w:rsidRPr="00442474" w:rsidRDefault="00442474" w:rsidP="00442474">
                  <w:pPr>
                    <w:spacing w:before="0" w:after="0"/>
                    <w:rPr>
                      <w:rFonts w:ascii="Arial" w:eastAsia="Arial" w:hAnsi="Arial" w:cs="Arial"/>
                      <w:sz w:val="16"/>
                      <w:szCs w:val="16"/>
                      <w:lang w:eastAsia="uk-UA"/>
                    </w:rPr>
                  </w:pPr>
                </w:p>
                <w:p w14:paraId="640E362E" w14:textId="77777777" w:rsidR="00442474" w:rsidRPr="00442474" w:rsidRDefault="00442474" w:rsidP="00442474">
                  <w:pPr>
                    <w:spacing w:before="0" w:after="0"/>
                    <w:rPr>
                      <w:rFonts w:ascii="Arial" w:eastAsia="Arial" w:hAnsi="Arial" w:cs="Arial"/>
                      <w:sz w:val="16"/>
                      <w:szCs w:val="16"/>
                      <w:lang w:eastAsia="uk-UA"/>
                    </w:rPr>
                  </w:pPr>
                  <w:r w:rsidRPr="00442474">
                    <w:rPr>
                      <w:rFonts w:ascii="Arial" w:eastAsia="Arial" w:hAnsi="Arial" w:cs="Arial"/>
                      <w:sz w:val="16"/>
                      <w:szCs w:val="16"/>
                      <w:lang w:eastAsia="uk-UA"/>
                    </w:rPr>
                    <w:t>An advantage of road pricing is that one pays based on how much one drives, it does not matter whether one passes a toll plaza or not. This means that everyone who drives a car is involved in sharing the bill and that the tax affects less randomly.</w:t>
                  </w:r>
                </w:p>
                <w:p w14:paraId="104178BA" w14:textId="77777777" w:rsidR="00442474" w:rsidRPr="00442474" w:rsidRDefault="00442474" w:rsidP="00442474">
                  <w:pPr>
                    <w:spacing w:before="0" w:after="0"/>
                    <w:rPr>
                      <w:rFonts w:ascii="Arial" w:eastAsia="Arial" w:hAnsi="Arial" w:cs="Arial"/>
                      <w:sz w:val="16"/>
                      <w:szCs w:val="16"/>
                      <w:lang w:eastAsia="uk-UA"/>
                    </w:rPr>
                  </w:pPr>
                </w:p>
                <w:p w14:paraId="3AC12E45"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sz w:val="16"/>
                      <w:szCs w:val="16"/>
                      <w:lang w:eastAsia="uk-UA"/>
                    </w:rPr>
                    <w:t>Therefore, road pricing is generally seen as fairer than tolls and fuel taxes. Everyone has to pay something, and one pays for what driving costs society.</w:t>
                  </w:r>
                </w:p>
              </w:tc>
            </w:tr>
          </w:tbl>
          <w:p w14:paraId="740EFE97" w14:textId="77777777" w:rsidR="00442474" w:rsidRPr="00442474" w:rsidRDefault="00442474" w:rsidP="00442474">
            <w:pPr>
              <w:spacing w:before="0" w:after="0"/>
              <w:rPr>
                <w:rFonts w:ascii="Times New Roman" w:hAnsi="Times New Roman"/>
                <w:sz w:val="16"/>
                <w:szCs w:val="16"/>
                <w:lang w:eastAsia="uk-UA"/>
              </w:rPr>
            </w:pPr>
          </w:p>
        </w:tc>
      </w:tr>
    </w:tbl>
    <w:p w14:paraId="74DE746F" w14:textId="77777777" w:rsidR="00442474" w:rsidRPr="00442474" w:rsidRDefault="00442474" w:rsidP="00442474">
      <w:pPr>
        <w:spacing w:before="0" w:after="0"/>
        <w:rPr>
          <w:rFonts w:ascii="Times New Roman" w:eastAsia="Times New Roman" w:hAnsi="Times New Roman" w:cs="Times New Roman"/>
          <w:sz w:val="16"/>
          <w:szCs w:val="16"/>
          <w:lang w:eastAsia="uk-UA"/>
        </w:rPr>
      </w:pPr>
    </w:p>
    <w:p w14:paraId="1525BC0A" w14:textId="77777777" w:rsidR="00442474" w:rsidRPr="00442474" w:rsidRDefault="00442474" w:rsidP="00442474">
      <w:pPr>
        <w:spacing w:before="0" w:after="0"/>
        <w:rPr>
          <w:rFonts w:ascii="Times New Roman" w:eastAsia="Times New Roman" w:hAnsi="Times New Roman" w:cs="Times New Roman"/>
          <w:sz w:val="16"/>
          <w:szCs w:val="16"/>
          <w:lang w:eastAsia="uk-UA"/>
        </w:rPr>
      </w:pPr>
    </w:p>
    <w:tbl>
      <w:tblPr>
        <w:tblStyle w:val="TableGrid1"/>
        <w:tblW w:w="0" w:type="auto"/>
        <w:tblLayout w:type="fixed"/>
        <w:tblLook w:val="04A0" w:firstRow="1" w:lastRow="0" w:firstColumn="1" w:lastColumn="0" w:noHBand="0" w:noVBand="1"/>
      </w:tblPr>
      <w:tblGrid>
        <w:gridCol w:w="10506"/>
      </w:tblGrid>
      <w:tr w:rsidR="00442474" w:rsidRPr="00442474" w14:paraId="36C23C75" w14:textId="77777777" w:rsidTr="00904D91">
        <w:trPr>
          <w:tblHeader/>
        </w:trPr>
        <w:tc>
          <w:tcPr>
            <w:tcW w:w="10506" w:type="dxa"/>
            <w:shd w:val="clear" w:color="auto" w:fill="2884F2"/>
            <w:tcMar>
              <w:top w:w="0" w:type="dxa"/>
              <w:left w:w="0" w:type="dxa"/>
              <w:bottom w:w="0" w:type="dxa"/>
              <w:right w:w="0" w:type="dxa"/>
            </w:tcMar>
          </w:tcPr>
          <w:tbl>
            <w:tblPr>
              <w:tblStyle w:val="TableGrid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0496"/>
            </w:tblGrid>
            <w:tr w:rsidR="00442474" w:rsidRPr="00442474" w14:paraId="47490F0C" w14:textId="77777777" w:rsidTr="00904D91">
              <w:tc>
                <w:tcPr>
                  <w:tcW w:w="10506" w:type="dxa"/>
                  <w:tcMar>
                    <w:top w:w="100" w:type="dxa"/>
                    <w:left w:w="100" w:type="dxa"/>
                    <w:bottom w:w="100" w:type="dxa"/>
                    <w:right w:w="100" w:type="dxa"/>
                  </w:tcMar>
                </w:tcPr>
                <w:p w14:paraId="63AB8CE5"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b/>
                      <w:sz w:val="16"/>
                      <w:szCs w:val="16"/>
                      <w:lang w:eastAsia="uk-UA"/>
                    </w:rPr>
                    <w:lastRenderedPageBreak/>
                    <w:t>Information</w:t>
                  </w:r>
                </w:p>
              </w:tc>
            </w:tr>
          </w:tbl>
          <w:p w14:paraId="58D321BD" w14:textId="77777777" w:rsidR="00442474" w:rsidRPr="00442474" w:rsidRDefault="00442474" w:rsidP="00442474">
            <w:pPr>
              <w:spacing w:before="0" w:after="0"/>
              <w:rPr>
                <w:rFonts w:ascii="Times New Roman" w:hAnsi="Times New Roman"/>
                <w:sz w:val="16"/>
                <w:szCs w:val="16"/>
                <w:lang w:eastAsia="uk-UA"/>
              </w:rPr>
            </w:pPr>
          </w:p>
        </w:tc>
      </w:tr>
      <w:tr w:rsidR="00442474" w:rsidRPr="00442474" w14:paraId="7982FCE5" w14:textId="77777777" w:rsidTr="00904D91">
        <w:tc>
          <w:tcPr>
            <w:tcW w:w="10506" w:type="dxa"/>
            <w:tcMar>
              <w:top w:w="0" w:type="dxa"/>
              <w:left w:w="0" w:type="dxa"/>
              <w:bottom w:w="0" w:type="dxa"/>
              <w:right w:w="0" w:type="dxa"/>
            </w:tcMar>
          </w:tcPr>
          <w:tbl>
            <w:tblPr>
              <w:tblStyle w:val="TableGrid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0496"/>
            </w:tblGrid>
            <w:tr w:rsidR="00442474" w:rsidRPr="00442474" w14:paraId="707F888D" w14:textId="77777777" w:rsidTr="00904D91">
              <w:tc>
                <w:tcPr>
                  <w:tcW w:w="10506" w:type="dxa"/>
                  <w:tcMar>
                    <w:top w:w="100" w:type="dxa"/>
                    <w:left w:w="100" w:type="dxa"/>
                    <w:bottom w:w="100" w:type="dxa"/>
                    <w:right w:w="100" w:type="dxa"/>
                  </w:tcMar>
                </w:tcPr>
                <w:p w14:paraId="54962474"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sz w:val="16"/>
                      <w:szCs w:val="16"/>
                      <w:lang w:eastAsia="uk-UA"/>
                    </w:rPr>
                    <w:t>In the following questions, you will be asked to choose between different road pricing systems with different prices and use of revenue.</w:t>
                  </w:r>
                </w:p>
                <w:p w14:paraId="1F0148B7"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sz w:val="16"/>
                      <w:szCs w:val="16"/>
                      <w:lang w:eastAsia="uk-UA"/>
                    </w:rPr>
                    <w:t>You can choose between two different road pricing options (A or B), where their characteristics vary.</w:t>
                  </w:r>
                </w:p>
                <w:p w14:paraId="0F4F4E67"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sz w:val="16"/>
                      <w:szCs w:val="16"/>
                      <w:lang w:eastAsia="uk-UA"/>
                    </w:rPr>
                    <w:t>You can also choose neither of the two options, that is, you prefer to keep the current fee system.</w:t>
                  </w:r>
                </w:p>
              </w:tc>
            </w:tr>
          </w:tbl>
          <w:p w14:paraId="67A67FD5" w14:textId="77777777" w:rsidR="00442474" w:rsidRPr="00442474" w:rsidRDefault="00442474" w:rsidP="00442474">
            <w:pPr>
              <w:spacing w:before="0" w:after="0"/>
              <w:rPr>
                <w:rFonts w:ascii="Times New Roman" w:hAnsi="Times New Roman"/>
                <w:sz w:val="16"/>
                <w:szCs w:val="16"/>
                <w:lang w:eastAsia="uk-UA"/>
              </w:rPr>
            </w:pPr>
          </w:p>
        </w:tc>
      </w:tr>
    </w:tbl>
    <w:p w14:paraId="312CDA53" w14:textId="77777777" w:rsidR="00442474" w:rsidRPr="00442474" w:rsidRDefault="00442474" w:rsidP="00442474">
      <w:pPr>
        <w:spacing w:before="0" w:after="0"/>
        <w:rPr>
          <w:rFonts w:ascii="Times New Roman" w:eastAsia="Times New Roman" w:hAnsi="Times New Roman" w:cs="Times New Roman"/>
          <w:sz w:val="16"/>
          <w:szCs w:val="16"/>
          <w:lang w:eastAsia="uk-UA"/>
        </w:rPr>
      </w:pPr>
    </w:p>
    <w:p w14:paraId="20C062D1" w14:textId="77777777" w:rsidR="00442474" w:rsidRPr="00442474" w:rsidRDefault="00442474" w:rsidP="00442474">
      <w:pPr>
        <w:spacing w:before="0" w:after="0"/>
        <w:rPr>
          <w:rFonts w:ascii="Arial" w:eastAsia="Arial" w:hAnsi="Arial" w:cs="Arial"/>
          <w:sz w:val="16"/>
          <w:szCs w:val="16"/>
          <w:lang w:eastAsia="uk-UA"/>
        </w:rPr>
      </w:pPr>
      <w:r w:rsidRPr="00442474">
        <w:rPr>
          <w:rFonts w:ascii="Arial" w:eastAsia="Arial" w:hAnsi="Arial" w:cs="Arial"/>
          <w:sz w:val="16"/>
          <w:szCs w:val="16"/>
          <w:lang w:eastAsia="uk-UA"/>
        </w:rPr>
        <w:t>--- CHOICE EXPERIMENT ----</w:t>
      </w:r>
    </w:p>
    <w:p w14:paraId="0F9BBC67" w14:textId="77777777" w:rsidR="00442474" w:rsidRPr="00442474" w:rsidRDefault="00442474" w:rsidP="00442474">
      <w:pPr>
        <w:spacing w:before="0" w:after="0"/>
        <w:rPr>
          <w:rFonts w:ascii="Times New Roman" w:eastAsia="Times New Roman" w:hAnsi="Times New Roman" w:cs="Times New Roman"/>
          <w:sz w:val="16"/>
          <w:szCs w:val="16"/>
          <w:lang w:eastAsia="uk-UA"/>
        </w:rPr>
      </w:pPr>
    </w:p>
    <w:tbl>
      <w:tblPr>
        <w:tblStyle w:val="TableGrid1"/>
        <w:tblW w:w="0" w:type="auto"/>
        <w:tblBorders>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10506"/>
      </w:tblGrid>
      <w:tr w:rsidR="00442474" w:rsidRPr="00442474" w14:paraId="0B17504E" w14:textId="77777777" w:rsidTr="00904D91">
        <w:trPr>
          <w:tblHeader/>
        </w:trPr>
        <w:tc>
          <w:tcPr>
            <w:tcW w:w="10506" w:type="dxa"/>
            <w:tcMar>
              <w:top w:w="0" w:type="dxa"/>
              <w:left w:w="0" w:type="dxa"/>
              <w:bottom w:w="0" w:type="dxa"/>
              <w:right w:w="0" w:type="dxa"/>
            </w:tcMar>
          </w:tcPr>
          <w:tbl>
            <w:tblPr>
              <w:tblStyle w:val="TableGrid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75"/>
              <w:gridCol w:w="8921"/>
            </w:tblGrid>
            <w:tr w:rsidR="00442474" w:rsidRPr="00442474" w14:paraId="6B020F15" w14:textId="77777777" w:rsidTr="00904D91">
              <w:tc>
                <w:tcPr>
                  <w:tcW w:w="1576" w:type="dxa"/>
                  <w:tcBorders>
                    <w:bottom w:val="single" w:sz="4" w:space="0" w:color="auto"/>
                    <w:right w:val="single" w:sz="4" w:space="0" w:color="auto"/>
                  </w:tcBorders>
                  <w:shd w:val="clear" w:color="auto" w:fill="62EFD3"/>
                  <w:tcMar>
                    <w:top w:w="60" w:type="dxa"/>
                    <w:left w:w="60" w:type="dxa"/>
                    <w:bottom w:w="60" w:type="dxa"/>
                    <w:right w:w="60" w:type="dxa"/>
                  </w:tcMar>
                </w:tcPr>
                <w:p w14:paraId="6497720A"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b/>
                      <w:sz w:val="16"/>
                      <w:szCs w:val="16"/>
                      <w:lang w:eastAsia="uk-UA"/>
                    </w:rPr>
                    <w:t>valg_hensyn</w:t>
                  </w:r>
                </w:p>
              </w:tc>
              <w:tc>
                <w:tcPr>
                  <w:tcW w:w="8930" w:type="dxa"/>
                  <w:tcBorders>
                    <w:bottom w:val="single" w:sz="4" w:space="0" w:color="auto"/>
                  </w:tcBorders>
                  <w:shd w:val="clear" w:color="auto" w:fill="62EFD3"/>
                  <w:tcMar>
                    <w:top w:w="0" w:type="dxa"/>
                    <w:left w:w="60" w:type="dxa"/>
                    <w:bottom w:w="0" w:type="dxa"/>
                    <w:right w:w="0" w:type="dxa"/>
                  </w:tcMar>
                </w:tcPr>
                <w:p w14:paraId="20FED36F" w14:textId="77777777" w:rsidR="00442474" w:rsidRPr="00442474" w:rsidRDefault="00442474" w:rsidP="00442474">
                  <w:pPr>
                    <w:keepNext/>
                    <w:spacing w:before="0" w:after="0"/>
                    <w:outlineLvl w:val="0"/>
                    <w:rPr>
                      <w:rFonts w:ascii="Arial" w:hAnsi="Arial" w:cs="Arial"/>
                      <w:b/>
                      <w:bCs/>
                      <w:kern w:val="32"/>
                      <w:sz w:val="16"/>
                      <w:szCs w:val="16"/>
                      <w:lang w:eastAsia="uk-UA"/>
                    </w:rPr>
                  </w:pPr>
                  <w:r w:rsidRPr="00442474">
                    <w:rPr>
                      <w:rFonts w:ascii="Arial" w:eastAsia="Arial" w:hAnsi="Arial" w:cs="Arial"/>
                      <w:b/>
                      <w:bCs/>
                      <w:kern w:val="32"/>
                      <w:sz w:val="16"/>
                      <w:szCs w:val="16"/>
                      <w:lang w:eastAsia="uk-UA"/>
                    </w:rPr>
                    <w:t>Did you take the following into account when choosing between the options?</w:t>
                  </w:r>
                </w:p>
              </w:tc>
            </w:tr>
          </w:tbl>
          <w:p w14:paraId="49097697" w14:textId="77777777" w:rsidR="00442474" w:rsidRPr="00442474" w:rsidRDefault="00442474" w:rsidP="00442474">
            <w:pPr>
              <w:spacing w:before="0" w:after="0"/>
              <w:rPr>
                <w:rFonts w:ascii="Times New Roman" w:hAnsi="Times New Roman"/>
                <w:sz w:val="16"/>
                <w:szCs w:val="16"/>
                <w:lang w:eastAsia="uk-UA"/>
              </w:rPr>
            </w:pPr>
          </w:p>
        </w:tc>
      </w:tr>
      <w:tr w:rsidR="00442474" w:rsidRPr="00442474" w14:paraId="53850CCF" w14:textId="77777777" w:rsidTr="00904D91">
        <w:tc>
          <w:tcPr>
            <w:tcW w:w="10506" w:type="dxa"/>
            <w:tcMar>
              <w:top w:w="0" w:type="dxa"/>
              <w:left w:w="0" w:type="dxa"/>
              <w:bottom w:w="0" w:type="dxa"/>
              <w:right w:w="0" w:type="dxa"/>
            </w:tcMar>
          </w:tcPr>
          <w:tbl>
            <w:tblPr>
              <w:tblStyle w:val="TableGrid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258"/>
              <w:gridCol w:w="1399"/>
              <w:gridCol w:w="1399"/>
              <w:gridCol w:w="440"/>
            </w:tblGrid>
            <w:tr w:rsidR="00442474" w:rsidRPr="00442474" w14:paraId="155A8446" w14:textId="77777777" w:rsidTr="00904D91">
              <w:tc>
                <w:tcPr>
                  <w:tcW w:w="7266" w:type="dxa"/>
                </w:tcPr>
                <w:p w14:paraId="187084D3" w14:textId="77777777" w:rsidR="00442474" w:rsidRPr="00442474" w:rsidRDefault="00442474" w:rsidP="00442474">
                  <w:pPr>
                    <w:spacing w:before="0" w:after="0"/>
                    <w:rPr>
                      <w:rFonts w:ascii="Times New Roman" w:hAnsi="Times New Roman"/>
                      <w:sz w:val="16"/>
                      <w:szCs w:val="16"/>
                      <w:lang w:eastAsia="uk-UA"/>
                    </w:rPr>
                  </w:pPr>
                </w:p>
              </w:tc>
              <w:tc>
                <w:tcPr>
                  <w:tcW w:w="1400" w:type="dxa"/>
                  <w:tcMar>
                    <w:top w:w="40" w:type="dxa"/>
                    <w:left w:w="40" w:type="dxa"/>
                    <w:bottom w:w="40" w:type="dxa"/>
                    <w:right w:w="40" w:type="dxa"/>
                  </w:tcMar>
                  <w:vAlign w:val="center"/>
                </w:tcPr>
                <w:p w14:paraId="2FA446E1" w14:textId="77777777" w:rsidR="00442474" w:rsidRPr="00442474" w:rsidRDefault="00442474" w:rsidP="00442474">
                  <w:pPr>
                    <w:spacing w:before="0" w:after="0"/>
                    <w:jc w:val="center"/>
                    <w:rPr>
                      <w:rFonts w:ascii="Times New Roman" w:hAnsi="Times New Roman"/>
                      <w:sz w:val="16"/>
                      <w:szCs w:val="16"/>
                      <w:lang w:eastAsia="uk-UA"/>
                    </w:rPr>
                  </w:pPr>
                  <w:r w:rsidRPr="00442474">
                    <w:rPr>
                      <w:rFonts w:ascii="Arial" w:eastAsia="Arial" w:hAnsi="Arial" w:cs="Arial"/>
                      <w:sz w:val="16"/>
                      <w:szCs w:val="16"/>
                      <w:lang w:eastAsia="uk-UA"/>
                    </w:rPr>
                    <w:t>Yes</w:t>
                  </w:r>
                </w:p>
              </w:tc>
              <w:tc>
                <w:tcPr>
                  <w:tcW w:w="1400" w:type="dxa"/>
                  <w:tcMar>
                    <w:top w:w="40" w:type="dxa"/>
                    <w:left w:w="40" w:type="dxa"/>
                    <w:bottom w:w="40" w:type="dxa"/>
                    <w:right w:w="40" w:type="dxa"/>
                  </w:tcMar>
                  <w:vAlign w:val="center"/>
                </w:tcPr>
                <w:p w14:paraId="4C3FF05E" w14:textId="77777777" w:rsidR="00442474" w:rsidRPr="00442474" w:rsidRDefault="00442474" w:rsidP="00442474">
                  <w:pPr>
                    <w:spacing w:before="0" w:after="0"/>
                    <w:jc w:val="center"/>
                    <w:rPr>
                      <w:rFonts w:ascii="Times New Roman" w:hAnsi="Times New Roman"/>
                      <w:sz w:val="16"/>
                      <w:szCs w:val="16"/>
                      <w:lang w:eastAsia="uk-UA"/>
                    </w:rPr>
                  </w:pPr>
                  <w:r w:rsidRPr="00442474">
                    <w:rPr>
                      <w:rFonts w:ascii="Arial" w:eastAsia="Arial" w:hAnsi="Arial" w:cs="Arial"/>
                      <w:sz w:val="16"/>
                      <w:szCs w:val="16"/>
                      <w:lang w:eastAsia="uk-UA"/>
                    </w:rPr>
                    <w:t>No</w:t>
                  </w:r>
                </w:p>
              </w:tc>
              <w:tc>
                <w:tcPr>
                  <w:tcW w:w="440" w:type="dxa"/>
                </w:tcPr>
                <w:p w14:paraId="4BF51CB1" w14:textId="77777777" w:rsidR="00442474" w:rsidRPr="00442474" w:rsidRDefault="00442474" w:rsidP="00442474">
                  <w:pPr>
                    <w:spacing w:before="0" w:after="0"/>
                    <w:rPr>
                      <w:rFonts w:ascii="Times New Roman" w:hAnsi="Times New Roman"/>
                      <w:sz w:val="16"/>
                      <w:szCs w:val="16"/>
                      <w:lang w:eastAsia="uk-UA"/>
                    </w:rPr>
                  </w:pPr>
                </w:p>
              </w:tc>
            </w:tr>
            <w:tr w:rsidR="00442474" w:rsidRPr="00442474" w14:paraId="53A39107" w14:textId="77777777" w:rsidTr="00904D91">
              <w:tc>
                <w:tcPr>
                  <w:tcW w:w="7266" w:type="dxa"/>
                </w:tcPr>
                <w:p w14:paraId="4C914054" w14:textId="77777777" w:rsidR="00442474" w:rsidRPr="00442474" w:rsidRDefault="00442474" w:rsidP="00442474">
                  <w:pPr>
                    <w:spacing w:before="0" w:after="0"/>
                    <w:rPr>
                      <w:rFonts w:ascii="Times New Roman" w:hAnsi="Times New Roman"/>
                      <w:sz w:val="16"/>
                      <w:szCs w:val="16"/>
                      <w:lang w:eastAsia="uk-UA"/>
                    </w:rPr>
                  </w:pPr>
                </w:p>
              </w:tc>
              <w:tc>
                <w:tcPr>
                  <w:tcW w:w="1400" w:type="dxa"/>
                  <w:tcMar>
                    <w:top w:w="0" w:type="dxa"/>
                    <w:left w:w="0" w:type="dxa"/>
                    <w:bottom w:w="0" w:type="dxa"/>
                    <w:right w:w="0" w:type="dxa"/>
                  </w:tcMar>
                  <w:vAlign w:val="center"/>
                </w:tcPr>
                <w:p w14:paraId="7B5DBA9E" w14:textId="77777777" w:rsidR="00442474" w:rsidRPr="00442474" w:rsidRDefault="00442474" w:rsidP="00442474">
                  <w:pPr>
                    <w:spacing w:before="0" w:after="0"/>
                    <w:jc w:val="center"/>
                    <w:rPr>
                      <w:rFonts w:ascii="Times New Roman" w:hAnsi="Times New Roman"/>
                      <w:sz w:val="16"/>
                      <w:szCs w:val="16"/>
                      <w:lang w:eastAsia="uk-UA"/>
                    </w:rPr>
                  </w:pPr>
                  <w:r w:rsidRPr="00442474">
                    <w:rPr>
                      <w:rFonts w:ascii="Arial" w:eastAsia="Arial" w:hAnsi="Arial" w:cs="Arial"/>
                      <w:sz w:val="16"/>
                      <w:szCs w:val="16"/>
                      <w:lang w:eastAsia="uk-UA"/>
                    </w:rPr>
                    <w:t>1</w:t>
                  </w:r>
                </w:p>
              </w:tc>
              <w:tc>
                <w:tcPr>
                  <w:tcW w:w="1400" w:type="dxa"/>
                  <w:tcMar>
                    <w:top w:w="0" w:type="dxa"/>
                    <w:left w:w="0" w:type="dxa"/>
                    <w:bottom w:w="0" w:type="dxa"/>
                    <w:right w:w="0" w:type="dxa"/>
                  </w:tcMar>
                  <w:vAlign w:val="center"/>
                </w:tcPr>
                <w:p w14:paraId="55CD3303" w14:textId="77777777" w:rsidR="00442474" w:rsidRPr="00442474" w:rsidRDefault="00442474" w:rsidP="00442474">
                  <w:pPr>
                    <w:spacing w:before="0" w:after="0"/>
                    <w:jc w:val="center"/>
                    <w:rPr>
                      <w:rFonts w:ascii="Times New Roman" w:hAnsi="Times New Roman"/>
                      <w:sz w:val="16"/>
                      <w:szCs w:val="16"/>
                      <w:lang w:eastAsia="uk-UA"/>
                    </w:rPr>
                  </w:pPr>
                  <w:r w:rsidRPr="00442474">
                    <w:rPr>
                      <w:rFonts w:ascii="Arial" w:eastAsia="Arial" w:hAnsi="Arial" w:cs="Arial"/>
                      <w:sz w:val="16"/>
                      <w:szCs w:val="16"/>
                      <w:lang w:eastAsia="uk-UA"/>
                    </w:rPr>
                    <w:t>2</w:t>
                  </w:r>
                </w:p>
              </w:tc>
              <w:tc>
                <w:tcPr>
                  <w:tcW w:w="440" w:type="dxa"/>
                </w:tcPr>
                <w:p w14:paraId="3C2ADE6B" w14:textId="77777777" w:rsidR="00442474" w:rsidRPr="00442474" w:rsidRDefault="00442474" w:rsidP="00442474">
                  <w:pPr>
                    <w:spacing w:before="0" w:after="0"/>
                    <w:rPr>
                      <w:rFonts w:ascii="Times New Roman" w:hAnsi="Times New Roman"/>
                      <w:sz w:val="16"/>
                      <w:szCs w:val="16"/>
                      <w:lang w:eastAsia="uk-UA"/>
                    </w:rPr>
                  </w:pPr>
                </w:p>
              </w:tc>
            </w:tr>
            <w:tr w:rsidR="00442474" w:rsidRPr="00442474" w14:paraId="18C3CE51" w14:textId="77777777" w:rsidTr="00904D91">
              <w:tc>
                <w:tcPr>
                  <w:tcW w:w="7266" w:type="dxa"/>
                  <w:tcBorders>
                    <w:bottom w:val="single" w:sz="4" w:space="0" w:color="CCCCCC"/>
                  </w:tcBorders>
                  <w:tcMar>
                    <w:top w:w="40" w:type="dxa"/>
                    <w:left w:w="40" w:type="dxa"/>
                    <w:bottom w:w="40" w:type="dxa"/>
                    <w:right w:w="40" w:type="dxa"/>
                  </w:tcMar>
                  <w:vAlign w:val="center"/>
                </w:tcPr>
                <w:p w14:paraId="44FF916F"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sz w:val="16"/>
                      <w:szCs w:val="16"/>
                      <w:lang w:eastAsia="uk-UA"/>
                    </w:rPr>
                    <w:t>Price per kilometer in urban areas, rush hour</w:t>
                  </w:r>
                </w:p>
              </w:tc>
              <w:tc>
                <w:tcPr>
                  <w:tcW w:w="1400" w:type="dxa"/>
                  <w:tcBorders>
                    <w:bottom w:val="single" w:sz="4" w:space="0" w:color="CCCCCC"/>
                  </w:tcBorders>
                  <w:tcMar>
                    <w:top w:w="40" w:type="dxa"/>
                    <w:left w:w="40" w:type="dxa"/>
                    <w:bottom w:w="40" w:type="dxa"/>
                    <w:right w:w="40" w:type="dxa"/>
                  </w:tcMar>
                  <w:vAlign w:val="center"/>
                </w:tcPr>
                <w:tbl>
                  <w:tblPr>
                    <w:tblStyle w:val="TableGrid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00"/>
                  </w:tblGrid>
                  <w:tr w:rsidR="00442474" w:rsidRPr="00442474" w14:paraId="5F45DDA9" w14:textId="77777777" w:rsidTr="00904D91">
                    <w:trPr>
                      <w:jc w:val="center"/>
                    </w:trPr>
                    <w:tc>
                      <w:tcPr>
                        <w:tcW w:w="300" w:type="dxa"/>
                        <w:tcMar>
                          <w:top w:w="40" w:type="dxa"/>
                          <w:left w:w="40" w:type="dxa"/>
                          <w:bottom w:w="40" w:type="dxa"/>
                          <w:right w:w="40" w:type="dxa"/>
                        </w:tcMar>
                        <w:vAlign w:val="center"/>
                      </w:tcPr>
                      <w:p w14:paraId="1B7B2BA3" w14:textId="77777777" w:rsidR="00442474" w:rsidRPr="00442474" w:rsidRDefault="00442474" w:rsidP="00442474">
                        <w:pPr>
                          <w:spacing w:before="0" w:after="0"/>
                          <w:rPr>
                            <w:rFonts w:ascii="Times New Roman" w:hAnsi="Times New Roman"/>
                            <w:sz w:val="16"/>
                            <w:szCs w:val="16"/>
                            <w:lang w:eastAsia="uk-UA"/>
                          </w:rPr>
                        </w:pPr>
                        <w:r w:rsidRPr="00442474">
                          <w:rPr>
                            <w:rFonts w:ascii="Wingdings" w:eastAsia="Wingdings" w:hAnsi="Wingdings" w:cs="Wingdings"/>
                            <w:sz w:val="16"/>
                            <w:szCs w:val="16"/>
                            <w:lang w:eastAsia="uk-UA"/>
                          </w:rPr>
                          <w:t>¡</w:t>
                        </w:r>
                      </w:p>
                    </w:tc>
                  </w:tr>
                </w:tbl>
                <w:p w14:paraId="1655873F" w14:textId="77777777" w:rsidR="00442474" w:rsidRPr="00442474" w:rsidRDefault="00442474" w:rsidP="00442474">
                  <w:pPr>
                    <w:spacing w:before="0" w:after="0"/>
                    <w:rPr>
                      <w:rFonts w:ascii="Times New Roman" w:hAnsi="Times New Roman"/>
                      <w:sz w:val="16"/>
                      <w:szCs w:val="16"/>
                      <w:lang w:eastAsia="uk-UA"/>
                    </w:rPr>
                  </w:pPr>
                </w:p>
              </w:tc>
              <w:tc>
                <w:tcPr>
                  <w:tcW w:w="1400" w:type="dxa"/>
                  <w:tcBorders>
                    <w:bottom w:val="single" w:sz="4" w:space="0" w:color="CCCCCC"/>
                  </w:tcBorders>
                  <w:tcMar>
                    <w:top w:w="40" w:type="dxa"/>
                    <w:left w:w="40" w:type="dxa"/>
                    <w:bottom w:w="40" w:type="dxa"/>
                    <w:right w:w="40" w:type="dxa"/>
                  </w:tcMar>
                  <w:vAlign w:val="center"/>
                </w:tcPr>
                <w:tbl>
                  <w:tblPr>
                    <w:tblStyle w:val="TableGrid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00"/>
                  </w:tblGrid>
                  <w:tr w:rsidR="00442474" w:rsidRPr="00442474" w14:paraId="226C932A" w14:textId="77777777" w:rsidTr="00904D91">
                    <w:trPr>
                      <w:jc w:val="center"/>
                    </w:trPr>
                    <w:tc>
                      <w:tcPr>
                        <w:tcW w:w="300" w:type="dxa"/>
                        <w:tcMar>
                          <w:top w:w="40" w:type="dxa"/>
                          <w:left w:w="40" w:type="dxa"/>
                          <w:bottom w:w="40" w:type="dxa"/>
                          <w:right w:w="40" w:type="dxa"/>
                        </w:tcMar>
                        <w:vAlign w:val="center"/>
                      </w:tcPr>
                      <w:p w14:paraId="6A32301C" w14:textId="77777777" w:rsidR="00442474" w:rsidRPr="00442474" w:rsidRDefault="00442474" w:rsidP="00442474">
                        <w:pPr>
                          <w:spacing w:before="0" w:after="0"/>
                          <w:rPr>
                            <w:rFonts w:ascii="Times New Roman" w:hAnsi="Times New Roman"/>
                            <w:sz w:val="16"/>
                            <w:szCs w:val="16"/>
                            <w:lang w:eastAsia="uk-UA"/>
                          </w:rPr>
                        </w:pPr>
                        <w:r w:rsidRPr="00442474">
                          <w:rPr>
                            <w:rFonts w:ascii="Wingdings" w:eastAsia="Wingdings" w:hAnsi="Wingdings" w:cs="Wingdings"/>
                            <w:sz w:val="16"/>
                            <w:szCs w:val="16"/>
                            <w:lang w:eastAsia="uk-UA"/>
                          </w:rPr>
                          <w:t>¡</w:t>
                        </w:r>
                      </w:p>
                    </w:tc>
                  </w:tr>
                </w:tbl>
                <w:p w14:paraId="3A5688CD" w14:textId="77777777" w:rsidR="00442474" w:rsidRPr="00442474" w:rsidRDefault="00442474" w:rsidP="00442474">
                  <w:pPr>
                    <w:spacing w:before="0" w:after="0"/>
                    <w:rPr>
                      <w:rFonts w:ascii="Times New Roman" w:hAnsi="Times New Roman"/>
                      <w:sz w:val="16"/>
                      <w:szCs w:val="16"/>
                      <w:lang w:eastAsia="uk-UA"/>
                    </w:rPr>
                  </w:pPr>
                </w:p>
              </w:tc>
              <w:tc>
                <w:tcPr>
                  <w:tcW w:w="440" w:type="dxa"/>
                  <w:tcBorders>
                    <w:bottom w:val="single" w:sz="4" w:space="0" w:color="CCCCCC"/>
                  </w:tcBorders>
                  <w:tcMar>
                    <w:top w:w="40" w:type="dxa"/>
                    <w:left w:w="40" w:type="dxa"/>
                    <w:bottom w:w="40" w:type="dxa"/>
                    <w:right w:w="40" w:type="dxa"/>
                  </w:tcMar>
                  <w:vAlign w:val="center"/>
                </w:tcPr>
                <w:p w14:paraId="24CAF272"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sz w:val="16"/>
                      <w:szCs w:val="16"/>
                      <w:lang w:eastAsia="uk-UA"/>
                    </w:rPr>
                    <w:t>1</w:t>
                  </w:r>
                </w:p>
              </w:tc>
            </w:tr>
            <w:tr w:rsidR="00442474" w:rsidRPr="00442474" w14:paraId="4934CDE5" w14:textId="77777777" w:rsidTr="00904D91">
              <w:tc>
                <w:tcPr>
                  <w:tcW w:w="7266" w:type="dxa"/>
                  <w:tcBorders>
                    <w:bottom w:val="single" w:sz="4" w:space="0" w:color="CCCCCC"/>
                  </w:tcBorders>
                  <w:tcMar>
                    <w:top w:w="40" w:type="dxa"/>
                    <w:left w:w="40" w:type="dxa"/>
                    <w:bottom w:w="40" w:type="dxa"/>
                    <w:right w:w="40" w:type="dxa"/>
                  </w:tcMar>
                  <w:vAlign w:val="center"/>
                </w:tcPr>
                <w:p w14:paraId="2ACEB72B"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sz w:val="16"/>
                      <w:szCs w:val="16"/>
                      <w:lang w:eastAsia="uk-UA"/>
                    </w:rPr>
                    <w:t>Price per kilometre in urban areas, outside rush hour</w:t>
                  </w:r>
                </w:p>
              </w:tc>
              <w:tc>
                <w:tcPr>
                  <w:tcW w:w="1400" w:type="dxa"/>
                  <w:tcBorders>
                    <w:bottom w:val="single" w:sz="4" w:space="0" w:color="CCCCCC"/>
                  </w:tcBorders>
                  <w:tcMar>
                    <w:top w:w="40" w:type="dxa"/>
                    <w:left w:w="40" w:type="dxa"/>
                    <w:bottom w:w="40" w:type="dxa"/>
                    <w:right w:w="40" w:type="dxa"/>
                  </w:tcMar>
                  <w:vAlign w:val="center"/>
                </w:tcPr>
                <w:tbl>
                  <w:tblPr>
                    <w:tblStyle w:val="TableGrid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00"/>
                  </w:tblGrid>
                  <w:tr w:rsidR="00442474" w:rsidRPr="00442474" w14:paraId="0EC88445" w14:textId="77777777" w:rsidTr="00904D91">
                    <w:trPr>
                      <w:jc w:val="center"/>
                    </w:trPr>
                    <w:tc>
                      <w:tcPr>
                        <w:tcW w:w="300" w:type="dxa"/>
                        <w:tcMar>
                          <w:top w:w="40" w:type="dxa"/>
                          <w:left w:w="40" w:type="dxa"/>
                          <w:bottom w:w="40" w:type="dxa"/>
                          <w:right w:w="40" w:type="dxa"/>
                        </w:tcMar>
                        <w:vAlign w:val="center"/>
                      </w:tcPr>
                      <w:p w14:paraId="5755B9DF" w14:textId="77777777" w:rsidR="00442474" w:rsidRPr="00442474" w:rsidRDefault="00442474" w:rsidP="00442474">
                        <w:pPr>
                          <w:spacing w:before="0" w:after="0"/>
                          <w:rPr>
                            <w:rFonts w:ascii="Times New Roman" w:hAnsi="Times New Roman"/>
                            <w:sz w:val="16"/>
                            <w:szCs w:val="16"/>
                            <w:lang w:eastAsia="uk-UA"/>
                          </w:rPr>
                        </w:pPr>
                        <w:r w:rsidRPr="00442474">
                          <w:rPr>
                            <w:rFonts w:ascii="Wingdings" w:eastAsia="Wingdings" w:hAnsi="Wingdings" w:cs="Wingdings"/>
                            <w:sz w:val="16"/>
                            <w:szCs w:val="16"/>
                            <w:lang w:eastAsia="uk-UA"/>
                          </w:rPr>
                          <w:t>¡</w:t>
                        </w:r>
                      </w:p>
                    </w:tc>
                  </w:tr>
                </w:tbl>
                <w:p w14:paraId="3D86FFE4" w14:textId="77777777" w:rsidR="00442474" w:rsidRPr="00442474" w:rsidRDefault="00442474" w:rsidP="00442474">
                  <w:pPr>
                    <w:spacing w:before="0" w:after="0"/>
                    <w:rPr>
                      <w:rFonts w:ascii="Times New Roman" w:hAnsi="Times New Roman"/>
                      <w:sz w:val="16"/>
                      <w:szCs w:val="16"/>
                      <w:lang w:eastAsia="uk-UA"/>
                    </w:rPr>
                  </w:pPr>
                </w:p>
              </w:tc>
              <w:tc>
                <w:tcPr>
                  <w:tcW w:w="1400" w:type="dxa"/>
                  <w:tcBorders>
                    <w:bottom w:val="single" w:sz="4" w:space="0" w:color="CCCCCC"/>
                  </w:tcBorders>
                  <w:tcMar>
                    <w:top w:w="40" w:type="dxa"/>
                    <w:left w:w="40" w:type="dxa"/>
                    <w:bottom w:w="40" w:type="dxa"/>
                    <w:right w:w="40" w:type="dxa"/>
                  </w:tcMar>
                  <w:vAlign w:val="center"/>
                </w:tcPr>
                <w:tbl>
                  <w:tblPr>
                    <w:tblStyle w:val="TableGrid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00"/>
                  </w:tblGrid>
                  <w:tr w:rsidR="00442474" w:rsidRPr="00442474" w14:paraId="3067790B" w14:textId="77777777" w:rsidTr="00904D91">
                    <w:trPr>
                      <w:jc w:val="center"/>
                    </w:trPr>
                    <w:tc>
                      <w:tcPr>
                        <w:tcW w:w="300" w:type="dxa"/>
                        <w:tcMar>
                          <w:top w:w="40" w:type="dxa"/>
                          <w:left w:w="40" w:type="dxa"/>
                          <w:bottom w:w="40" w:type="dxa"/>
                          <w:right w:w="40" w:type="dxa"/>
                        </w:tcMar>
                        <w:vAlign w:val="center"/>
                      </w:tcPr>
                      <w:p w14:paraId="7F13A9D6" w14:textId="77777777" w:rsidR="00442474" w:rsidRPr="00442474" w:rsidRDefault="00442474" w:rsidP="00442474">
                        <w:pPr>
                          <w:spacing w:before="0" w:after="0"/>
                          <w:rPr>
                            <w:rFonts w:ascii="Times New Roman" w:hAnsi="Times New Roman"/>
                            <w:sz w:val="16"/>
                            <w:szCs w:val="16"/>
                            <w:lang w:eastAsia="uk-UA"/>
                          </w:rPr>
                        </w:pPr>
                        <w:r w:rsidRPr="00442474">
                          <w:rPr>
                            <w:rFonts w:ascii="Wingdings" w:eastAsia="Wingdings" w:hAnsi="Wingdings" w:cs="Wingdings"/>
                            <w:sz w:val="16"/>
                            <w:szCs w:val="16"/>
                            <w:lang w:eastAsia="uk-UA"/>
                          </w:rPr>
                          <w:t>¡</w:t>
                        </w:r>
                      </w:p>
                    </w:tc>
                  </w:tr>
                </w:tbl>
                <w:p w14:paraId="0C9B700B" w14:textId="77777777" w:rsidR="00442474" w:rsidRPr="00442474" w:rsidRDefault="00442474" w:rsidP="00442474">
                  <w:pPr>
                    <w:spacing w:before="0" w:after="0"/>
                    <w:rPr>
                      <w:rFonts w:ascii="Times New Roman" w:hAnsi="Times New Roman"/>
                      <w:sz w:val="16"/>
                      <w:szCs w:val="16"/>
                      <w:lang w:eastAsia="uk-UA"/>
                    </w:rPr>
                  </w:pPr>
                </w:p>
              </w:tc>
              <w:tc>
                <w:tcPr>
                  <w:tcW w:w="440" w:type="dxa"/>
                  <w:tcBorders>
                    <w:bottom w:val="single" w:sz="4" w:space="0" w:color="CCCCCC"/>
                  </w:tcBorders>
                  <w:tcMar>
                    <w:top w:w="40" w:type="dxa"/>
                    <w:left w:w="40" w:type="dxa"/>
                    <w:bottom w:w="40" w:type="dxa"/>
                    <w:right w:w="40" w:type="dxa"/>
                  </w:tcMar>
                  <w:vAlign w:val="center"/>
                </w:tcPr>
                <w:p w14:paraId="42260FB1"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sz w:val="16"/>
                      <w:szCs w:val="16"/>
                      <w:lang w:eastAsia="uk-UA"/>
                    </w:rPr>
                    <w:t>2</w:t>
                  </w:r>
                </w:p>
              </w:tc>
            </w:tr>
            <w:tr w:rsidR="00442474" w:rsidRPr="00442474" w14:paraId="6DBEA3CA" w14:textId="77777777" w:rsidTr="00904D91">
              <w:tc>
                <w:tcPr>
                  <w:tcW w:w="7266" w:type="dxa"/>
                  <w:tcBorders>
                    <w:bottom w:val="single" w:sz="4" w:space="0" w:color="CCCCCC"/>
                  </w:tcBorders>
                  <w:tcMar>
                    <w:top w:w="40" w:type="dxa"/>
                    <w:left w:w="40" w:type="dxa"/>
                    <w:bottom w:w="40" w:type="dxa"/>
                    <w:right w:w="40" w:type="dxa"/>
                  </w:tcMar>
                  <w:vAlign w:val="center"/>
                </w:tcPr>
                <w:p w14:paraId="09CBA6CE"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sz w:val="16"/>
                      <w:szCs w:val="16"/>
                      <w:lang w:eastAsia="uk-UA"/>
                    </w:rPr>
                    <w:t>Price per kilometre outside built-up areas</w:t>
                  </w:r>
                </w:p>
              </w:tc>
              <w:tc>
                <w:tcPr>
                  <w:tcW w:w="1400" w:type="dxa"/>
                  <w:tcBorders>
                    <w:bottom w:val="single" w:sz="4" w:space="0" w:color="CCCCCC"/>
                  </w:tcBorders>
                  <w:tcMar>
                    <w:top w:w="40" w:type="dxa"/>
                    <w:left w:w="40" w:type="dxa"/>
                    <w:bottom w:w="40" w:type="dxa"/>
                    <w:right w:w="40" w:type="dxa"/>
                  </w:tcMar>
                  <w:vAlign w:val="center"/>
                </w:tcPr>
                <w:tbl>
                  <w:tblPr>
                    <w:tblStyle w:val="TableGrid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00"/>
                  </w:tblGrid>
                  <w:tr w:rsidR="00442474" w:rsidRPr="00442474" w14:paraId="58F78D1C" w14:textId="77777777" w:rsidTr="00904D91">
                    <w:trPr>
                      <w:jc w:val="center"/>
                    </w:trPr>
                    <w:tc>
                      <w:tcPr>
                        <w:tcW w:w="300" w:type="dxa"/>
                        <w:tcMar>
                          <w:top w:w="40" w:type="dxa"/>
                          <w:left w:w="40" w:type="dxa"/>
                          <w:bottom w:w="40" w:type="dxa"/>
                          <w:right w:w="40" w:type="dxa"/>
                        </w:tcMar>
                        <w:vAlign w:val="center"/>
                      </w:tcPr>
                      <w:p w14:paraId="64CAF3CB" w14:textId="77777777" w:rsidR="00442474" w:rsidRPr="00442474" w:rsidRDefault="00442474" w:rsidP="00442474">
                        <w:pPr>
                          <w:spacing w:before="0" w:after="0"/>
                          <w:rPr>
                            <w:rFonts w:ascii="Times New Roman" w:hAnsi="Times New Roman"/>
                            <w:sz w:val="16"/>
                            <w:szCs w:val="16"/>
                            <w:lang w:eastAsia="uk-UA"/>
                          </w:rPr>
                        </w:pPr>
                        <w:r w:rsidRPr="00442474">
                          <w:rPr>
                            <w:rFonts w:ascii="Wingdings" w:eastAsia="Wingdings" w:hAnsi="Wingdings" w:cs="Wingdings"/>
                            <w:sz w:val="16"/>
                            <w:szCs w:val="16"/>
                            <w:lang w:eastAsia="uk-UA"/>
                          </w:rPr>
                          <w:t>¡</w:t>
                        </w:r>
                      </w:p>
                    </w:tc>
                  </w:tr>
                </w:tbl>
                <w:p w14:paraId="2BED4743" w14:textId="77777777" w:rsidR="00442474" w:rsidRPr="00442474" w:rsidRDefault="00442474" w:rsidP="00442474">
                  <w:pPr>
                    <w:spacing w:before="0" w:after="0"/>
                    <w:rPr>
                      <w:rFonts w:ascii="Times New Roman" w:hAnsi="Times New Roman"/>
                      <w:sz w:val="16"/>
                      <w:szCs w:val="16"/>
                      <w:lang w:eastAsia="uk-UA"/>
                    </w:rPr>
                  </w:pPr>
                </w:p>
              </w:tc>
              <w:tc>
                <w:tcPr>
                  <w:tcW w:w="1400" w:type="dxa"/>
                  <w:tcBorders>
                    <w:bottom w:val="single" w:sz="4" w:space="0" w:color="CCCCCC"/>
                  </w:tcBorders>
                  <w:tcMar>
                    <w:top w:w="40" w:type="dxa"/>
                    <w:left w:w="40" w:type="dxa"/>
                    <w:bottom w:w="40" w:type="dxa"/>
                    <w:right w:w="40" w:type="dxa"/>
                  </w:tcMar>
                  <w:vAlign w:val="center"/>
                </w:tcPr>
                <w:tbl>
                  <w:tblPr>
                    <w:tblStyle w:val="TableGrid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00"/>
                  </w:tblGrid>
                  <w:tr w:rsidR="00442474" w:rsidRPr="00442474" w14:paraId="77905BF2" w14:textId="77777777" w:rsidTr="00904D91">
                    <w:trPr>
                      <w:jc w:val="center"/>
                    </w:trPr>
                    <w:tc>
                      <w:tcPr>
                        <w:tcW w:w="300" w:type="dxa"/>
                        <w:tcMar>
                          <w:top w:w="40" w:type="dxa"/>
                          <w:left w:w="40" w:type="dxa"/>
                          <w:bottom w:w="40" w:type="dxa"/>
                          <w:right w:w="40" w:type="dxa"/>
                        </w:tcMar>
                        <w:vAlign w:val="center"/>
                      </w:tcPr>
                      <w:p w14:paraId="48D391E2" w14:textId="77777777" w:rsidR="00442474" w:rsidRPr="00442474" w:rsidRDefault="00442474" w:rsidP="00442474">
                        <w:pPr>
                          <w:spacing w:before="0" w:after="0"/>
                          <w:rPr>
                            <w:rFonts w:ascii="Times New Roman" w:hAnsi="Times New Roman"/>
                            <w:sz w:val="16"/>
                            <w:szCs w:val="16"/>
                            <w:lang w:eastAsia="uk-UA"/>
                          </w:rPr>
                        </w:pPr>
                        <w:r w:rsidRPr="00442474">
                          <w:rPr>
                            <w:rFonts w:ascii="Wingdings" w:eastAsia="Wingdings" w:hAnsi="Wingdings" w:cs="Wingdings"/>
                            <w:sz w:val="16"/>
                            <w:szCs w:val="16"/>
                            <w:lang w:eastAsia="uk-UA"/>
                          </w:rPr>
                          <w:t>¡</w:t>
                        </w:r>
                      </w:p>
                    </w:tc>
                  </w:tr>
                </w:tbl>
                <w:p w14:paraId="782452BD" w14:textId="77777777" w:rsidR="00442474" w:rsidRPr="00442474" w:rsidRDefault="00442474" w:rsidP="00442474">
                  <w:pPr>
                    <w:spacing w:before="0" w:after="0"/>
                    <w:rPr>
                      <w:rFonts w:ascii="Times New Roman" w:hAnsi="Times New Roman"/>
                      <w:sz w:val="16"/>
                      <w:szCs w:val="16"/>
                      <w:lang w:eastAsia="uk-UA"/>
                    </w:rPr>
                  </w:pPr>
                </w:p>
              </w:tc>
              <w:tc>
                <w:tcPr>
                  <w:tcW w:w="440" w:type="dxa"/>
                  <w:tcBorders>
                    <w:bottom w:val="single" w:sz="4" w:space="0" w:color="CCCCCC"/>
                  </w:tcBorders>
                  <w:tcMar>
                    <w:top w:w="40" w:type="dxa"/>
                    <w:left w:w="40" w:type="dxa"/>
                    <w:bottom w:w="40" w:type="dxa"/>
                    <w:right w:w="40" w:type="dxa"/>
                  </w:tcMar>
                  <w:vAlign w:val="center"/>
                </w:tcPr>
                <w:p w14:paraId="2487185E"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sz w:val="16"/>
                      <w:szCs w:val="16"/>
                      <w:lang w:eastAsia="uk-UA"/>
                    </w:rPr>
                    <w:t>3</w:t>
                  </w:r>
                </w:p>
              </w:tc>
            </w:tr>
            <w:tr w:rsidR="00442474" w:rsidRPr="00442474" w14:paraId="409E326F" w14:textId="77777777" w:rsidTr="00904D91">
              <w:tc>
                <w:tcPr>
                  <w:tcW w:w="7266" w:type="dxa"/>
                  <w:tcBorders>
                    <w:bottom w:val="single" w:sz="4" w:space="0" w:color="CCCCCC"/>
                  </w:tcBorders>
                  <w:tcMar>
                    <w:top w:w="40" w:type="dxa"/>
                    <w:left w:w="40" w:type="dxa"/>
                    <w:bottom w:w="40" w:type="dxa"/>
                    <w:right w:w="40" w:type="dxa"/>
                  </w:tcMar>
                  <w:vAlign w:val="center"/>
                </w:tcPr>
                <w:p w14:paraId="459E6DD3"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sz w:val="16"/>
                      <w:szCs w:val="16"/>
                      <w:lang w:eastAsia="uk-UA"/>
                    </w:rPr>
                    <w:t>Price for electric car</w:t>
                  </w:r>
                </w:p>
              </w:tc>
              <w:tc>
                <w:tcPr>
                  <w:tcW w:w="1400" w:type="dxa"/>
                  <w:tcBorders>
                    <w:bottom w:val="single" w:sz="4" w:space="0" w:color="CCCCCC"/>
                  </w:tcBorders>
                  <w:tcMar>
                    <w:top w:w="40" w:type="dxa"/>
                    <w:left w:w="40" w:type="dxa"/>
                    <w:bottom w:w="40" w:type="dxa"/>
                    <w:right w:w="40" w:type="dxa"/>
                  </w:tcMar>
                  <w:vAlign w:val="center"/>
                </w:tcPr>
                <w:tbl>
                  <w:tblPr>
                    <w:tblStyle w:val="TableGrid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00"/>
                  </w:tblGrid>
                  <w:tr w:rsidR="00442474" w:rsidRPr="00442474" w14:paraId="06FF5FEF" w14:textId="77777777" w:rsidTr="00904D91">
                    <w:trPr>
                      <w:jc w:val="center"/>
                    </w:trPr>
                    <w:tc>
                      <w:tcPr>
                        <w:tcW w:w="300" w:type="dxa"/>
                        <w:tcMar>
                          <w:top w:w="40" w:type="dxa"/>
                          <w:left w:w="40" w:type="dxa"/>
                          <w:bottom w:w="40" w:type="dxa"/>
                          <w:right w:w="40" w:type="dxa"/>
                        </w:tcMar>
                        <w:vAlign w:val="center"/>
                      </w:tcPr>
                      <w:p w14:paraId="69E811CA" w14:textId="77777777" w:rsidR="00442474" w:rsidRPr="00442474" w:rsidRDefault="00442474" w:rsidP="00442474">
                        <w:pPr>
                          <w:spacing w:before="0" w:after="0"/>
                          <w:rPr>
                            <w:rFonts w:ascii="Times New Roman" w:hAnsi="Times New Roman"/>
                            <w:sz w:val="16"/>
                            <w:szCs w:val="16"/>
                            <w:lang w:eastAsia="uk-UA"/>
                          </w:rPr>
                        </w:pPr>
                        <w:r w:rsidRPr="00442474">
                          <w:rPr>
                            <w:rFonts w:ascii="Wingdings" w:eastAsia="Wingdings" w:hAnsi="Wingdings" w:cs="Wingdings"/>
                            <w:sz w:val="16"/>
                            <w:szCs w:val="16"/>
                            <w:lang w:eastAsia="uk-UA"/>
                          </w:rPr>
                          <w:t>¡</w:t>
                        </w:r>
                      </w:p>
                    </w:tc>
                  </w:tr>
                </w:tbl>
                <w:p w14:paraId="0E0FF65F" w14:textId="77777777" w:rsidR="00442474" w:rsidRPr="00442474" w:rsidRDefault="00442474" w:rsidP="00442474">
                  <w:pPr>
                    <w:spacing w:before="0" w:after="0"/>
                    <w:rPr>
                      <w:rFonts w:ascii="Times New Roman" w:hAnsi="Times New Roman"/>
                      <w:sz w:val="16"/>
                      <w:szCs w:val="16"/>
                      <w:lang w:eastAsia="uk-UA"/>
                    </w:rPr>
                  </w:pPr>
                </w:p>
              </w:tc>
              <w:tc>
                <w:tcPr>
                  <w:tcW w:w="1400" w:type="dxa"/>
                  <w:tcBorders>
                    <w:bottom w:val="single" w:sz="4" w:space="0" w:color="CCCCCC"/>
                  </w:tcBorders>
                  <w:tcMar>
                    <w:top w:w="40" w:type="dxa"/>
                    <w:left w:w="40" w:type="dxa"/>
                    <w:bottom w:w="40" w:type="dxa"/>
                    <w:right w:w="40" w:type="dxa"/>
                  </w:tcMar>
                  <w:vAlign w:val="center"/>
                </w:tcPr>
                <w:tbl>
                  <w:tblPr>
                    <w:tblStyle w:val="TableGrid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00"/>
                  </w:tblGrid>
                  <w:tr w:rsidR="00442474" w:rsidRPr="00442474" w14:paraId="4F17A60A" w14:textId="77777777" w:rsidTr="00904D91">
                    <w:trPr>
                      <w:jc w:val="center"/>
                    </w:trPr>
                    <w:tc>
                      <w:tcPr>
                        <w:tcW w:w="300" w:type="dxa"/>
                        <w:tcMar>
                          <w:top w:w="40" w:type="dxa"/>
                          <w:left w:w="40" w:type="dxa"/>
                          <w:bottom w:w="40" w:type="dxa"/>
                          <w:right w:w="40" w:type="dxa"/>
                        </w:tcMar>
                        <w:vAlign w:val="center"/>
                      </w:tcPr>
                      <w:p w14:paraId="156B43E0" w14:textId="77777777" w:rsidR="00442474" w:rsidRPr="00442474" w:rsidRDefault="00442474" w:rsidP="00442474">
                        <w:pPr>
                          <w:spacing w:before="0" w:after="0"/>
                          <w:rPr>
                            <w:rFonts w:ascii="Times New Roman" w:hAnsi="Times New Roman"/>
                            <w:sz w:val="16"/>
                            <w:szCs w:val="16"/>
                            <w:lang w:eastAsia="uk-UA"/>
                          </w:rPr>
                        </w:pPr>
                        <w:r w:rsidRPr="00442474">
                          <w:rPr>
                            <w:rFonts w:ascii="Wingdings" w:eastAsia="Wingdings" w:hAnsi="Wingdings" w:cs="Wingdings"/>
                            <w:sz w:val="16"/>
                            <w:szCs w:val="16"/>
                            <w:lang w:eastAsia="uk-UA"/>
                          </w:rPr>
                          <w:t>¡</w:t>
                        </w:r>
                      </w:p>
                    </w:tc>
                  </w:tr>
                </w:tbl>
                <w:p w14:paraId="5949BA47" w14:textId="77777777" w:rsidR="00442474" w:rsidRPr="00442474" w:rsidRDefault="00442474" w:rsidP="00442474">
                  <w:pPr>
                    <w:spacing w:before="0" w:after="0"/>
                    <w:rPr>
                      <w:rFonts w:ascii="Times New Roman" w:hAnsi="Times New Roman"/>
                      <w:sz w:val="16"/>
                      <w:szCs w:val="16"/>
                      <w:lang w:eastAsia="uk-UA"/>
                    </w:rPr>
                  </w:pPr>
                </w:p>
              </w:tc>
              <w:tc>
                <w:tcPr>
                  <w:tcW w:w="440" w:type="dxa"/>
                  <w:tcBorders>
                    <w:bottom w:val="single" w:sz="4" w:space="0" w:color="CCCCCC"/>
                  </w:tcBorders>
                  <w:tcMar>
                    <w:top w:w="40" w:type="dxa"/>
                    <w:left w:w="40" w:type="dxa"/>
                    <w:bottom w:w="40" w:type="dxa"/>
                    <w:right w:w="40" w:type="dxa"/>
                  </w:tcMar>
                  <w:vAlign w:val="center"/>
                </w:tcPr>
                <w:p w14:paraId="7C7C1E2A"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sz w:val="16"/>
                      <w:szCs w:val="16"/>
                      <w:lang w:eastAsia="uk-UA"/>
                    </w:rPr>
                    <w:t>4</w:t>
                  </w:r>
                </w:p>
              </w:tc>
            </w:tr>
            <w:tr w:rsidR="00442474" w:rsidRPr="00442474" w14:paraId="7978CD57" w14:textId="77777777" w:rsidTr="00904D91">
              <w:tc>
                <w:tcPr>
                  <w:tcW w:w="7266" w:type="dxa"/>
                  <w:tcMar>
                    <w:top w:w="40" w:type="dxa"/>
                    <w:left w:w="40" w:type="dxa"/>
                    <w:bottom w:w="40" w:type="dxa"/>
                    <w:right w:w="40" w:type="dxa"/>
                  </w:tcMar>
                  <w:vAlign w:val="center"/>
                </w:tcPr>
                <w:p w14:paraId="1001ABDC"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sz w:val="16"/>
                      <w:szCs w:val="16"/>
                      <w:lang w:eastAsia="uk-UA"/>
                    </w:rPr>
                    <w:t>Use of revenue</w:t>
                  </w:r>
                </w:p>
              </w:tc>
              <w:tc>
                <w:tcPr>
                  <w:tcW w:w="1400" w:type="dxa"/>
                  <w:tcMar>
                    <w:top w:w="40" w:type="dxa"/>
                    <w:left w:w="40" w:type="dxa"/>
                    <w:bottom w:w="40" w:type="dxa"/>
                    <w:right w:w="40" w:type="dxa"/>
                  </w:tcMar>
                  <w:vAlign w:val="center"/>
                </w:tcPr>
                <w:tbl>
                  <w:tblPr>
                    <w:tblStyle w:val="TableGrid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00"/>
                  </w:tblGrid>
                  <w:tr w:rsidR="00442474" w:rsidRPr="00442474" w14:paraId="270A758B" w14:textId="77777777" w:rsidTr="00904D91">
                    <w:trPr>
                      <w:jc w:val="center"/>
                    </w:trPr>
                    <w:tc>
                      <w:tcPr>
                        <w:tcW w:w="300" w:type="dxa"/>
                        <w:tcMar>
                          <w:top w:w="40" w:type="dxa"/>
                          <w:left w:w="40" w:type="dxa"/>
                          <w:bottom w:w="40" w:type="dxa"/>
                          <w:right w:w="40" w:type="dxa"/>
                        </w:tcMar>
                        <w:vAlign w:val="center"/>
                      </w:tcPr>
                      <w:p w14:paraId="2B2AE11A" w14:textId="77777777" w:rsidR="00442474" w:rsidRPr="00442474" w:rsidRDefault="00442474" w:rsidP="00442474">
                        <w:pPr>
                          <w:spacing w:before="0" w:after="0"/>
                          <w:rPr>
                            <w:rFonts w:ascii="Times New Roman" w:hAnsi="Times New Roman"/>
                            <w:sz w:val="16"/>
                            <w:szCs w:val="16"/>
                            <w:lang w:eastAsia="uk-UA"/>
                          </w:rPr>
                        </w:pPr>
                        <w:r w:rsidRPr="00442474">
                          <w:rPr>
                            <w:rFonts w:ascii="Wingdings" w:eastAsia="Wingdings" w:hAnsi="Wingdings" w:cs="Wingdings"/>
                            <w:sz w:val="16"/>
                            <w:szCs w:val="16"/>
                            <w:lang w:eastAsia="uk-UA"/>
                          </w:rPr>
                          <w:t>¡</w:t>
                        </w:r>
                      </w:p>
                    </w:tc>
                  </w:tr>
                </w:tbl>
                <w:p w14:paraId="574C19D4" w14:textId="77777777" w:rsidR="00442474" w:rsidRPr="00442474" w:rsidRDefault="00442474" w:rsidP="00442474">
                  <w:pPr>
                    <w:spacing w:before="0" w:after="0"/>
                    <w:rPr>
                      <w:rFonts w:ascii="Times New Roman" w:hAnsi="Times New Roman"/>
                      <w:sz w:val="16"/>
                      <w:szCs w:val="16"/>
                      <w:lang w:eastAsia="uk-UA"/>
                    </w:rPr>
                  </w:pPr>
                </w:p>
              </w:tc>
              <w:tc>
                <w:tcPr>
                  <w:tcW w:w="1400" w:type="dxa"/>
                  <w:tcMar>
                    <w:top w:w="40" w:type="dxa"/>
                    <w:left w:w="40" w:type="dxa"/>
                    <w:bottom w:w="40" w:type="dxa"/>
                    <w:right w:w="40" w:type="dxa"/>
                  </w:tcMar>
                  <w:vAlign w:val="center"/>
                </w:tcPr>
                <w:tbl>
                  <w:tblPr>
                    <w:tblStyle w:val="TableGrid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00"/>
                  </w:tblGrid>
                  <w:tr w:rsidR="00442474" w:rsidRPr="00442474" w14:paraId="7DD17EC6" w14:textId="77777777" w:rsidTr="00904D91">
                    <w:trPr>
                      <w:jc w:val="center"/>
                    </w:trPr>
                    <w:tc>
                      <w:tcPr>
                        <w:tcW w:w="300" w:type="dxa"/>
                        <w:tcMar>
                          <w:top w:w="40" w:type="dxa"/>
                          <w:left w:w="40" w:type="dxa"/>
                          <w:bottom w:w="40" w:type="dxa"/>
                          <w:right w:w="40" w:type="dxa"/>
                        </w:tcMar>
                        <w:vAlign w:val="center"/>
                      </w:tcPr>
                      <w:p w14:paraId="1D87CD08" w14:textId="77777777" w:rsidR="00442474" w:rsidRPr="00442474" w:rsidRDefault="00442474" w:rsidP="00442474">
                        <w:pPr>
                          <w:spacing w:before="0" w:after="0"/>
                          <w:rPr>
                            <w:rFonts w:ascii="Times New Roman" w:hAnsi="Times New Roman"/>
                            <w:sz w:val="16"/>
                            <w:szCs w:val="16"/>
                            <w:lang w:eastAsia="uk-UA"/>
                          </w:rPr>
                        </w:pPr>
                        <w:r w:rsidRPr="00442474">
                          <w:rPr>
                            <w:rFonts w:ascii="Wingdings" w:eastAsia="Wingdings" w:hAnsi="Wingdings" w:cs="Wingdings"/>
                            <w:sz w:val="16"/>
                            <w:szCs w:val="16"/>
                            <w:lang w:eastAsia="uk-UA"/>
                          </w:rPr>
                          <w:t>¡</w:t>
                        </w:r>
                      </w:p>
                    </w:tc>
                  </w:tr>
                </w:tbl>
                <w:p w14:paraId="68F96E15" w14:textId="77777777" w:rsidR="00442474" w:rsidRPr="00442474" w:rsidRDefault="00442474" w:rsidP="00442474">
                  <w:pPr>
                    <w:spacing w:before="0" w:after="0"/>
                    <w:rPr>
                      <w:rFonts w:ascii="Times New Roman" w:hAnsi="Times New Roman"/>
                      <w:sz w:val="16"/>
                      <w:szCs w:val="16"/>
                      <w:lang w:eastAsia="uk-UA"/>
                    </w:rPr>
                  </w:pPr>
                </w:p>
              </w:tc>
              <w:tc>
                <w:tcPr>
                  <w:tcW w:w="440" w:type="dxa"/>
                  <w:tcMar>
                    <w:top w:w="40" w:type="dxa"/>
                    <w:left w:w="40" w:type="dxa"/>
                    <w:bottom w:w="40" w:type="dxa"/>
                    <w:right w:w="40" w:type="dxa"/>
                  </w:tcMar>
                  <w:vAlign w:val="center"/>
                </w:tcPr>
                <w:p w14:paraId="44011B15"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sz w:val="16"/>
                      <w:szCs w:val="16"/>
                      <w:lang w:eastAsia="uk-UA"/>
                    </w:rPr>
                    <w:t>5</w:t>
                  </w:r>
                </w:p>
              </w:tc>
            </w:tr>
          </w:tbl>
          <w:p w14:paraId="2A6A8535" w14:textId="77777777" w:rsidR="00442474" w:rsidRPr="00442474" w:rsidRDefault="00442474" w:rsidP="00442474">
            <w:pPr>
              <w:spacing w:before="0" w:after="0"/>
              <w:rPr>
                <w:rFonts w:ascii="Times New Roman" w:hAnsi="Times New Roman"/>
                <w:sz w:val="16"/>
                <w:szCs w:val="16"/>
                <w:lang w:eastAsia="uk-UA"/>
              </w:rPr>
            </w:pPr>
          </w:p>
        </w:tc>
      </w:tr>
    </w:tbl>
    <w:p w14:paraId="324930C6" w14:textId="77777777" w:rsidR="00442474" w:rsidRPr="00442474" w:rsidRDefault="00442474" w:rsidP="00442474">
      <w:pPr>
        <w:spacing w:before="0" w:after="0"/>
        <w:rPr>
          <w:rFonts w:ascii="Times New Roman" w:eastAsia="Times New Roman" w:hAnsi="Times New Roman" w:cs="Times New Roman"/>
          <w:sz w:val="16"/>
          <w:szCs w:val="16"/>
          <w:lang w:eastAsia="uk-UA"/>
        </w:rPr>
      </w:pPr>
    </w:p>
    <w:p w14:paraId="3CE0F206" w14:textId="77777777" w:rsidR="00442474" w:rsidRPr="00442474" w:rsidRDefault="00442474" w:rsidP="00442474">
      <w:pPr>
        <w:spacing w:before="0" w:after="0"/>
        <w:rPr>
          <w:rFonts w:ascii="Times New Roman" w:eastAsia="Times New Roman" w:hAnsi="Times New Roman" w:cs="Times New Roman"/>
          <w:sz w:val="16"/>
          <w:szCs w:val="16"/>
          <w:lang w:eastAsia="uk-UA"/>
        </w:rPr>
      </w:pPr>
    </w:p>
    <w:tbl>
      <w:tblPr>
        <w:tblStyle w:val="TableGrid1"/>
        <w:tblW w:w="0" w:type="auto"/>
        <w:tblBorders>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10506"/>
      </w:tblGrid>
      <w:tr w:rsidR="00442474" w:rsidRPr="00442474" w14:paraId="5B091723" w14:textId="77777777" w:rsidTr="00904D91">
        <w:trPr>
          <w:tblHeader/>
        </w:trPr>
        <w:tc>
          <w:tcPr>
            <w:tcW w:w="10506" w:type="dxa"/>
            <w:tcMar>
              <w:top w:w="0" w:type="dxa"/>
              <w:left w:w="0" w:type="dxa"/>
              <w:bottom w:w="0" w:type="dxa"/>
              <w:right w:w="0" w:type="dxa"/>
            </w:tcMar>
          </w:tcPr>
          <w:tbl>
            <w:tblPr>
              <w:tblStyle w:val="TableGrid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75"/>
              <w:gridCol w:w="8921"/>
            </w:tblGrid>
            <w:tr w:rsidR="00442474" w:rsidRPr="00442474" w14:paraId="6F0B464F" w14:textId="77777777" w:rsidTr="00904D91">
              <w:tc>
                <w:tcPr>
                  <w:tcW w:w="1576" w:type="dxa"/>
                  <w:tcBorders>
                    <w:bottom w:val="single" w:sz="4" w:space="0" w:color="auto"/>
                    <w:right w:val="single" w:sz="4" w:space="0" w:color="auto"/>
                  </w:tcBorders>
                  <w:shd w:val="clear" w:color="auto" w:fill="62EFD3"/>
                  <w:tcMar>
                    <w:top w:w="60" w:type="dxa"/>
                    <w:left w:w="60" w:type="dxa"/>
                    <w:bottom w:w="60" w:type="dxa"/>
                    <w:right w:w="60" w:type="dxa"/>
                  </w:tcMar>
                </w:tcPr>
                <w:p w14:paraId="1CB19EB5"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b/>
                      <w:sz w:val="16"/>
                      <w:szCs w:val="16"/>
                      <w:lang w:eastAsia="uk-UA"/>
                    </w:rPr>
                    <w:t>trust</w:t>
                  </w:r>
                </w:p>
              </w:tc>
              <w:tc>
                <w:tcPr>
                  <w:tcW w:w="8930" w:type="dxa"/>
                  <w:tcBorders>
                    <w:bottom w:val="single" w:sz="4" w:space="0" w:color="auto"/>
                  </w:tcBorders>
                  <w:shd w:val="clear" w:color="auto" w:fill="62EFD3"/>
                  <w:tcMar>
                    <w:top w:w="0" w:type="dxa"/>
                    <w:left w:w="60" w:type="dxa"/>
                    <w:bottom w:w="0" w:type="dxa"/>
                    <w:right w:w="0" w:type="dxa"/>
                  </w:tcMar>
                </w:tcPr>
                <w:p w14:paraId="65224704" w14:textId="77777777" w:rsidR="00442474" w:rsidRPr="00442474" w:rsidRDefault="00442474" w:rsidP="00442474">
                  <w:pPr>
                    <w:keepNext/>
                    <w:spacing w:before="0" w:after="0"/>
                    <w:outlineLvl w:val="0"/>
                    <w:rPr>
                      <w:rFonts w:ascii="Arial" w:hAnsi="Arial" w:cs="Arial"/>
                      <w:b/>
                      <w:bCs/>
                      <w:kern w:val="32"/>
                      <w:sz w:val="16"/>
                      <w:szCs w:val="16"/>
                      <w:lang w:eastAsia="uk-UA"/>
                    </w:rPr>
                  </w:pPr>
                  <w:r w:rsidRPr="00442474">
                    <w:rPr>
                      <w:rFonts w:ascii="Arial" w:eastAsia="Arial" w:hAnsi="Arial" w:cs="Arial"/>
                      <w:b/>
                      <w:bCs/>
                      <w:kern w:val="32"/>
                      <w:sz w:val="16"/>
                      <w:szCs w:val="16"/>
                      <w:lang w:eastAsia="uk-UA"/>
                    </w:rPr>
                    <w:t>To what extent do you trust the following institutions?</w:t>
                  </w:r>
                </w:p>
              </w:tc>
            </w:tr>
          </w:tbl>
          <w:p w14:paraId="1E952715" w14:textId="77777777" w:rsidR="00442474" w:rsidRPr="00442474" w:rsidRDefault="00442474" w:rsidP="00442474">
            <w:pPr>
              <w:spacing w:before="0" w:after="0"/>
              <w:rPr>
                <w:rFonts w:ascii="Times New Roman" w:hAnsi="Times New Roman"/>
                <w:sz w:val="16"/>
                <w:szCs w:val="16"/>
                <w:lang w:eastAsia="uk-UA"/>
              </w:rPr>
            </w:pPr>
          </w:p>
        </w:tc>
      </w:tr>
      <w:tr w:rsidR="00442474" w:rsidRPr="00442474" w14:paraId="6848AE96" w14:textId="77777777" w:rsidTr="00904D91">
        <w:tc>
          <w:tcPr>
            <w:tcW w:w="10506" w:type="dxa"/>
            <w:tcMar>
              <w:top w:w="0" w:type="dxa"/>
              <w:left w:w="0" w:type="dxa"/>
              <w:bottom w:w="0" w:type="dxa"/>
              <w:right w:w="0" w:type="dxa"/>
            </w:tcMar>
          </w:tcPr>
          <w:tbl>
            <w:tblPr>
              <w:tblStyle w:val="TableGrid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660"/>
              <w:gridCol w:w="1200"/>
              <w:gridCol w:w="1199"/>
              <w:gridCol w:w="1200"/>
              <w:gridCol w:w="1199"/>
              <w:gridCol w:w="1200"/>
              <w:gridCol w:w="1199"/>
              <w:gridCol w:w="1199"/>
              <w:gridCol w:w="440"/>
            </w:tblGrid>
            <w:tr w:rsidR="00442474" w:rsidRPr="00442474" w14:paraId="5A624AA6" w14:textId="77777777" w:rsidTr="00904D91">
              <w:tc>
                <w:tcPr>
                  <w:tcW w:w="1661" w:type="dxa"/>
                </w:tcPr>
                <w:p w14:paraId="06C970A3" w14:textId="77777777" w:rsidR="00442474" w:rsidRPr="00442474" w:rsidRDefault="00442474" w:rsidP="00442474">
                  <w:pPr>
                    <w:spacing w:before="0" w:after="0"/>
                    <w:rPr>
                      <w:rFonts w:ascii="Times New Roman" w:hAnsi="Times New Roman"/>
                      <w:sz w:val="16"/>
                      <w:szCs w:val="16"/>
                      <w:lang w:eastAsia="uk-UA"/>
                    </w:rPr>
                  </w:pPr>
                </w:p>
              </w:tc>
              <w:tc>
                <w:tcPr>
                  <w:tcW w:w="1201" w:type="dxa"/>
                  <w:tcMar>
                    <w:top w:w="40" w:type="dxa"/>
                    <w:left w:w="40" w:type="dxa"/>
                    <w:bottom w:w="40" w:type="dxa"/>
                    <w:right w:w="40" w:type="dxa"/>
                  </w:tcMar>
                  <w:vAlign w:val="center"/>
                </w:tcPr>
                <w:p w14:paraId="78F2C54C" w14:textId="77777777" w:rsidR="00442474" w:rsidRPr="00442474" w:rsidRDefault="00442474" w:rsidP="00442474">
                  <w:pPr>
                    <w:spacing w:before="0" w:after="0"/>
                    <w:jc w:val="center"/>
                    <w:rPr>
                      <w:rFonts w:ascii="Times New Roman" w:hAnsi="Times New Roman"/>
                      <w:sz w:val="16"/>
                      <w:szCs w:val="16"/>
                      <w:lang w:eastAsia="uk-UA"/>
                    </w:rPr>
                  </w:pPr>
                  <w:r w:rsidRPr="00442474">
                    <w:rPr>
                      <w:rFonts w:ascii="Arial" w:eastAsia="Arial" w:hAnsi="Arial" w:cs="Arial"/>
                      <w:sz w:val="16"/>
                      <w:szCs w:val="16"/>
                      <w:lang w:eastAsia="uk-UA"/>
                    </w:rPr>
                    <w:t>No trust</w:t>
                  </w:r>
                </w:p>
              </w:tc>
              <w:tc>
                <w:tcPr>
                  <w:tcW w:w="1201" w:type="dxa"/>
                  <w:tcMar>
                    <w:top w:w="40" w:type="dxa"/>
                    <w:left w:w="40" w:type="dxa"/>
                    <w:bottom w:w="40" w:type="dxa"/>
                    <w:right w:w="40" w:type="dxa"/>
                  </w:tcMar>
                  <w:vAlign w:val="center"/>
                </w:tcPr>
                <w:p w14:paraId="1487FBA2" w14:textId="77777777" w:rsidR="00442474" w:rsidRPr="00442474" w:rsidRDefault="00442474" w:rsidP="00442474">
                  <w:pPr>
                    <w:spacing w:before="0" w:after="0"/>
                    <w:jc w:val="center"/>
                    <w:rPr>
                      <w:rFonts w:ascii="Times New Roman" w:hAnsi="Times New Roman"/>
                      <w:sz w:val="16"/>
                      <w:szCs w:val="16"/>
                      <w:lang w:eastAsia="uk-UA"/>
                    </w:rPr>
                  </w:pPr>
                  <w:r w:rsidRPr="00442474">
                    <w:rPr>
                      <w:rFonts w:ascii="Arial" w:eastAsia="Arial" w:hAnsi="Arial" w:cs="Arial"/>
                      <w:sz w:val="16"/>
                      <w:szCs w:val="16"/>
                      <w:lang w:eastAsia="uk-UA"/>
                    </w:rPr>
                    <w:t>Pretty low trust</w:t>
                  </w:r>
                </w:p>
              </w:tc>
              <w:tc>
                <w:tcPr>
                  <w:tcW w:w="1201" w:type="dxa"/>
                  <w:tcMar>
                    <w:top w:w="40" w:type="dxa"/>
                    <w:left w:w="40" w:type="dxa"/>
                    <w:bottom w:w="40" w:type="dxa"/>
                    <w:right w:w="40" w:type="dxa"/>
                  </w:tcMar>
                  <w:vAlign w:val="center"/>
                </w:tcPr>
                <w:p w14:paraId="3FCD359E" w14:textId="77777777" w:rsidR="00442474" w:rsidRPr="00442474" w:rsidRDefault="00442474" w:rsidP="00442474">
                  <w:pPr>
                    <w:spacing w:before="0" w:after="0"/>
                    <w:jc w:val="center"/>
                    <w:rPr>
                      <w:rFonts w:ascii="Times New Roman" w:hAnsi="Times New Roman"/>
                      <w:sz w:val="16"/>
                      <w:szCs w:val="16"/>
                      <w:lang w:eastAsia="uk-UA"/>
                    </w:rPr>
                  </w:pPr>
                  <w:r w:rsidRPr="00442474">
                    <w:rPr>
                      <w:rFonts w:ascii="Arial" w:eastAsia="Arial" w:hAnsi="Arial" w:cs="Arial"/>
                      <w:sz w:val="16"/>
                      <w:szCs w:val="16"/>
                      <w:lang w:eastAsia="uk-UA"/>
                    </w:rPr>
                    <w:t>Neither low nor high trust</w:t>
                  </w:r>
                </w:p>
              </w:tc>
              <w:tc>
                <w:tcPr>
                  <w:tcW w:w="1201" w:type="dxa"/>
                  <w:tcMar>
                    <w:top w:w="40" w:type="dxa"/>
                    <w:left w:w="40" w:type="dxa"/>
                    <w:bottom w:w="40" w:type="dxa"/>
                    <w:right w:w="40" w:type="dxa"/>
                  </w:tcMar>
                  <w:vAlign w:val="center"/>
                </w:tcPr>
                <w:p w14:paraId="3E8EB7FA" w14:textId="77777777" w:rsidR="00442474" w:rsidRPr="00442474" w:rsidRDefault="00442474" w:rsidP="00442474">
                  <w:pPr>
                    <w:spacing w:before="0" w:after="0"/>
                    <w:jc w:val="center"/>
                    <w:rPr>
                      <w:rFonts w:ascii="Times New Roman" w:hAnsi="Times New Roman"/>
                      <w:sz w:val="16"/>
                      <w:szCs w:val="16"/>
                      <w:lang w:eastAsia="uk-UA"/>
                    </w:rPr>
                  </w:pPr>
                  <w:r w:rsidRPr="00442474">
                    <w:rPr>
                      <w:rFonts w:ascii="Arial" w:eastAsia="Arial" w:hAnsi="Arial" w:cs="Arial"/>
                      <w:sz w:val="16"/>
                      <w:szCs w:val="16"/>
                      <w:lang w:eastAsia="uk-UA"/>
                    </w:rPr>
                    <w:t>Pretty high trust</w:t>
                  </w:r>
                </w:p>
              </w:tc>
              <w:tc>
                <w:tcPr>
                  <w:tcW w:w="1201" w:type="dxa"/>
                  <w:tcMar>
                    <w:top w:w="40" w:type="dxa"/>
                    <w:left w:w="40" w:type="dxa"/>
                    <w:bottom w:w="40" w:type="dxa"/>
                    <w:right w:w="40" w:type="dxa"/>
                  </w:tcMar>
                  <w:vAlign w:val="center"/>
                </w:tcPr>
                <w:p w14:paraId="0434D9E6" w14:textId="77777777" w:rsidR="00442474" w:rsidRPr="00442474" w:rsidRDefault="00442474" w:rsidP="00442474">
                  <w:pPr>
                    <w:spacing w:before="0" w:after="0"/>
                    <w:jc w:val="center"/>
                    <w:rPr>
                      <w:rFonts w:ascii="Times New Roman" w:hAnsi="Times New Roman"/>
                      <w:sz w:val="16"/>
                      <w:szCs w:val="16"/>
                      <w:lang w:eastAsia="uk-UA"/>
                    </w:rPr>
                  </w:pPr>
                  <w:r w:rsidRPr="00442474">
                    <w:rPr>
                      <w:rFonts w:ascii="Arial" w:eastAsia="Arial" w:hAnsi="Arial" w:cs="Arial"/>
                      <w:sz w:val="16"/>
                      <w:szCs w:val="16"/>
                      <w:lang w:eastAsia="uk-UA"/>
                    </w:rPr>
                    <w:t>Full confidence</w:t>
                  </w:r>
                </w:p>
              </w:tc>
              <w:tc>
                <w:tcPr>
                  <w:tcW w:w="1201" w:type="dxa"/>
                  <w:tcMar>
                    <w:top w:w="40" w:type="dxa"/>
                    <w:left w:w="40" w:type="dxa"/>
                    <w:bottom w:w="40" w:type="dxa"/>
                    <w:right w:w="40" w:type="dxa"/>
                  </w:tcMar>
                  <w:vAlign w:val="center"/>
                </w:tcPr>
                <w:p w14:paraId="7A980B7E" w14:textId="77777777" w:rsidR="00442474" w:rsidRPr="00442474" w:rsidRDefault="00442474" w:rsidP="00442474">
                  <w:pPr>
                    <w:spacing w:before="0" w:after="0"/>
                    <w:jc w:val="center"/>
                    <w:rPr>
                      <w:rFonts w:ascii="Times New Roman" w:hAnsi="Times New Roman"/>
                      <w:sz w:val="16"/>
                      <w:szCs w:val="16"/>
                      <w:lang w:eastAsia="uk-UA"/>
                    </w:rPr>
                  </w:pPr>
                  <w:r w:rsidRPr="00442474">
                    <w:rPr>
                      <w:rFonts w:ascii="Arial" w:eastAsia="Arial" w:hAnsi="Arial" w:cs="Arial"/>
                      <w:sz w:val="16"/>
                      <w:szCs w:val="16"/>
                      <w:lang w:eastAsia="uk-UA"/>
                    </w:rPr>
                    <w:t>Don't know</w:t>
                  </w:r>
                </w:p>
              </w:tc>
              <w:tc>
                <w:tcPr>
                  <w:tcW w:w="1201" w:type="dxa"/>
                  <w:tcMar>
                    <w:top w:w="40" w:type="dxa"/>
                    <w:left w:w="40" w:type="dxa"/>
                    <w:bottom w:w="40" w:type="dxa"/>
                    <w:right w:w="40" w:type="dxa"/>
                  </w:tcMar>
                  <w:vAlign w:val="center"/>
                </w:tcPr>
                <w:p w14:paraId="35FDD0CB" w14:textId="77777777" w:rsidR="00442474" w:rsidRPr="00442474" w:rsidRDefault="00442474" w:rsidP="00442474">
                  <w:pPr>
                    <w:spacing w:before="0" w:after="0"/>
                    <w:jc w:val="center"/>
                    <w:rPr>
                      <w:rFonts w:ascii="Times New Roman" w:hAnsi="Times New Roman"/>
                      <w:sz w:val="16"/>
                      <w:szCs w:val="16"/>
                      <w:lang w:eastAsia="uk-UA"/>
                    </w:rPr>
                  </w:pPr>
                  <w:r w:rsidRPr="00442474">
                    <w:rPr>
                      <w:rFonts w:ascii="Arial" w:eastAsia="Arial" w:hAnsi="Arial" w:cs="Arial"/>
                      <w:sz w:val="16"/>
                      <w:szCs w:val="16"/>
                      <w:lang w:eastAsia="uk-UA"/>
                    </w:rPr>
                    <w:t>Don't want to state</w:t>
                  </w:r>
                </w:p>
              </w:tc>
              <w:tc>
                <w:tcPr>
                  <w:tcW w:w="440" w:type="dxa"/>
                </w:tcPr>
                <w:p w14:paraId="653FC480" w14:textId="77777777" w:rsidR="00442474" w:rsidRPr="00442474" w:rsidRDefault="00442474" w:rsidP="00442474">
                  <w:pPr>
                    <w:spacing w:before="0" w:after="0"/>
                    <w:rPr>
                      <w:rFonts w:ascii="Times New Roman" w:hAnsi="Times New Roman"/>
                      <w:sz w:val="16"/>
                      <w:szCs w:val="16"/>
                      <w:lang w:eastAsia="uk-UA"/>
                    </w:rPr>
                  </w:pPr>
                </w:p>
              </w:tc>
            </w:tr>
            <w:tr w:rsidR="00442474" w:rsidRPr="00442474" w14:paraId="722C07B1" w14:textId="77777777" w:rsidTr="00904D91">
              <w:tc>
                <w:tcPr>
                  <w:tcW w:w="1661" w:type="dxa"/>
                </w:tcPr>
                <w:p w14:paraId="07D6AE94" w14:textId="77777777" w:rsidR="00442474" w:rsidRPr="00442474" w:rsidRDefault="00442474" w:rsidP="00442474">
                  <w:pPr>
                    <w:spacing w:before="0" w:after="0"/>
                    <w:rPr>
                      <w:rFonts w:ascii="Times New Roman" w:hAnsi="Times New Roman"/>
                      <w:sz w:val="16"/>
                      <w:szCs w:val="16"/>
                      <w:lang w:eastAsia="uk-UA"/>
                    </w:rPr>
                  </w:pPr>
                </w:p>
              </w:tc>
              <w:tc>
                <w:tcPr>
                  <w:tcW w:w="1201" w:type="dxa"/>
                  <w:tcMar>
                    <w:top w:w="0" w:type="dxa"/>
                    <w:left w:w="0" w:type="dxa"/>
                    <w:bottom w:w="0" w:type="dxa"/>
                    <w:right w:w="0" w:type="dxa"/>
                  </w:tcMar>
                  <w:vAlign w:val="center"/>
                </w:tcPr>
                <w:p w14:paraId="51F4294C" w14:textId="77777777" w:rsidR="00442474" w:rsidRPr="00442474" w:rsidRDefault="00442474" w:rsidP="00442474">
                  <w:pPr>
                    <w:spacing w:before="0" w:after="0"/>
                    <w:jc w:val="center"/>
                    <w:rPr>
                      <w:rFonts w:ascii="Times New Roman" w:hAnsi="Times New Roman"/>
                      <w:sz w:val="16"/>
                      <w:szCs w:val="16"/>
                      <w:lang w:eastAsia="uk-UA"/>
                    </w:rPr>
                  </w:pPr>
                  <w:r w:rsidRPr="00442474">
                    <w:rPr>
                      <w:rFonts w:ascii="Arial" w:eastAsia="Arial" w:hAnsi="Arial" w:cs="Arial"/>
                      <w:sz w:val="16"/>
                      <w:szCs w:val="16"/>
                      <w:lang w:eastAsia="uk-UA"/>
                    </w:rPr>
                    <w:t>1</w:t>
                  </w:r>
                </w:p>
              </w:tc>
              <w:tc>
                <w:tcPr>
                  <w:tcW w:w="1201" w:type="dxa"/>
                  <w:tcMar>
                    <w:top w:w="0" w:type="dxa"/>
                    <w:left w:w="0" w:type="dxa"/>
                    <w:bottom w:w="0" w:type="dxa"/>
                    <w:right w:w="0" w:type="dxa"/>
                  </w:tcMar>
                  <w:vAlign w:val="center"/>
                </w:tcPr>
                <w:p w14:paraId="1EE13808" w14:textId="77777777" w:rsidR="00442474" w:rsidRPr="00442474" w:rsidRDefault="00442474" w:rsidP="00442474">
                  <w:pPr>
                    <w:spacing w:before="0" w:after="0"/>
                    <w:jc w:val="center"/>
                    <w:rPr>
                      <w:rFonts w:ascii="Times New Roman" w:hAnsi="Times New Roman"/>
                      <w:sz w:val="16"/>
                      <w:szCs w:val="16"/>
                      <w:lang w:eastAsia="uk-UA"/>
                    </w:rPr>
                  </w:pPr>
                  <w:r w:rsidRPr="00442474">
                    <w:rPr>
                      <w:rFonts w:ascii="Arial" w:eastAsia="Arial" w:hAnsi="Arial" w:cs="Arial"/>
                      <w:sz w:val="16"/>
                      <w:szCs w:val="16"/>
                      <w:lang w:eastAsia="uk-UA"/>
                    </w:rPr>
                    <w:t>2</w:t>
                  </w:r>
                </w:p>
              </w:tc>
              <w:tc>
                <w:tcPr>
                  <w:tcW w:w="1201" w:type="dxa"/>
                  <w:tcMar>
                    <w:top w:w="0" w:type="dxa"/>
                    <w:left w:w="0" w:type="dxa"/>
                    <w:bottom w:w="0" w:type="dxa"/>
                    <w:right w:w="0" w:type="dxa"/>
                  </w:tcMar>
                  <w:vAlign w:val="center"/>
                </w:tcPr>
                <w:p w14:paraId="412F4234" w14:textId="77777777" w:rsidR="00442474" w:rsidRPr="00442474" w:rsidRDefault="00442474" w:rsidP="00442474">
                  <w:pPr>
                    <w:spacing w:before="0" w:after="0"/>
                    <w:jc w:val="center"/>
                    <w:rPr>
                      <w:rFonts w:ascii="Times New Roman" w:hAnsi="Times New Roman"/>
                      <w:sz w:val="16"/>
                      <w:szCs w:val="16"/>
                      <w:lang w:eastAsia="uk-UA"/>
                    </w:rPr>
                  </w:pPr>
                  <w:r w:rsidRPr="00442474">
                    <w:rPr>
                      <w:rFonts w:ascii="Arial" w:eastAsia="Arial" w:hAnsi="Arial" w:cs="Arial"/>
                      <w:sz w:val="16"/>
                      <w:szCs w:val="16"/>
                      <w:lang w:eastAsia="uk-UA"/>
                    </w:rPr>
                    <w:t>3</w:t>
                  </w:r>
                </w:p>
              </w:tc>
              <w:tc>
                <w:tcPr>
                  <w:tcW w:w="1201" w:type="dxa"/>
                  <w:tcMar>
                    <w:top w:w="0" w:type="dxa"/>
                    <w:left w:w="0" w:type="dxa"/>
                    <w:bottom w:w="0" w:type="dxa"/>
                    <w:right w:w="0" w:type="dxa"/>
                  </w:tcMar>
                  <w:vAlign w:val="center"/>
                </w:tcPr>
                <w:p w14:paraId="4D0BA0AD" w14:textId="77777777" w:rsidR="00442474" w:rsidRPr="00442474" w:rsidRDefault="00442474" w:rsidP="00442474">
                  <w:pPr>
                    <w:spacing w:before="0" w:after="0"/>
                    <w:jc w:val="center"/>
                    <w:rPr>
                      <w:rFonts w:ascii="Times New Roman" w:hAnsi="Times New Roman"/>
                      <w:sz w:val="16"/>
                      <w:szCs w:val="16"/>
                      <w:lang w:eastAsia="uk-UA"/>
                    </w:rPr>
                  </w:pPr>
                  <w:r w:rsidRPr="00442474">
                    <w:rPr>
                      <w:rFonts w:ascii="Arial" w:eastAsia="Arial" w:hAnsi="Arial" w:cs="Arial"/>
                      <w:sz w:val="16"/>
                      <w:szCs w:val="16"/>
                      <w:lang w:eastAsia="uk-UA"/>
                    </w:rPr>
                    <w:t>4</w:t>
                  </w:r>
                </w:p>
              </w:tc>
              <w:tc>
                <w:tcPr>
                  <w:tcW w:w="1201" w:type="dxa"/>
                  <w:tcMar>
                    <w:top w:w="0" w:type="dxa"/>
                    <w:left w:w="0" w:type="dxa"/>
                    <w:bottom w:w="0" w:type="dxa"/>
                    <w:right w:w="0" w:type="dxa"/>
                  </w:tcMar>
                  <w:vAlign w:val="center"/>
                </w:tcPr>
                <w:p w14:paraId="521FFA3E" w14:textId="77777777" w:rsidR="00442474" w:rsidRPr="00442474" w:rsidRDefault="00442474" w:rsidP="00442474">
                  <w:pPr>
                    <w:spacing w:before="0" w:after="0"/>
                    <w:jc w:val="center"/>
                    <w:rPr>
                      <w:rFonts w:ascii="Times New Roman" w:hAnsi="Times New Roman"/>
                      <w:sz w:val="16"/>
                      <w:szCs w:val="16"/>
                      <w:lang w:eastAsia="uk-UA"/>
                    </w:rPr>
                  </w:pPr>
                  <w:r w:rsidRPr="00442474">
                    <w:rPr>
                      <w:rFonts w:ascii="Arial" w:eastAsia="Arial" w:hAnsi="Arial" w:cs="Arial"/>
                      <w:sz w:val="16"/>
                      <w:szCs w:val="16"/>
                      <w:lang w:eastAsia="uk-UA"/>
                    </w:rPr>
                    <w:t>5</w:t>
                  </w:r>
                </w:p>
              </w:tc>
              <w:tc>
                <w:tcPr>
                  <w:tcW w:w="1201" w:type="dxa"/>
                  <w:tcMar>
                    <w:top w:w="0" w:type="dxa"/>
                    <w:left w:w="0" w:type="dxa"/>
                    <w:bottom w:w="0" w:type="dxa"/>
                    <w:right w:w="0" w:type="dxa"/>
                  </w:tcMar>
                  <w:vAlign w:val="center"/>
                </w:tcPr>
                <w:p w14:paraId="2FCFFDDB" w14:textId="77777777" w:rsidR="00442474" w:rsidRPr="00442474" w:rsidRDefault="00442474" w:rsidP="00442474">
                  <w:pPr>
                    <w:spacing w:before="0" w:after="0"/>
                    <w:jc w:val="center"/>
                    <w:rPr>
                      <w:rFonts w:ascii="Times New Roman" w:hAnsi="Times New Roman"/>
                      <w:sz w:val="16"/>
                      <w:szCs w:val="16"/>
                      <w:lang w:eastAsia="uk-UA"/>
                    </w:rPr>
                  </w:pPr>
                  <w:r w:rsidRPr="00442474">
                    <w:rPr>
                      <w:rFonts w:ascii="Arial" w:eastAsia="Arial" w:hAnsi="Arial" w:cs="Arial"/>
                      <w:sz w:val="16"/>
                      <w:szCs w:val="16"/>
                      <w:lang w:eastAsia="uk-UA"/>
                    </w:rPr>
                    <w:t>6</w:t>
                  </w:r>
                </w:p>
              </w:tc>
              <w:tc>
                <w:tcPr>
                  <w:tcW w:w="1201" w:type="dxa"/>
                  <w:tcMar>
                    <w:top w:w="0" w:type="dxa"/>
                    <w:left w:w="0" w:type="dxa"/>
                    <w:bottom w:w="0" w:type="dxa"/>
                    <w:right w:w="0" w:type="dxa"/>
                  </w:tcMar>
                  <w:vAlign w:val="center"/>
                </w:tcPr>
                <w:p w14:paraId="594A9286" w14:textId="77777777" w:rsidR="00442474" w:rsidRPr="00442474" w:rsidRDefault="00442474" w:rsidP="00442474">
                  <w:pPr>
                    <w:spacing w:before="0" w:after="0"/>
                    <w:jc w:val="center"/>
                    <w:rPr>
                      <w:rFonts w:ascii="Times New Roman" w:hAnsi="Times New Roman"/>
                      <w:sz w:val="16"/>
                      <w:szCs w:val="16"/>
                      <w:lang w:eastAsia="uk-UA"/>
                    </w:rPr>
                  </w:pPr>
                  <w:r w:rsidRPr="00442474">
                    <w:rPr>
                      <w:rFonts w:ascii="Arial" w:eastAsia="Arial" w:hAnsi="Arial" w:cs="Arial"/>
                      <w:sz w:val="16"/>
                      <w:szCs w:val="16"/>
                      <w:lang w:eastAsia="uk-UA"/>
                    </w:rPr>
                    <w:t>7</w:t>
                  </w:r>
                </w:p>
              </w:tc>
              <w:tc>
                <w:tcPr>
                  <w:tcW w:w="440" w:type="dxa"/>
                </w:tcPr>
                <w:p w14:paraId="1CE401F6" w14:textId="77777777" w:rsidR="00442474" w:rsidRPr="00442474" w:rsidRDefault="00442474" w:rsidP="00442474">
                  <w:pPr>
                    <w:spacing w:before="0" w:after="0"/>
                    <w:rPr>
                      <w:rFonts w:ascii="Times New Roman" w:hAnsi="Times New Roman"/>
                      <w:sz w:val="16"/>
                      <w:szCs w:val="16"/>
                      <w:lang w:eastAsia="uk-UA"/>
                    </w:rPr>
                  </w:pPr>
                </w:p>
              </w:tc>
            </w:tr>
            <w:tr w:rsidR="00442474" w:rsidRPr="00442474" w14:paraId="65021280" w14:textId="77777777" w:rsidTr="00904D91">
              <w:tc>
                <w:tcPr>
                  <w:tcW w:w="1661" w:type="dxa"/>
                  <w:tcBorders>
                    <w:bottom w:val="single" w:sz="4" w:space="0" w:color="CCCCCC"/>
                  </w:tcBorders>
                  <w:tcMar>
                    <w:top w:w="40" w:type="dxa"/>
                    <w:left w:w="40" w:type="dxa"/>
                    <w:bottom w:w="40" w:type="dxa"/>
                    <w:right w:w="40" w:type="dxa"/>
                  </w:tcMar>
                  <w:vAlign w:val="center"/>
                </w:tcPr>
                <w:p w14:paraId="1E2FFC87"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sz w:val="16"/>
                      <w:szCs w:val="16"/>
                      <w:lang w:eastAsia="uk-UA"/>
                    </w:rPr>
                    <w:t>Government in general</w:t>
                  </w:r>
                </w:p>
              </w:tc>
              <w:tc>
                <w:tcPr>
                  <w:tcW w:w="1201" w:type="dxa"/>
                  <w:tcBorders>
                    <w:bottom w:val="single" w:sz="4" w:space="0" w:color="CCCCCC"/>
                  </w:tcBorders>
                  <w:tcMar>
                    <w:top w:w="40" w:type="dxa"/>
                    <w:left w:w="40" w:type="dxa"/>
                    <w:bottom w:w="40" w:type="dxa"/>
                    <w:right w:w="40" w:type="dxa"/>
                  </w:tcMar>
                  <w:vAlign w:val="center"/>
                </w:tcPr>
                <w:tbl>
                  <w:tblPr>
                    <w:tblStyle w:val="TableGrid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00"/>
                  </w:tblGrid>
                  <w:tr w:rsidR="00442474" w:rsidRPr="00442474" w14:paraId="7DBC96A4" w14:textId="77777777" w:rsidTr="00904D91">
                    <w:trPr>
                      <w:jc w:val="center"/>
                    </w:trPr>
                    <w:tc>
                      <w:tcPr>
                        <w:tcW w:w="300" w:type="dxa"/>
                        <w:tcMar>
                          <w:top w:w="40" w:type="dxa"/>
                          <w:left w:w="40" w:type="dxa"/>
                          <w:bottom w:w="40" w:type="dxa"/>
                          <w:right w:w="40" w:type="dxa"/>
                        </w:tcMar>
                        <w:vAlign w:val="center"/>
                      </w:tcPr>
                      <w:p w14:paraId="31F777D3" w14:textId="77777777" w:rsidR="00442474" w:rsidRPr="00442474" w:rsidRDefault="00442474" w:rsidP="00442474">
                        <w:pPr>
                          <w:spacing w:before="0" w:after="0"/>
                          <w:rPr>
                            <w:rFonts w:ascii="Times New Roman" w:hAnsi="Times New Roman"/>
                            <w:sz w:val="16"/>
                            <w:szCs w:val="16"/>
                            <w:lang w:eastAsia="uk-UA"/>
                          </w:rPr>
                        </w:pPr>
                        <w:r w:rsidRPr="00442474">
                          <w:rPr>
                            <w:rFonts w:ascii="Wingdings" w:eastAsia="Wingdings" w:hAnsi="Wingdings" w:cs="Wingdings"/>
                            <w:sz w:val="16"/>
                            <w:szCs w:val="16"/>
                            <w:lang w:eastAsia="uk-UA"/>
                          </w:rPr>
                          <w:t>¡</w:t>
                        </w:r>
                      </w:p>
                    </w:tc>
                  </w:tr>
                </w:tbl>
                <w:p w14:paraId="46EC0C3C" w14:textId="77777777" w:rsidR="00442474" w:rsidRPr="00442474" w:rsidRDefault="00442474" w:rsidP="00442474">
                  <w:pPr>
                    <w:spacing w:before="0" w:after="0"/>
                    <w:rPr>
                      <w:rFonts w:ascii="Times New Roman" w:hAnsi="Times New Roman"/>
                      <w:sz w:val="16"/>
                      <w:szCs w:val="16"/>
                      <w:lang w:eastAsia="uk-UA"/>
                    </w:rPr>
                  </w:pPr>
                </w:p>
              </w:tc>
              <w:tc>
                <w:tcPr>
                  <w:tcW w:w="1201" w:type="dxa"/>
                  <w:tcBorders>
                    <w:bottom w:val="single" w:sz="4" w:space="0" w:color="CCCCCC"/>
                  </w:tcBorders>
                  <w:tcMar>
                    <w:top w:w="40" w:type="dxa"/>
                    <w:left w:w="40" w:type="dxa"/>
                    <w:bottom w:w="40" w:type="dxa"/>
                    <w:right w:w="40" w:type="dxa"/>
                  </w:tcMar>
                  <w:vAlign w:val="center"/>
                </w:tcPr>
                <w:tbl>
                  <w:tblPr>
                    <w:tblStyle w:val="TableGrid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00"/>
                  </w:tblGrid>
                  <w:tr w:rsidR="00442474" w:rsidRPr="00442474" w14:paraId="1A2F6EDF" w14:textId="77777777" w:rsidTr="00904D91">
                    <w:trPr>
                      <w:jc w:val="center"/>
                    </w:trPr>
                    <w:tc>
                      <w:tcPr>
                        <w:tcW w:w="300" w:type="dxa"/>
                        <w:tcMar>
                          <w:top w:w="40" w:type="dxa"/>
                          <w:left w:w="40" w:type="dxa"/>
                          <w:bottom w:w="40" w:type="dxa"/>
                          <w:right w:w="40" w:type="dxa"/>
                        </w:tcMar>
                        <w:vAlign w:val="center"/>
                      </w:tcPr>
                      <w:p w14:paraId="689E40F9" w14:textId="77777777" w:rsidR="00442474" w:rsidRPr="00442474" w:rsidRDefault="00442474" w:rsidP="00442474">
                        <w:pPr>
                          <w:spacing w:before="0" w:after="0"/>
                          <w:rPr>
                            <w:rFonts w:ascii="Times New Roman" w:hAnsi="Times New Roman"/>
                            <w:sz w:val="16"/>
                            <w:szCs w:val="16"/>
                            <w:lang w:eastAsia="uk-UA"/>
                          </w:rPr>
                        </w:pPr>
                        <w:r w:rsidRPr="00442474">
                          <w:rPr>
                            <w:rFonts w:ascii="Wingdings" w:eastAsia="Wingdings" w:hAnsi="Wingdings" w:cs="Wingdings"/>
                            <w:sz w:val="16"/>
                            <w:szCs w:val="16"/>
                            <w:lang w:eastAsia="uk-UA"/>
                          </w:rPr>
                          <w:t>¡</w:t>
                        </w:r>
                      </w:p>
                    </w:tc>
                  </w:tr>
                </w:tbl>
                <w:p w14:paraId="28BD0F65" w14:textId="77777777" w:rsidR="00442474" w:rsidRPr="00442474" w:rsidRDefault="00442474" w:rsidP="00442474">
                  <w:pPr>
                    <w:spacing w:before="0" w:after="0"/>
                    <w:rPr>
                      <w:rFonts w:ascii="Times New Roman" w:hAnsi="Times New Roman"/>
                      <w:sz w:val="16"/>
                      <w:szCs w:val="16"/>
                      <w:lang w:eastAsia="uk-UA"/>
                    </w:rPr>
                  </w:pPr>
                </w:p>
              </w:tc>
              <w:tc>
                <w:tcPr>
                  <w:tcW w:w="1201" w:type="dxa"/>
                  <w:tcBorders>
                    <w:bottom w:val="single" w:sz="4" w:space="0" w:color="CCCCCC"/>
                  </w:tcBorders>
                  <w:tcMar>
                    <w:top w:w="40" w:type="dxa"/>
                    <w:left w:w="40" w:type="dxa"/>
                    <w:bottom w:w="40" w:type="dxa"/>
                    <w:right w:w="40" w:type="dxa"/>
                  </w:tcMar>
                  <w:vAlign w:val="center"/>
                </w:tcPr>
                <w:tbl>
                  <w:tblPr>
                    <w:tblStyle w:val="TableGrid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00"/>
                  </w:tblGrid>
                  <w:tr w:rsidR="00442474" w:rsidRPr="00442474" w14:paraId="59F8CB74" w14:textId="77777777" w:rsidTr="00904D91">
                    <w:trPr>
                      <w:jc w:val="center"/>
                    </w:trPr>
                    <w:tc>
                      <w:tcPr>
                        <w:tcW w:w="300" w:type="dxa"/>
                        <w:tcMar>
                          <w:top w:w="40" w:type="dxa"/>
                          <w:left w:w="40" w:type="dxa"/>
                          <w:bottom w:w="40" w:type="dxa"/>
                          <w:right w:w="40" w:type="dxa"/>
                        </w:tcMar>
                        <w:vAlign w:val="center"/>
                      </w:tcPr>
                      <w:p w14:paraId="780459E0" w14:textId="77777777" w:rsidR="00442474" w:rsidRPr="00442474" w:rsidRDefault="00442474" w:rsidP="00442474">
                        <w:pPr>
                          <w:spacing w:before="0" w:after="0"/>
                          <w:rPr>
                            <w:rFonts w:ascii="Times New Roman" w:hAnsi="Times New Roman"/>
                            <w:sz w:val="16"/>
                            <w:szCs w:val="16"/>
                            <w:lang w:eastAsia="uk-UA"/>
                          </w:rPr>
                        </w:pPr>
                        <w:r w:rsidRPr="00442474">
                          <w:rPr>
                            <w:rFonts w:ascii="Wingdings" w:eastAsia="Wingdings" w:hAnsi="Wingdings" w:cs="Wingdings"/>
                            <w:sz w:val="16"/>
                            <w:szCs w:val="16"/>
                            <w:lang w:eastAsia="uk-UA"/>
                          </w:rPr>
                          <w:t>¡</w:t>
                        </w:r>
                      </w:p>
                    </w:tc>
                  </w:tr>
                </w:tbl>
                <w:p w14:paraId="38A1FC54" w14:textId="77777777" w:rsidR="00442474" w:rsidRPr="00442474" w:rsidRDefault="00442474" w:rsidP="00442474">
                  <w:pPr>
                    <w:spacing w:before="0" w:after="0"/>
                    <w:rPr>
                      <w:rFonts w:ascii="Times New Roman" w:hAnsi="Times New Roman"/>
                      <w:sz w:val="16"/>
                      <w:szCs w:val="16"/>
                      <w:lang w:eastAsia="uk-UA"/>
                    </w:rPr>
                  </w:pPr>
                </w:p>
              </w:tc>
              <w:tc>
                <w:tcPr>
                  <w:tcW w:w="1201" w:type="dxa"/>
                  <w:tcBorders>
                    <w:bottom w:val="single" w:sz="4" w:space="0" w:color="CCCCCC"/>
                  </w:tcBorders>
                  <w:tcMar>
                    <w:top w:w="40" w:type="dxa"/>
                    <w:left w:w="40" w:type="dxa"/>
                    <w:bottom w:w="40" w:type="dxa"/>
                    <w:right w:w="40" w:type="dxa"/>
                  </w:tcMar>
                  <w:vAlign w:val="center"/>
                </w:tcPr>
                <w:tbl>
                  <w:tblPr>
                    <w:tblStyle w:val="TableGrid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00"/>
                  </w:tblGrid>
                  <w:tr w:rsidR="00442474" w:rsidRPr="00442474" w14:paraId="4C865CFB" w14:textId="77777777" w:rsidTr="00904D91">
                    <w:trPr>
                      <w:jc w:val="center"/>
                    </w:trPr>
                    <w:tc>
                      <w:tcPr>
                        <w:tcW w:w="300" w:type="dxa"/>
                        <w:tcMar>
                          <w:top w:w="40" w:type="dxa"/>
                          <w:left w:w="40" w:type="dxa"/>
                          <w:bottom w:w="40" w:type="dxa"/>
                          <w:right w:w="40" w:type="dxa"/>
                        </w:tcMar>
                        <w:vAlign w:val="center"/>
                      </w:tcPr>
                      <w:p w14:paraId="3959FE87" w14:textId="77777777" w:rsidR="00442474" w:rsidRPr="00442474" w:rsidRDefault="00442474" w:rsidP="00442474">
                        <w:pPr>
                          <w:spacing w:before="0" w:after="0"/>
                          <w:rPr>
                            <w:rFonts w:ascii="Times New Roman" w:hAnsi="Times New Roman"/>
                            <w:sz w:val="16"/>
                            <w:szCs w:val="16"/>
                            <w:lang w:eastAsia="uk-UA"/>
                          </w:rPr>
                        </w:pPr>
                        <w:r w:rsidRPr="00442474">
                          <w:rPr>
                            <w:rFonts w:ascii="Wingdings" w:eastAsia="Wingdings" w:hAnsi="Wingdings" w:cs="Wingdings"/>
                            <w:sz w:val="16"/>
                            <w:szCs w:val="16"/>
                            <w:lang w:eastAsia="uk-UA"/>
                          </w:rPr>
                          <w:t>¡</w:t>
                        </w:r>
                      </w:p>
                    </w:tc>
                  </w:tr>
                </w:tbl>
                <w:p w14:paraId="59A9DE27" w14:textId="77777777" w:rsidR="00442474" w:rsidRPr="00442474" w:rsidRDefault="00442474" w:rsidP="00442474">
                  <w:pPr>
                    <w:spacing w:before="0" w:after="0"/>
                    <w:rPr>
                      <w:rFonts w:ascii="Times New Roman" w:hAnsi="Times New Roman"/>
                      <w:sz w:val="16"/>
                      <w:szCs w:val="16"/>
                      <w:lang w:eastAsia="uk-UA"/>
                    </w:rPr>
                  </w:pPr>
                </w:p>
              </w:tc>
              <w:tc>
                <w:tcPr>
                  <w:tcW w:w="1201" w:type="dxa"/>
                  <w:tcBorders>
                    <w:bottom w:val="single" w:sz="4" w:space="0" w:color="CCCCCC"/>
                  </w:tcBorders>
                  <w:tcMar>
                    <w:top w:w="40" w:type="dxa"/>
                    <w:left w:w="40" w:type="dxa"/>
                    <w:bottom w:w="40" w:type="dxa"/>
                    <w:right w:w="40" w:type="dxa"/>
                  </w:tcMar>
                  <w:vAlign w:val="center"/>
                </w:tcPr>
                <w:tbl>
                  <w:tblPr>
                    <w:tblStyle w:val="TableGrid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00"/>
                  </w:tblGrid>
                  <w:tr w:rsidR="00442474" w:rsidRPr="00442474" w14:paraId="286C57B2" w14:textId="77777777" w:rsidTr="00904D91">
                    <w:trPr>
                      <w:jc w:val="center"/>
                    </w:trPr>
                    <w:tc>
                      <w:tcPr>
                        <w:tcW w:w="300" w:type="dxa"/>
                        <w:tcMar>
                          <w:top w:w="40" w:type="dxa"/>
                          <w:left w:w="40" w:type="dxa"/>
                          <w:bottom w:w="40" w:type="dxa"/>
                          <w:right w:w="40" w:type="dxa"/>
                        </w:tcMar>
                        <w:vAlign w:val="center"/>
                      </w:tcPr>
                      <w:p w14:paraId="64BC5741" w14:textId="77777777" w:rsidR="00442474" w:rsidRPr="00442474" w:rsidRDefault="00442474" w:rsidP="00442474">
                        <w:pPr>
                          <w:spacing w:before="0" w:after="0"/>
                          <w:rPr>
                            <w:rFonts w:ascii="Times New Roman" w:hAnsi="Times New Roman"/>
                            <w:sz w:val="16"/>
                            <w:szCs w:val="16"/>
                            <w:lang w:eastAsia="uk-UA"/>
                          </w:rPr>
                        </w:pPr>
                        <w:r w:rsidRPr="00442474">
                          <w:rPr>
                            <w:rFonts w:ascii="Wingdings" w:eastAsia="Wingdings" w:hAnsi="Wingdings" w:cs="Wingdings"/>
                            <w:sz w:val="16"/>
                            <w:szCs w:val="16"/>
                            <w:lang w:eastAsia="uk-UA"/>
                          </w:rPr>
                          <w:t>¡</w:t>
                        </w:r>
                      </w:p>
                    </w:tc>
                  </w:tr>
                </w:tbl>
                <w:p w14:paraId="5F6CFD89" w14:textId="77777777" w:rsidR="00442474" w:rsidRPr="00442474" w:rsidRDefault="00442474" w:rsidP="00442474">
                  <w:pPr>
                    <w:spacing w:before="0" w:after="0"/>
                    <w:rPr>
                      <w:rFonts w:ascii="Times New Roman" w:hAnsi="Times New Roman"/>
                      <w:sz w:val="16"/>
                      <w:szCs w:val="16"/>
                      <w:lang w:eastAsia="uk-UA"/>
                    </w:rPr>
                  </w:pPr>
                </w:p>
              </w:tc>
              <w:tc>
                <w:tcPr>
                  <w:tcW w:w="1201" w:type="dxa"/>
                  <w:tcBorders>
                    <w:bottom w:val="single" w:sz="4" w:space="0" w:color="CCCCCC"/>
                  </w:tcBorders>
                  <w:tcMar>
                    <w:top w:w="40" w:type="dxa"/>
                    <w:left w:w="40" w:type="dxa"/>
                    <w:bottom w:w="40" w:type="dxa"/>
                    <w:right w:w="40" w:type="dxa"/>
                  </w:tcMar>
                  <w:vAlign w:val="center"/>
                </w:tcPr>
                <w:tbl>
                  <w:tblPr>
                    <w:tblStyle w:val="TableGrid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00"/>
                  </w:tblGrid>
                  <w:tr w:rsidR="00442474" w:rsidRPr="00442474" w14:paraId="14788CA5" w14:textId="77777777" w:rsidTr="00904D91">
                    <w:trPr>
                      <w:jc w:val="center"/>
                    </w:trPr>
                    <w:tc>
                      <w:tcPr>
                        <w:tcW w:w="300" w:type="dxa"/>
                        <w:tcMar>
                          <w:top w:w="40" w:type="dxa"/>
                          <w:left w:w="40" w:type="dxa"/>
                          <w:bottom w:w="40" w:type="dxa"/>
                          <w:right w:w="40" w:type="dxa"/>
                        </w:tcMar>
                        <w:vAlign w:val="center"/>
                      </w:tcPr>
                      <w:p w14:paraId="7347619C" w14:textId="77777777" w:rsidR="00442474" w:rsidRPr="00442474" w:rsidRDefault="00442474" w:rsidP="00442474">
                        <w:pPr>
                          <w:spacing w:before="0" w:after="0"/>
                          <w:rPr>
                            <w:rFonts w:ascii="Times New Roman" w:hAnsi="Times New Roman"/>
                            <w:sz w:val="16"/>
                            <w:szCs w:val="16"/>
                            <w:lang w:eastAsia="uk-UA"/>
                          </w:rPr>
                        </w:pPr>
                        <w:r w:rsidRPr="00442474">
                          <w:rPr>
                            <w:rFonts w:ascii="Wingdings" w:eastAsia="Wingdings" w:hAnsi="Wingdings" w:cs="Wingdings"/>
                            <w:sz w:val="16"/>
                            <w:szCs w:val="16"/>
                            <w:lang w:eastAsia="uk-UA"/>
                          </w:rPr>
                          <w:t>¡</w:t>
                        </w:r>
                      </w:p>
                    </w:tc>
                  </w:tr>
                </w:tbl>
                <w:p w14:paraId="6FB849DD" w14:textId="77777777" w:rsidR="00442474" w:rsidRPr="00442474" w:rsidRDefault="00442474" w:rsidP="00442474">
                  <w:pPr>
                    <w:spacing w:before="0" w:after="0"/>
                    <w:rPr>
                      <w:rFonts w:ascii="Times New Roman" w:hAnsi="Times New Roman"/>
                      <w:sz w:val="16"/>
                      <w:szCs w:val="16"/>
                      <w:lang w:eastAsia="uk-UA"/>
                    </w:rPr>
                  </w:pPr>
                </w:p>
              </w:tc>
              <w:tc>
                <w:tcPr>
                  <w:tcW w:w="1201" w:type="dxa"/>
                  <w:tcBorders>
                    <w:bottom w:val="single" w:sz="4" w:space="0" w:color="CCCCCC"/>
                  </w:tcBorders>
                  <w:tcMar>
                    <w:top w:w="40" w:type="dxa"/>
                    <w:left w:w="40" w:type="dxa"/>
                    <w:bottom w:w="40" w:type="dxa"/>
                    <w:right w:w="40" w:type="dxa"/>
                  </w:tcMar>
                  <w:vAlign w:val="center"/>
                </w:tcPr>
                <w:tbl>
                  <w:tblPr>
                    <w:tblStyle w:val="TableGrid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00"/>
                  </w:tblGrid>
                  <w:tr w:rsidR="00442474" w:rsidRPr="00442474" w14:paraId="0F35AC3C" w14:textId="77777777" w:rsidTr="00904D91">
                    <w:trPr>
                      <w:jc w:val="center"/>
                    </w:trPr>
                    <w:tc>
                      <w:tcPr>
                        <w:tcW w:w="300" w:type="dxa"/>
                        <w:tcMar>
                          <w:top w:w="40" w:type="dxa"/>
                          <w:left w:w="40" w:type="dxa"/>
                          <w:bottom w:w="40" w:type="dxa"/>
                          <w:right w:w="40" w:type="dxa"/>
                        </w:tcMar>
                        <w:vAlign w:val="center"/>
                      </w:tcPr>
                      <w:p w14:paraId="0BF69EC5" w14:textId="77777777" w:rsidR="00442474" w:rsidRPr="00442474" w:rsidRDefault="00442474" w:rsidP="00442474">
                        <w:pPr>
                          <w:spacing w:before="0" w:after="0"/>
                          <w:rPr>
                            <w:rFonts w:ascii="Times New Roman" w:hAnsi="Times New Roman"/>
                            <w:sz w:val="16"/>
                            <w:szCs w:val="16"/>
                            <w:lang w:eastAsia="uk-UA"/>
                          </w:rPr>
                        </w:pPr>
                        <w:r w:rsidRPr="00442474">
                          <w:rPr>
                            <w:rFonts w:ascii="Wingdings" w:eastAsia="Wingdings" w:hAnsi="Wingdings" w:cs="Wingdings"/>
                            <w:sz w:val="16"/>
                            <w:szCs w:val="16"/>
                            <w:lang w:eastAsia="uk-UA"/>
                          </w:rPr>
                          <w:t>¡</w:t>
                        </w:r>
                      </w:p>
                    </w:tc>
                  </w:tr>
                </w:tbl>
                <w:p w14:paraId="191D23E9" w14:textId="77777777" w:rsidR="00442474" w:rsidRPr="00442474" w:rsidRDefault="00442474" w:rsidP="00442474">
                  <w:pPr>
                    <w:spacing w:before="0" w:after="0"/>
                    <w:rPr>
                      <w:rFonts w:ascii="Times New Roman" w:hAnsi="Times New Roman"/>
                      <w:sz w:val="16"/>
                      <w:szCs w:val="16"/>
                      <w:lang w:eastAsia="uk-UA"/>
                    </w:rPr>
                  </w:pPr>
                </w:p>
              </w:tc>
              <w:tc>
                <w:tcPr>
                  <w:tcW w:w="440" w:type="dxa"/>
                  <w:tcBorders>
                    <w:bottom w:val="single" w:sz="4" w:space="0" w:color="CCCCCC"/>
                  </w:tcBorders>
                  <w:tcMar>
                    <w:top w:w="40" w:type="dxa"/>
                    <w:left w:w="40" w:type="dxa"/>
                    <w:bottom w:w="40" w:type="dxa"/>
                    <w:right w:w="40" w:type="dxa"/>
                  </w:tcMar>
                  <w:vAlign w:val="center"/>
                </w:tcPr>
                <w:p w14:paraId="0DF75845"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sz w:val="16"/>
                      <w:szCs w:val="16"/>
                      <w:lang w:eastAsia="uk-UA"/>
                    </w:rPr>
                    <w:t>1</w:t>
                  </w:r>
                </w:p>
              </w:tc>
            </w:tr>
            <w:tr w:rsidR="00442474" w:rsidRPr="00442474" w14:paraId="72C83DFB" w14:textId="77777777" w:rsidTr="00904D91">
              <w:tc>
                <w:tcPr>
                  <w:tcW w:w="1661" w:type="dxa"/>
                  <w:tcBorders>
                    <w:bottom w:val="single" w:sz="4" w:space="0" w:color="CCCCCC"/>
                  </w:tcBorders>
                  <w:tcMar>
                    <w:top w:w="40" w:type="dxa"/>
                    <w:left w:w="40" w:type="dxa"/>
                    <w:bottom w:w="40" w:type="dxa"/>
                    <w:right w:w="40" w:type="dxa"/>
                  </w:tcMar>
                  <w:vAlign w:val="center"/>
                </w:tcPr>
                <w:p w14:paraId="1B8CA4A0"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sz w:val="16"/>
                      <w:szCs w:val="16"/>
                      <w:lang w:eastAsia="uk-UA"/>
                    </w:rPr>
                    <w:t>Parliament</w:t>
                  </w:r>
                </w:p>
              </w:tc>
              <w:tc>
                <w:tcPr>
                  <w:tcW w:w="1201" w:type="dxa"/>
                  <w:tcBorders>
                    <w:bottom w:val="single" w:sz="4" w:space="0" w:color="CCCCCC"/>
                  </w:tcBorders>
                  <w:tcMar>
                    <w:top w:w="40" w:type="dxa"/>
                    <w:left w:w="40" w:type="dxa"/>
                    <w:bottom w:w="40" w:type="dxa"/>
                    <w:right w:w="40" w:type="dxa"/>
                  </w:tcMar>
                  <w:vAlign w:val="center"/>
                </w:tcPr>
                <w:tbl>
                  <w:tblPr>
                    <w:tblStyle w:val="TableGrid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00"/>
                  </w:tblGrid>
                  <w:tr w:rsidR="00442474" w:rsidRPr="00442474" w14:paraId="3C439B81" w14:textId="77777777" w:rsidTr="00904D91">
                    <w:trPr>
                      <w:jc w:val="center"/>
                    </w:trPr>
                    <w:tc>
                      <w:tcPr>
                        <w:tcW w:w="300" w:type="dxa"/>
                        <w:tcMar>
                          <w:top w:w="40" w:type="dxa"/>
                          <w:left w:w="40" w:type="dxa"/>
                          <w:bottom w:w="40" w:type="dxa"/>
                          <w:right w:w="40" w:type="dxa"/>
                        </w:tcMar>
                        <w:vAlign w:val="center"/>
                      </w:tcPr>
                      <w:p w14:paraId="7D9445B8" w14:textId="77777777" w:rsidR="00442474" w:rsidRPr="00442474" w:rsidRDefault="00442474" w:rsidP="00442474">
                        <w:pPr>
                          <w:spacing w:before="0" w:after="0"/>
                          <w:rPr>
                            <w:rFonts w:ascii="Times New Roman" w:hAnsi="Times New Roman"/>
                            <w:sz w:val="16"/>
                            <w:szCs w:val="16"/>
                            <w:lang w:eastAsia="uk-UA"/>
                          </w:rPr>
                        </w:pPr>
                        <w:r w:rsidRPr="00442474">
                          <w:rPr>
                            <w:rFonts w:ascii="Wingdings" w:eastAsia="Wingdings" w:hAnsi="Wingdings" w:cs="Wingdings"/>
                            <w:sz w:val="16"/>
                            <w:szCs w:val="16"/>
                            <w:lang w:eastAsia="uk-UA"/>
                          </w:rPr>
                          <w:t>¡</w:t>
                        </w:r>
                      </w:p>
                    </w:tc>
                  </w:tr>
                </w:tbl>
                <w:p w14:paraId="08B180DA" w14:textId="77777777" w:rsidR="00442474" w:rsidRPr="00442474" w:rsidRDefault="00442474" w:rsidP="00442474">
                  <w:pPr>
                    <w:spacing w:before="0" w:after="0"/>
                    <w:rPr>
                      <w:rFonts w:ascii="Times New Roman" w:hAnsi="Times New Roman"/>
                      <w:sz w:val="16"/>
                      <w:szCs w:val="16"/>
                      <w:lang w:eastAsia="uk-UA"/>
                    </w:rPr>
                  </w:pPr>
                </w:p>
              </w:tc>
              <w:tc>
                <w:tcPr>
                  <w:tcW w:w="1201" w:type="dxa"/>
                  <w:tcBorders>
                    <w:bottom w:val="single" w:sz="4" w:space="0" w:color="CCCCCC"/>
                  </w:tcBorders>
                  <w:tcMar>
                    <w:top w:w="40" w:type="dxa"/>
                    <w:left w:w="40" w:type="dxa"/>
                    <w:bottom w:w="40" w:type="dxa"/>
                    <w:right w:w="40" w:type="dxa"/>
                  </w:tcMar>
                  <w:vAlign w:val="center"/>
                </w:tcPr>
                <w:tbl>
                  <w:tblPr>
                    <w:tblStyle w:val="TableGrid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00"/>
                  </w:tblGrid>
                  <w:tr w:rsidR="00442474" w:rsidRPr="00442474" w14:paraId="17D7829D" w14:textId="77777777" w:rsidTr="00904D91">
                    <w:trPr>
                      <w:jc w:val="center"/>
                    </w:trPr>
                    <w:tc>
                      <w:tcPr>
                        <w:tcW w:w="300" w:type="dxa"/>
                        <w:tcMar>
                          <w:top w:w="40" w:type="dxa"/>
                          <w:left w:w="40" w:type="dxa"/>
                          <w:bottom w:w="40" w:type="dxa"/>
                          <w:right w:w="40" w:type="dxa"/>
                        </w:tcMar>
                        <w:vAlign w:val="center"/>
                      </w:tcPr>
                      <w:p w14:paraId="1CA8EEA2" w14:textId="77777777" w:rsidR="00442474" w:rsidRPr="00442474" w:rsidRDefault="00442474" w:rsidP="00442474">
                        <w:pPr>
                          <w:spacing w:before="0" w:after="0"/>
                          <w:rPr>
                            <w:rFonts w:ascii="Times New Roman" w:hAnsi="Times New Roman"/>
                            <w:sz w:val="16"/>
                            <w:szCs w:val="16"/>
                            <w:lang w:eastAsia="uk-UA"/>
                          </w:rPr>
                        </w:pPr>
                        <w:r w:rsidRPr="00442474">
                          <w:rPr>
                            <w:rFonts w:ascii="Wingdings" w:eastAsia="Wingdings" w:hAnsi="Wingdings" w:cs="Wingdings"/>
                            <w:sz w:val="16"/>
                            <w:szCs w:val="16"/>
                            <w:lang w:eastAsia="uk-UA"/>
                          </w:rPr>
                          <w:t>¡</w:t>
                        </w:r>
                      </w:p>
                    </w:tc>
                  </w:tr>
                </w:tbl>
                <w:p w14:paraId="41BA78A2" w14:textId="77777777" w:rsidR="00442474" w:rsidRPr="00442474" w:rsidRDefault="00442474" w:rsidP="00442474">
                  <w:pPr>
                    <w:spacing w:before="0" w:after="0"/>
                    <w:rPr>
                      <w:rFonts w:ascii="Times New Roman" w:hAnsi="Times New Roman"/>
                      <w:sz w:val="16"/>
                      <w:szCs w:val="16"/>
                      <w:lang w:eastAsia="uk-UA"/>
                    </w:rPr>
                  </w:pPr>
                </w:p>
              </w:tc>
              <w:tc>
                <w:tcPr>
                  <w:tcW w:w="1201" w:type="dxa"/>
                  <w:tcBorders>
                    <w:bottom w:val="single" w:sz="4" w:space="0" w:color="CCCCCC"/>
                  </w:tcBorders>
                  <w:tcMar>
                    <w:top w:w="40" w:type="dxa"/>
                    <w:left w:w="40" w:type="dxa"/>
                    <w:bottom w:w="40" w:type="dxa"/>
                    <w:right w:w="40" w:type="dxa"/>
                  </w:tcMar>
                  <w:vAlign w:val="center"/>
                </w:tcPr>
                <w:tbl>
                  <w:tblPr>
                    <w:tblStyle w:val="TableGrid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00"/>
                  </w:tblGrid>
                  <w:tr w:rsidR="00442474" w:rsidRPr="00442474" w14:paraId="471C7EB7" w14:textId="77777777" w:rsidTr="00904D91">
                    <w:trPr>
                      <w:jc w:val="center"/>
                    </w:trPr>
                    <w:tc>
                      <w:tcPr>
                        <w:tcW w:w="300" w:type="dxa"/>
                        <w:tcMar>
                          <w:top w:w="40" w:type="dxa"/>
                          <w:left w:w="40" w:type="dxa"/>
                          <w:bottom w:w="40" w:type="dxa"/>
                          <w:right w:w="40" w:type="dxa"/>
                        </w:tcMar>
                        <w:vAlign w:val="center"/>
                      </w:tcPr>
                      <w:p w14:paraId="29B2B027" w14:textId="77777777" w:rsidR="00442474" w:rsidRPr="00442474" w:rsidRDefault="00442474" w:rsidP="00442474">
                        <w:pPr>
                          <w:spacing w:before="0" w:after="0"/>
                          <w:rPr>
                            <w:rFonts w:ascii="Times New Roman" w:hAnsi="Times New Roman"/>
                            <w:sz w:val="16"/>
                            <w:szCs w:val="16"/>
                            <w:lang w:eastAsia="uk-UA"/>
                          </w:rPr>
                        </w:pPr>
                        <w:r w:rsidRPr="00442474">
                          <w:rPr>
                            <w:rFonts w:ascii="Wingdings" w:eastAsia="Wingdings" w:hAnsi="Wingdings" w:cs="Wingdings"/>
                            <w:sz w:val="16"/>
                            <w:szCs w:val="16"/>
                            <w:lang w:eastAsia="uk-UA"/>
                          </w:rPr>
                          <w:t>¡</w:t>
                        </w:r>
                      </w:p>
                    </w:tc>
                  </w:tr>
                </w:tbl>
                <w:p w14:paraId="2B361550" w14:textId="77777777" w:rsidR="00442474" w:rsidRPr="00442474" w:rsidRDefault="00442474" w:rsidP="00442474">
                  <w:pPr>
                    <w:spacing w:before="0" w:after="0"/>
                    <w:rPr>
                      <w:rFonts w:ascii="Times New Roman" w:hAnsi="Times New Roman"/>
                      <w:sz w:val="16"/>
                      <w:szCs w:val="16"/>
                      <w:lang w:eastAsia="uk-UA"/>
                    </w:rPr>
                  </w:pPr>
                </w:p>
              </w:tc>
              <w:tc>
                <w:tcPr>
                  <w:tcW w:w="1201" w:type="dxa"/>
                  <w:tcBorders>
                    <w:bottom w:val="single" w:sz="4" w:space="0" w:color="CCCCCC"/>
                  </w:tcBorders>
                  <w:tcMar>
                    <w:top w:w="40" w:type="dxa"/>
                    <w:left w:w="40" w:type="dxa"/>
                    <w:bottom w:w="40" w:type="dxa"/>
                    <w:right w:w="40" w:type="dxa"/>
                  </w:tcMar>
                  <w:vAlign w:val="center"/>
                </w:tcPr>
                <w:tbl>
                  <w:tblPr>
                    <w:tblStyle w:val="TableGrid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00"/>
                  </w:tblGrid>
                  <w:tr w:rsidR="00442474" w:rsidRPr="00442474" w14:paraId="268C6623" w14:textId="77777777" w:rsidTr="00904D91">
                    <w:trPr>
                      <w:jc w:val="center"/>
                    </w:trPr>
                    <w:tc>
                      <w:tcPr>
                        <w:tcW w:w="300" w:type="dxa"/>
                        <w:tcMar>
                          <w:top w:w="40" w:type="dxa"/>
                          <w:left w:w="40" w:type="dxa"/>
                          <w:bottom w:w="40" w:type="dxa"/>
                          <w:right w:w="40" w:type="dxa"/>
                        </w:tcMar>
                        <w:vAlign w:val="center"/>
                      </w:tcPr>
                      <w:p w14:paraId="54DC67F1" w14:textId="77777777" w:rsidR="00442474" w:rsidRPr="00442474" w:rsidRDefault="00442474" w:rsidP="00442474">
                        <w:pPr>
                          <w:spacing w:before="0" w:after="0"/>
                          <w:rPr>
                            <w:rFonts w:ascii="Times New Roman" w:hAnsi="Times New Roman"/>
                            <w:sz w:val="16"/>
                            <w:szCs w:val="16"/>
                            <w:lang w:eastAsia="uk-UA"/>
                          </w:rPr>
                        </w:pPr>
                        <w:r w:rsidRPr="00442474">
                          <w:rPr>
                            <w:rFonts w:ascii="Wingdings" w:eastAsia="Wingdings" w:hAnsi="Wingdings" w:cs="Wingdings"/>
                            <w:sz w:val="16"/>
                            <w:szCs w:val="16"/>
                            <w:lang w:eastAsia="uk-UA"/>
                          </w:rPr>
                          <w:t>¡</w:t>
                        </w:r>
                      </w:p>
                    </w:tc>
                  </w:tr>
                </w:tbl>
                <w:p w14:paraId="73372188" w14:textId="77777777" w:rsidR="00442474" w:rsidRPr="00442474" w:rsidRDefault="00442474" w:rsidP="00442474">
                  <w:pPr>
                    <w:spacing w:before="0" w:after="0"/>
                    <w:rPr>
                      <w:rFonts w:ascii="Times New Roman" w:hAnsi="Times New Roman"/>
                      <w:sz w:val="16"/>
                      <w:szCs w:val="16"/>
                      <w:lang w:eastAsia="uk-UA"/>
                    </w:rPr>
                  </w:pPr>
                </w:p>
              </w:tc>
              <w:tc>
                <w:tcPr>
                  <w:tcW w:w="1201" w:type="dxa"/>
                  <w:tcBorders>
                    <w:bottom w:val="single" w:sz="4" w:space="0" w:color="CCCCCC"/>
                  </w:tcBorders>
                  <w:tcMar>
                    <w:top w:w="40" w:type="dxa"/>
                    <w:left w:w="40" w:type="dxa"/>
                    <w:bottom w:w="40" w:type="dxa"/>
                    <w:right w:w="40" w:type="dxa"/>
                  </w:tcMar>
                  <w:vAlign w:val="center"/>
                </w:tcPr>
                <w:tbl>
                  <w:tblPr>
                    <w:tblStyle w:val="TableGrid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00"/>
                  </w:tblGrid>
                  <w:tr w:rsidR="00442474" w:rsidRPr="00442474" w14:paraId="311CF1C5" w14:textId="77777777" w:rsidTr="00904D91">
                    <w:trPr>
                      <w:jc w:val="center"/>
                    </w:trPr>
                    <w:tc>
                      <w:tcPr>
                        <w:tcW w:w="300" w:type="dxa"/>
                        <w:tcMar>
                          <w:top w:w="40" w:type="dxa"/>
                          <w:left w:w="40" w:type="dxa"/>
                          <w:bottom w:w="40" w:type="dxa"/>
                          <w:right w:w="40" w:type="dxa"/>
                        </w:tcMar>
                        <w:vAlign w:val="center"/>
                      </w:tcPr>
                      <w:p w14:paraId="250E4FED" w14:textId="77777777" w:rsidR="00442474" w:rsidRPr="00442474" w:rsidRDefault="00442474" w:rsidP="00442474">
                        <w:pPr>
                          <w:spacing w:before="0" w:after="0"/>
                          <w:rPr>
                            <w:rFonts w:ascii="Times New Roman" w:hAnsi="Times New Roman"/>
                            <w:sz w:val="16"/>
                            <w:szCs w:val="16"/>
                            <w:lang w:eastAsia="uk-UA"/>
                          </w:rPr>
                        </w:pPr>
                        <w:r w:rsidRPr="00442474">
                          <w:rPr>
                            <w:rFonts w:ascii="Wingdings" w:eastAsia="Wingdings" w:hAnsi="Wingdings" w:cs="Wingdings"/>
                            <w:sz w:val="16"/>
                            <w:szCs w:val="16"/>
                            <w:lang w:eastAsia="uk-UA"/>
                          </w:rPr>
                          <w:t>¡</w:t>
                        </w:r>
                      </w:p>
                    </w:tc>
                  </w:tr>
                </w:tbl>
                <w:p w14:paraId="3E73CEA9" w14:textId="77777777" w:rsidR="00442474" w:rsidRPr="00442474" w:rsidRDefault="00442474" w:rsidP="00442474">
                  <w:pPr>
                    <w:spacing w:before="0" w:after="0"/>
                    <w:rPr>
                      <w:rFonts w:ascii="Times New Roman" w:hAnsi="Times New Roman"/>
                      <w:sz w:val="16"/>
                      <w:szCs w:val="16"/>
                      <w:lang w:eastAsia="uk-UA"/>
                    </w:rPr>
                  </w:pPr>
                </w:p>
              </w:tc>
              <w:tc>
                <w:tcPr>
                  <w:tcW w:w="1201" w:type="dxa"/>
                  <w:tcBorders>
                    <w:bottom w:val="single" w:sz="4" w:space="0" w:color="CCCCCC"/>
                  </w:tcBorders>
                  <w:tcMar>
                    <w:top w:w="40" w:type="dxa"/>
                    <w:left w:w="40" w:type="dxa"/>
                    <w:bottom w:w="40" w:type="dxa"/>
                    <w:right w:w="40" w:type="dxa"/>
                  </w:tcMar>
                  <w:vAlign w:val="center"/>
                </w:tcPr>
                <w:tbl>
                  <w:tblPr>
                    <w:tblStyle w:val="TableGrid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00"/>
                  </w:tblGrid>
                  <w:tr w:rsidR="00442474" w:rsidRPr="00442474" w14:paraId="5AC7BBEF" w14:textId="77777777" w:rsidTr="00904D91">
                    <w:trPr>
                      <w:jc w:val="center"/>
                    </w:trPr>
                    <w:tc>
                      <w:tcPr>
                        <w:tcW w:w="300" w:type="dxa"/>
                        <w:tcMar>
                          <w:top w:w="40" w:type="dxa"/>
                          <w:left w:w="40" w:type="dxa"/>
                          <w:bottom w:w="40" w:type="dxa"/>
                          <w:right w:w="40" w:type="dxa"/>
                        </w:tcMar>
                        <w:vAlign w:val="center"/>
                      </w:tcPr>
                      <w:p w14:paraId="7BCBF6CB" w14:textId="77777777" w:rsidR="00442474" w:rsidRPr="00442474" w:rsidRDefault="00442474" w:rsidP="00442474">
                        <w:pPr>
                          <w:spacing w:before="0" w:after="0"/>
                          <w:rPr>
                            <w:rFonts w:ascii="Times New Roman" w:hAnsi="Times New Roman"/>
                            <w:sz w:val="16"/>
                            <w:szCs w:val="16"/>
                            <w:lang w:eastAsia="uk-UA"/>
                          </w:rPr>
                        </w:pPr>
                        <w:r w:rsidRPr="00442474">
                          <w:rPr>
                            <w:rFonts w:ascii="Wingdings" w:eastAsia="Wingdings" w:hAnsi="Wingdings" w:cs="Wingdings"/>
                            <w:sz w:val="16"/>
                            <w:szCs w:val="16"/>
                            <w:lang w:eastAsia="uk-UA"/>
                          </w:rPr>
                          <w:t>¡</w:t>
                        </w:r>
                      </w:p>
                    </w:tc>
                  </w:tr>
                </w:tbl>
                <w:p w14:paraId="3B81B922" w14:textId="77777777" w:rsidR="00442474" w:rsidRPr="00442474" w:rsidRDefault="00442474" w:rsidP="00442474">
                  <w:pPr>
                    <w:spacing w:before="0" w:after="0"/>
                    <w:rPr>
                      <w:rFonts w:ascii="Times New Roman" w:hAnsi="Times New Roman"/>
                      <w:sz w:val="16"/>
                      <w:szCs w:val="16"/>
                      <w:lang w:eastAsia="uk-UA"/>
                    </w:rPr>
                  </w:pPr>
                </w:p>
              </w:tc>
              <w:tc>
                <w:tcPr>
                  <w:tcW w:w="1201" w:type="dxa"/>
                  <w:tcBorders>
                    <w:bottom w:val="single" w:sz="4" w:space="0" w:color="CCCCCC"/>
                  </w:tcBorders>
                  <w:tcMar>
                    <w:top w:w="40" w:type="dxa"/>
                    <w:left w:w="40" w:type="dxa"/>
                    <w:bottom w:w="40" w:type="dxa"/>
                    <w:right w:w="40" w:type="dxa"/>
                  </w:tcMar>
                  <w:vAlign w:val="center"/>
                </w:tcPr>
                <w:tbl>
                  <w:tblPr>
                    <w:tblStyle w:val="TableGrid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00"/>
                  </w:tblGrid>
                  <w:tr w:rsidR="00442474" w:rsidRPr="00442474" w14:paraId="20646F6E" w14:textId="77777777" w:rsidTr="00904D91">
                    <w:trPr>
                      <w:jc w:val="center"/>
                    </w:trPr>
                    <w:tc>
                      <w:tcPr>
                        <w:tcW w:w="300" w:type="dxa"/>
                        <w:tcMar>
                          <w:top w:w="40" w:type="dxa"/>
                          <w:left w:w="40" w:type="dxa"/>
                          <w:bottom w:w="40" w:type="dxa"/>
                          <w:right w:w="40" w:type="dxa"/>
                        </w:tcMar>
                        <w:vAlign w:val="center"/>
                      </w:tcPr>
                      <w:p w14:paraId="7AA82A1C" w14:textId="77777777" w:rsidR="00442474" w:rsidRPr="00442474" w:rsidRDefault="00442474" w:rsidP="00442474">
                        <w:pPr>
                          <w:spacing w:before="0" w:after="0"/>
                          <w:rPr>
                            <w:rFonts w:ascii="Times New Roman" w:hAnsi="Times New Roman"/>
                            <w:sz w:val="16"/>
                            <w:szCs w:val="16"/>
                            <w:lang w:eastAsia="uk-UA"/>
                          </w:rPr>
                        </w:pPr>
                        <w:r w:rsidRPr="00442474">
                          <w:rPr>
                            <w:rFonts w:ascii="Wingdings" w:eastAsia="Wingdings" w:hAnsi="Wingdings" w:cs="Wingdings"/>
                            <w:sz w:val="16"/>
                            <w:szCs w:val="16"/>
                            <w:lang w:eastAsia="uk-UA"/>
                          </w:rPr>
                          <w:t>¡</w:t>
                        </w:r>
                      </w:p>
                    </w:tc>
                  </w:tr>
                </w:tbl>
                <w:p w14:paraId="4813A128" w14:textId="77777777" w:rsidR="00442474" w:rsidRPr="00442474" w:rsidRDefault="00442474" w:rsidP="00442474">
                  <w:pPr>
                    <w:spacing w:before="0" w:after="0"/>
                    <w:rPr>
                      <w:rFonts w:ascii="Times New Roman" w:hAnsi="Times New Roman"/>
                      <w:sz w:val="16"/>
                      <w:szCs w:val="16"/>
                      <w:lang w:eastAsia="uk-UA"/>
                    </w:rPr>
                  </w:pPr>
                </w:p>
              </w:tc>
              <w:tc>
                <w:tcPr>
                  <w:tcW w:w="440" w:type="dxa"/>
                  <w:tcBorders>
                    <w:bottom w:val="single" w:sz="4" w:space="0" w:color="CCCCCC"/>
                  </w:tcBorders>
                  <w:tcMar>
                    <w:top w:w="40" w:type="dxa"/>
                    <w:left w:w="40" w:type="dxa"/>
                    <w:bottom w:w="40" w:type="dxa"/>
                    <w:right w:w="40" w:type="dxa"/>
                  </w:tcMar>
                  <w:vAlign w:val="center"/>
                </w:tcPr>
                <w:p w14:paraId="341A5F56"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sz w:val="16"/>
                      <w:szCs w:val="16"/>
                      <w:lang w:eastAsia="uk-UA"/>
                    </w:rPr>
                    <w:t>2</w:t>
                  </w:r>
                </w:p>
              </w:tc>
            </w:tr>
            <w:tr w:rsidR="00442474" w:rsidRPr="00442474" w14:paraId="4CAB7315" w14:textId="77777777" w:rsidTr="00904D91">
              <w:tc>
                <w:tcPr>
                  <w:tcW w:w="1661" w:type="dxa"/>
                  <w:tcBorders>
                    <w:bottom w:val="single" w:sz="4" w:space="0" w:color="CCCCCC"/>
                  </w:tcBorders>
                  <w:tcMar>
                    <w:top w:w="40" w:type="dxa"/>
                    <w:left w:w="40" w:type="dxa"/>
                    <w:bottom w:w="40" w:type="dxa"/>
                    <w:right w:w="40" w:type="dxa"/>
                  </w:tcMar>
                  <w:vAlign w:val="center"/>
                </w:tcPr>
                <w:p w14:paraId="06FEBAED"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sz w:val="16"/>
                      <w:szCs w:val="16"/>
                      <w:lang w:eastAsia="uk-UA"/>
                    </w:rPr>
                    <w:t>Council</w:t>
                  </w:r>
                </w:p>
              </w:tc>
              <w:tc>
                <w:tcPr>
                  <w:tcW w:w="1201" w:type="dxa"/>
                  <w:tcBorders>
                    <w:bottom w:val="single" w:sz="4" w:space="0" w:color="CCCCCC"/>
                  </w:tcBorders>
                  <w:tcMar>
                    <w:top w:w="40" w:type="dxa"/>
                    <w:left w:w="40" w:type="dxa"/>
                    <w:bottom w:w="40" w:type="dxa"/>
                    <w:right w:w="40" w:type="dxa"/>
                  </w:tcMar>
                  <w:vAlign w:val="center"/>
                </w:tcPr>
                <w:tbl>
                  <w:tblPr>
                    <w:tblStyle w:val="TableGrid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00"/>
                  </w:tblGrid>
                  <w:tr w:rsidR="00442474" w:rsidRPr="00442474" w14:paraId="7722DE12" w14:textId="77777777" w:rsidTr="00904D91">
                    <w:trPr>
                      <w:jc w:val="center"/>
                    </w:trPr>
                    <w:tc>
                      <w:tcPr>
                        <w:tcW w:w="300" w:type="dxa"/>
                        <w:tcMar>
                          <w:top w:w="40" w:type="dxa"/>
                          <w:left w:w="40" w:type="dxa"/>
                          <w:bottom w:w="40" w:type="dxa"/>
                          <w:right w:w="40" w:type="dxa"/>
                        </w:tcMar>
                        <w:vAlign w:val="center"/>
                      </w:tcPr>
                      <w:p w14:paraId="7555C992" w14:textId="77777777" w:rsidR="00442474" w:rsidRPr="00442474" w:rsidRDefault="00442474" w:rsidP="00442474">
                        <w:pPr>
                          <w:spacing w:before="0" w:after="0"/>
                          <w:rPr>
                            <w:rFonts w:ascii="Times New Roman" w:hAnsi="Times New Roman"/>
                            <w:sz w:val="16"/>
                            <w:szCs w:val="16"/>
                            <w:lang w:eastAsia="uk-UA"/>
                          </w:rPr>
                        </w:pPr>
                        <w:r w:rsidRPr="00442474">
                          <w:rPr>
                            <w:rFonts w:ascii="Wingdings" w:eastAsia="Wingdings" w:hAnsi="Wingdings" w:cs="Wingdings"/>
                            <w:sz w:val="16"/>
                            <w:szCs w:val="16"/>
                            <w:lang w:eastAsia="uk-UA"/>
                          </w:rPr>
                          <w:t>¡</w:t>
                        </w:r>
                      </w:p>
                    </w:tc>
                  </w:tr>
                </w:tbl>
                <w:p w14:paraId="0FAE5872" w14:textId="77777777" w:rsidR="00442474" w:rsidRPr="00442474" w:rsidRDefault="00442474" w:rsidP="00442474">
                  <w:pPr>
                    <w:spacing w:before="0" w:after="0"/>
                    <w:rPr>
                      <w:rFonts w:ascii="Times New Roman" w:hAnsi="Times New Roman"/>
                      <w:sz w:val="16"/>
                      <w:szCs w:val="16"/>
                      <w:lang w:eastAsia="uk-UA"/>
                    </w:rPr>
                  </w:pPr>
                </w:p>
              </w:tc>
              <w:tc>
                <w:tcPr>
                  <w:tcW w:w="1201" w:type="dxa"/>
                  <w:tcBorders>
                    <w:bottom w:val="single" w:sz="4" w:space="0" w:color="CCCCCC"/>
                  </w:tcBorders>
                  <w:tcMar>
                    <w:top w:w="40" w:type="dxa"/>
                    <w:left w:w="40" w:type="dxa"/>
                    <w:bottom w:w="40" w:type="dxa"/>
                    <w:right w:w="40" w:type="dxa"/>
                  </w:tcMar>
                  <w:vAlign w:val="center"/>
                </w:tcPr>
                <w:tbl>
                  <w:tblPr>
                    <w:tblStyle w:val="TableGrid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00"/>
                  </w:tblGrid>
                  <w:tr w:rsidR="00442474" w:rsidRPr="00442474" w14:paraId="0FE7B85D" w14:textId="77777777" w:rsidTr="00904D91">
                    <w:trPr>
                      <w:jc w:val="center"/>
                    </w:trPr>
                    <w:tc>
                      <w:tcPr>
                        <w:tcW w:w="300" w:type="dxa"/>
                        <w:tcMar>
                          <w:top w:w="40" w:type="dxa"/>
                          <w:left w:w="40" w:type="dxa"/>
                          <w:bottom w:w="40" w:type="dxa"/>
                          <w:right w:w="40" w:type="dxa"/>
                        </w:tcMar>
                        <w:vAlign w:val="center"/>
                      </w:tcPr>
                      <w:p w14:paraId="2E83C34A" w14:textId="77777777" w:rsidR="00442474" w:rsidRPr="00442474" w:rsidRDefault="00442474" w:rsidP="00442474">
                        <w:pPr>
                          <w:spacing w:before="0" w:after="0"/>
                          <w:rPr>
                            <w:rFonts w:ascii="Times New Roman" w:hAnsi="Times New Roman"/>
                            <w:sz w:val="16"/>
                            <w:szCs w:val="16"/>
                            <w:lang w:eastAsia="uk-UA"/>
                          </w:rPr>
                        </w:pPr>
                        <w:r w:rsidRPr="00442474">
                          <w:rPr>
                            <w:rFonts w:ascii="Wingdings" w:eastAsia="Wingdings" w:hAnsi="Wingdings" w:cs="Wingdings"/>
                            <w:sz w:val="16"/>
                            <w:szCs w:val="16"/>
                            <w:lang w:eastAsia="uk-UA"/>
                          </w:rPr>
                          <w:t>¡</w:t>
                        </w:r>
                      </w:p>
                    </w:tc>
                  </w:tr>
                </w:tbl>
                <w:p w14:paraId="47989064" w14:textId="77777777" w:rsidR="00442474" w:rsidRPr="00442474" w:rsidRDefault="00442474" w:rsidP="00442474">
                  <w:pPr>
                    <w:spacing w:before="0" w:after="0"/>
                    <w:rPr>
                      <w:rFonts w:ascii="Times New Roman" w:hAnsi="Times New Roman"/>
                      <w:sz w:val="16"/>
                      <w:szCs w:val="16"/>
                      <w:lang w:eastAsia="uk-UA"/>
                    </w:rPr>
                  </w:pPr>
                </w:p>
              </w:tc>
              <w:tc>
                <w:tcPr>
                  <w:tcW w:w="1201" w:type="dxa"/>
                  <w:tcBorders>
                    <w:bottom w:val="single" w:sz="4" w:space="0" w:color="CCCCCC"/>
                  </w:tcBorders>
                  <w:tcMar>
                    <w:top w:w="40" w:type="dxa"/>
                    <w:left w:w="40" w:type="dxa"/>
                    <w:bottom w:w="40" w:type="dxa"/>
                    <w:right w:w="40" w:type="dxa"/>
                  </w:tcMar>
                  <w:vAlign w:val="center"/>
                </w:tcPr>
                <w:tbl>
                  <w:tblPr>
                    <w:tblStyle w:val="TableGrid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00"/>
                  </w:tblGrid>
                  <w:tr w:rsidR="00442474" w:rsidRPr="00442474" w14:paraId="5F1B70A5" w14:textId="77777777" w:rsidTr="00904D91">
                    <w:trPr>
                      <w:jc w:val="center"/>
                    </w:trPr>
                    <w:tc>
                      <w:tcPr>
                        <w:tcW w:w="300" w:type="dxa"/>
                        <w:tcMar>
                          <w:top w:w="40" w:type="dxa"/>
                          <w:left w:w="40" w:type="dxa"/>
                          <w:bottom w:w="40" w:type="dxa"/>
                          <w:right w:w="40" w:type="dxa"/>
                        </w:tcMar>
                        <w:vAlign w:val="center"/>
                      </w:tcPr>
                      <w:p w14:paraId="42E8268B" w14:textId="77777777" w:rsidR="00442474" w:rsidRPr="00442474" w:rsidRDefault="00442474" w:rsidP="00442474">
                        <w:pPr>
                          <w:spacing w:before="0" w:after="0"/>
                          <w:rPr>
                            <w:rFonts w:ascii="Times New Roman" w:hAnsi="Times New Roman"/>
                            <w:sz w:val="16"/>
                            <w:szCs w:val="16"/>
                            <w:lang w:eastAsia="uk-UA"/>
                          </w:rPr>
                        </w:pPr>
                        <w:r w:rsidRPr="00442474">
                          <w:rPr>
                            <w:rFonts w:ascii="Wingdings" w:eastAsia="Wingdings" w:hAnsi="Wingdings" w:cs="Wingdings"/>
                            <w:sz w:val="16"/>
                            <w:szCs w:val="16"/>
                            <w:lang w:eastAsia="uk-UA"/>
                          </w:rPr>
                          <w:t>¡</w:t>
                        </w:r>
                      </w:p>
                    </w:tc>
                  </w:tr>
                </w:tbl>
                <w:p w14:paraId="3ABD5517" w14:textId="77777777" w:rsidR="00442474" w:rsidRPr="00442474" w:rsidRDefault="00442474" w:rsidP="00442474">
                  <w:pPr>
                    <w:spacing w:before="0" w:after="0"/>
                    <w:rPr>
                      <w:rFonts w:ascii="Times New Roman" w:hAnsi="Times New Roman"/>
                      <w:sz w:val="16"/>
                      <w:szCs w:val="16"/>
                      <w:lang w:eastAsia="uk-UA"/>
                    </w:rPr>
                  </w:pPr>
                </w:p>
              </w:tc>
              <w:tc>
                <w:tcPr>
                  <w:tcW w:w="1201" w:type="dxa"/>
                  <w:tcBorders>
                    <w:bottom w:val="single" w:sz="4" w:space="0" w:color="CCCCCC"/>
                  </w:tcBorders>
                  <w:tcMar>
                    <w:top w:w="40" w:type="dxa"/>
                    <w:left w:w="40" w:type="dxa"/>
                    <w:bottom w:w="40" w:type="dxa"/>
                    <w:right w:w="40" w:type="dxa"/>
                  </w:tcMar>
                  <w:vAlign w:val="center"/>
                </w:tcPr>
                <w:tbl>
                  <w:tblPr>
                    <w:tblStyle w:val="TableGrid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00"/>
                  </w:tblGrid>
                  <w:tr w:rsidR="00442474" w:rsidRPr="00442474" w14:paraId="2B3AF9A6" w14:textId="77777777" w:rsidTr="00904D91">
                    <w:trPr>
                      <w:jc w:val="center"/>
                    </w:trPr>
                    <w:tc>
                      <w:tcPr>
                        <w:tcW w:w="300" w:type="dxa"/>
                        <w:tcMar>
                          <w:top w:w="40" w:type="dxa"/>
                          <w:left w:w="40" w:type="dxa"/>
                          <w:bottom w:w="40" w:type="dxa"/>
                          <w:right w:w="40" w:type="dxa"/>
                        </w:tcMar>
                        <w:vAlign w:val="center"/>
                      </w:tcPr>
                      <w:p w14:paraId="0C762375" w14:textId="77777777" w:rsidR="00442474" w:rsidRPr="00442474" w:rsidRDefault="00442474" w:rsidP="00442474">
                        <w:pPr>
                          <w:spacing w:before="0" w:after="0"/>
                          <w:rPr>
                            <w:rFonts w:ascii="Times New Roman" w:hAnsi="Times New Roman"/>
                            <w:sz w:val="16"/>
                            <w:szCs w:val="16"/>
                            <w:lang w:eastAsia="uk-UA"/>
                          </w:rPr>
                        </w:pPr>
                        <w:r w:rsidRPr="00442474">
                          <w:rPr>
                            <w:rFonts w:ascii="Wingdings" w:eastAsia="Wingdings" w:hAnsi="Wingdings" w:cs="Wingdings"/>
                            <w:sz w:val="16"/>
                            <w:szCs w:val="16"/>
                            <w:lang w:eastAsia="uk-UA"/>
                          </w:rPr>
                          <w:t>¡</w:t>
                        </w:r>
                      </w:p>
                    </w:tc>
                  </w:tr>
                </w:tbl>
                <w:p w14:paraId="10882D59" w14:textId="77777777" w:rsidR="00442474" w:rsidRPr="00442474" w:rsidRDefault="00442474" w:rsidP="00442474">
                  <w:pPr>
                    <w:spacing w:before="0" w:after="0"/>
                    <w:rPr>
                      <w:rFonts w:ascii="Times New Roman" w:hAnsi="Times New Roman"/>
                      <w:sz w:val="16"/>
                      <w:szCs w:val="16"/>
                      <w:lang w:eastAsia="uk-UA"/>
                    </w:rPr>
                  </w:pPr>
                </w:p>
              </w:tc>
              <w:tc>
                <w:tcPr>
                  <w:tcW w:w="1201" w:type="dxa"/>
                  <w:tcBorders>
                    <w:bottom w:val="single" w:sz="4" w:space="0" w:color="CCCCCC"/>
                  </w:tcBorders>
                  <w:tcMar>
                    <w:top w:w="40" w:type="dxa"/>
                    <w:left w:w="40" w:type="dxa"/>
                    <w:bottom w:w="40" w:type="dxa"/>
                    <w:right w:w="40" w:type="dxa"/>
                  </w:tcMar>
                  <w:vAlign w:val="center"/>
                </w:tcPr>
                <w:tbl>
                  <w:tblPr>
                    <w:tblStyle w:val="TableGrid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00"/>
                  </w:tblGrid>
                  <w:tr w:rsidR="00442474" w:rsidRPr="00442474" w14:paraId="6A90F48C" w14:textId="77777777" w:rsidTr="00904D91">
                    <w:trPr>
                      <w:jc w:val="center"/>
                    </w:trPr>
                    <w:tc>
                      <w:tcPr>
                        <w:tcW w:w="300" w:type="dxa"/>
                        <w:tcMar>
                          <w:top w:w="40" w:type="dxa"/>
                          <w:left w:w="40" w:type="dxa"/>
                          <w:bottom w:w="40" w:type="dxa"/>
                          <w:right w:w="40" w:type="dxa"/>
                        </w:tcMar>
                        <w:vAlign w:val="center"/>
                      </w:tcPr>
                      <w:p w14:paraId="53407337" w14:textId="77777777" w:rsidR="00442474" w:rsidRPr="00442474" w:rsidRDefault="00442474" w:rsidP="00442474">
                        <w:pPr>
                          <w:spacing w:before="0" w:after="0"/>
                          <w:rPr>
                            <w:rFonts w:ascii="Times New Roman" w:hAnsi="Times New Roman"/>
                            <w:sz w:val="16"/>
                            <w:szCs w:val="16"/>
                            <w:lang w:eastAsia="uk-UA"/>
                          </w:rPr>
                        </w:pPr>
                        <w:r w:rsidRPr="00442474">
                          <w:rPr>
                            <w:rFonts w:ascii="Wingdings" w:eastAsia="Wingdings" w:hAnsi="Wingdings" w:cs="Wingdings"/>
                            <w:sz w:val="16"/>
                            <w:szCs w:val="16"/>
                            <w:lang w:eastAsia="uk-UA"/>
                          </w:rPr>
                          <w:t>¡</w:t>
                        </w:r>
                      </w:p>
                    </w:tc>
                  </w:tr>
                </w:tbl>
                <w:p w14:paraId="56028A75" w14:textId="77777777" w:rsidR="00442474" w:rsidRPr="00442474" w:rsidRDefault="00442474" w:rsidP="00442474">
                  <w:pPr>
                    <w:spacing w:before="0" w:after="0"/>
                    <w:rPr>
                      <w:rFonts w:ascii="Times New Roman" w:hAnsi="Times New Roman"/>
                      <w:sz w:val="16"/>
                      <w:szCs w:val="16"/>
                      <w:lang w:eastAsia="uk-UA"/>
                    </w:rPr>
                  </w:pPr>
                </w:p>
              </w:tc>
              <w:tc>
                <w:tcPr>
                  <w:tcW w:w="1201" w:type="dxa"/>
                  <w:tcBorders>
                    <w:bottom w:val="single" w:sz="4" w:space="0" w:color="CCCCCC"/>
                  </w:tcBorders>
                  <w:tcMar>
                    <w:top w:w="40" w:type="dxa"/>
                    <w:left w:w="40" w:type="dxa"/>
                    <w:bottom w:w="40" w:type="dxa"/>
                    <w:right w:w="40" w:type="dxa"/>
                  </w:tcMar>
                  <w:vAlign w:val="center"/>
                </w:tcPr>
                <w:tbl>
                  <w:tblPr>
                    <w:tblStyle w:val="TableGrid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00"/>
                  </w:tblGrid>
                  <w:tr w:rsidR="00442474" w:rsidRPr="00442474" w14:paraId="549E8081" w14:textId="77777777" w:rsidTr="00904D91">
                    <w:trPr>
                      <w:jc w:val="center"/>
                    </w:trPr>
                    <w:tc>
                      <w:tcPr>
                        <w:tcW w:w="300" w:type="dxa"/>
                        <w:tcMar>
                          <w:top w:w="40" w:type="dxa"/>
                          <w:left w:w="40" w:type="dxa"/>
                          <w:bottom w:w="40" w:type="dxa"/>
                          <w:right w:w="40" w:type="dxa"/>
                        </w:tcMar>
                        <w:vAlign w:val="center"/>
                      </w:tcPr>
                      <w:p w14:paraId="3A867E0D" w14:textId="77777777" w:rsidR="00442474" w:rsidRPr="00442474" w:rsidRDefault="00442474" w:rsidP="00442474">
                        <w:pPr>
                          <w:spacing w:before="0" w:after="0"/>
                          <w:rPr>
                            <w:rFonts w:ascii="Times New Roman" w:hAnsi="Times New Roman"/>
                            <w:sz w:val="16"/>
                            <w:szCs w:val="16"/>
                            <w:lang w:eastAsia="uk-UA"/>
                          </w:rPr>
                        </w:pPr>
                        <w:r w:rsidRPr="00442474">
                          <w:rPr>
                            <w:rFonts w:ascii="Wingdings" w:eastAsia="Wingdings" w:hAnsi="Wingdings" w:cs="Wingdings"/>
                            <w:sz w:val="16"/>
                            <w:szCs w:val="16"/>
                            <w:lang w:eastAsia="uk-UA"/>
                          </w:rPr>
                          <w:t>¡</w:t>
                        </w:r>
                      </w:p>
                    </w:tc>
                  </w:tr>
                </w:tbl>
                <w:p w14:paraId="5FB4AF26" w14:textId="77777777" w:rsidR="00442474" w:rsidRPr="00442474" w:rsidRDefault="00442474" w:rsidP="00442474">
                  <w:pPr>
                    <w:spacing w:before="0" w:after="0"/>
                    <w:rPr>
                      <w:rFonts w:ascii="Times New Roman" w:hAnsi="Times New Roman"/>
                      <w:sz w:val="16"/>
                      <w:szCs w:val="16"/>
                      <w:lang w:eastAsia="uk-UA"/>
                    </w:rPr>
                  </w:pPr>
                </w:p>
              </w:tc>
              <w:tc>
                <w:tcPr>
                  <w:tcW w:w="1201" w:type="dxa"/>
                  <w:tcBorders>
                    <w:bottom w:val="single" w:sz="4" w:space="0" w:color="CCCCCC"/>
                  </w:tcBorders>
                  <w:tcMar>
                    <w:top w:w="40" w:type="dxa"/>
                    <w:left w:w="40" w:type="dxa"/>
                    <w:bottom w:w="40" w:type="dxa"/>
                    <w:right w:w="40" w:type="dxa"/>
                  </w:tcMar>
                  <w:vAlign w:val="center"/>
                </w:tcPr>
                <w:tbl>
                  <w:tblPr>
                    <w:tblStyle w:val="TableGrid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00"/>
                  </w:tblGrid>
                  <w:tr w:rsidR="00442474" w:rsidRPr="00442474" w14:paraId="519F178C" w14:textId="77777777" w:rsidTr="00904D91">
                    <w:trPr>
                      <w:jc w:val="center"/>
                    </w:trPr>
                    <w:tc>
                      <w:tcPr>
                        <w:tcW w:w="300" w:type="dxa"/>
                        <w:tcMar>
                          <w:top w:w="40" w:type="dxa"/>
                          <w:left w:w="40" w:type="dxa"/>
                          <w:bottom w:w="40" w:type="dxa"/>
                          <w:right w:w="40" w:type="dxa"/>
                        </w:tcMar>
                        <w:vAlign w:val="center"/>
                      </w:tcPr>
                      <w:p w14:paraId="31B0404A" w14:textId="77777777" w:rsidR="00442474" w:rsidRPr="00442474" w:rsidRDefault="00442474" w:rsidP="00442474">
                        <w:pPr>
                          <w:spacing w:before="0" w:after="0"/>
                          <w:rPr>
                            <w:rFonts w:ascii="Times New Roman" w:hAnsi="Times New Roman"/>
                            <w:sz w:val="16"/>
                            <w:szCs w:val="16"/>
                            <w:lang w:eastAsia="uk-UA"/>
                          </w:rPr>
                        </w:pPr>
                        <w:r w:rsidRPr="00442474">
                          <w:rPr>
                            <w:rFonts w:ascii="Wingdings" w:eastAsia="Wingdings" w:hAnsi="Wingdings" w:cs="Wingdings"/>
                            <w:sz w:val="16"/>
                            <w:szCs w:val="16"/>
                            <w:lang w:eastAsia="uk-UA"/>
                          </w:rPr>
                          <w:t>¡</w:t>
                        </w:r>
                      </w:p>
                    </w:tc>
                  </w:tr>
                </w:tbl>
                <w:p w14:paraId="5F572655" w14:textId="77777777" w:rsidR="00442474" w:rsidRPr="00442474" w:rsidRDefault="00442474" w:rsidP="00442474">
                  <w:pPr>
                    <w:spacing w:before="0" w:after="0"/>
                    <w:rPr>
                      <w:rFonts w:ascii="Times New Roman" w:hAnsi="Times New Roman"/>
                      <w:sz w:val="16"/>
                      <w:szCs w:val="16"/>
                      <w:lang w:eastAsia="uk-UA"/>
                    </w:rPr>
                  </w:pPr>
                </w:p>
              </w:tc>
              <w:tc>
                <w:tcPr>
                  <w:tcW w:w="440" w:type="dxa"/>
                  <w:tcBorders>
                    <w:bottom w:val="single" w:sz="4" w:space="0" w:color="CCCCCC"/>
                  </w:tcBorders>
                  <w:tcMar>
                    <w:top w:w="40" w:type="dxa"/>
                    <w:left w:w="40" w:type="dxa"/>
                    <w:bottom w:w="40" w:type="dxa"/>
                    <w:right w:w="40" w:type="dxa"/>
                  </w:tcMar>
                  <w:vAlign w:val="center"/>
                </w:tcPr>
                <w:p w14:paraId="2D6667DE"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sz w:val="16"/>
                      <w:szCs w:val="16"/>
                      <w:lang w:eastAsia="uk-UA"/>
                    </w:rPr>
                    <w:t>3</w:t>
                  </w:r>
                </w:p>
              </w:tc>
            </w:tr>
            <w:tr w:rsidR="00442474" w:rsidRPr="00442474" w14:paraId="37418C68" w14:textId="77777777" w:rsidTr="00904D91">
              <w:tc>
                <w:tcPr>
                  <w:tcW w:w="1661" w:type="dxa"/>
                  <w:tcMar>
                    <w:top w:w="40" w:type="dxa"/>
                    <w:left w:w="40" w:type="dxa"/>
                    <w:bottom w:w="40" w:type="dxa"/>
                    <w:right w:w="40" w:type="dxa"/>
                  </w:tcMar>
                  <w:vAlign w:val="center"/>
                </w:tcPr>
                <w:p w14:paraId="686AD8C0"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sz w:val="16"/>
                      <w:szCs w:val="16"/>
                      <w:lang w:eastAsia="uk-UA"/>
                    </w:rPr>
                    <w:t>Politicians</w:t>
                  </w:r>
                </w:p>
              </w:tc>
              <w:tc>
                <w:tcPr>
                  <w:tcW w:w="1201" w:type="dxa"/>
                  <w:tcMar>
                    <w:top w:w="40" w:type="dxa"/>
                    <w:left w:w="40" w:type="dxa"/>
                    <w:bottom w:w="40" w:type="dxa"/>
                    <w:right w:w="40" w:type="dxa"/>
                  </w:tcMar>
                  <w:vAlign w:val="center"/>
                </w:tcPr>
                <w:tbl>
                  <w:tblPr>
                    <w:tblStyle w:val="TableGrid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00"/>
                  </w:tblGrid>
                  <w:tr w:rsidR="00442474" w:rsidRPr="00442474" w14:paraId="2CD5E66A" w14:textId="77777777" w:rsidTr="00904D91">
                    <w:trPr>
                      <w:jc w:val="center"/>
                    </w:trPr>
                    <w:tc>
                      <w:tcPr>
                        <w:tcW w:w="300" w:type="dxa"/>
                        <w:tcMar>
                          <w:top w:w="40" w:type="dxa"/>
                          <w:left w:w="40" w:type="dxa"/>
                          <w:bottom w:w="40" w:type="dxa"/>
                          <w:right w:w="40" w:type="dxa"/>
                        </w:tcMar>
                        <w:vAlign w:val="center"/>
                      </w:tcPr>
                      <w:p w14:paraId="660A1BB5" w14:textId="77777777" w:rsidR="00442474" w:rsidRPr="00442474" w:rsidRDefault="00442474" w:rsidP="00442474">
                        <w:pPr>
                          <w:spacing w:before="0" w:after="0"/>
                          <w:rPr>
                            <w:rFonts w:ascii="Times New Roman" w:hAnsi="Times New Roman"/>
                            <w:sz w:val="16"/>
                            <w:szCs w:val="16"/>
                            <w:lang w:eastAsia="uk-UA"/>
                          </w:rPr>
                        </w:pPr>
                        <w:r w:rsidRPr="00442474">
                          <w:rPr>
                            <w:rFonts w:ascii="Wingdings" w:eastAsia="Wingdings" w:hAnsi="Wingdings" w:cs="Wingdings"/>
                            <w:sz w:val="16"/>
                            <w:szCs w:val="16"/>
                            <w:lang w:eastAsia="uk-UA"/>
                          </w:rPr>
                          <w:t>¡</w:t>
                        </w:r>
                      </w:p>
                    </w:tc>
                  </w:tr>
                </w:tbl>
                <w:p w14:paraId="24F54D6C" w14:textId="77777777" w:rsidR="00442474" w:rsidRPr="00442474" w:rsidRDefault="00442474" w:rsidP="00442474">
                  <w:pPr>
                    <w:spacing w:before="0" w:after="0"/>
                    <w:rPr>
                      <w:rFonts w:ascii="Times New Roman" w:hAnsi="Times New Roman"/>
                      <w:sz w:val="16"/>
                      <w:szCs w:val="16"/>
                      <w:lang w:eastAsia="uk-UA"/>
                    </w:rPr>
                  </w:pPr>
                </w:p>
              </w:tc>
              <w:tc>
                <w:tcPr>
                  <w:tcW w:w="1201" w:type="dxa"/>
                  <w:tcMar>
                    <w:top w:w="40" w:type="dxa"/>
                    <w:left w:w="40" w:type="dxa"/>
                    <w:bottom w:w="40" w:type="dxa"/>
                    <w:right w:w="40" w:type="dxa"/>
                  </w:tcMar>
                  <w:vAlign w:val="center"/>
                </w:tcPr>
                <w:tbl>
                  <w:tblPr>
                    <w:tblStyle w:val="TableGrid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00"/>
                  </w:tblGrid>
                  <w:tr w:rsidR="00442474" w:rsidRPr="00442474" w14:paraId="50FD9745" w14:textId="77777777" w:rsidTr="00904D91">
                    <w:trPr>
                      <w:jc w:val="center"/>
                    </w:trPr>
                    <w:tc>
                      <w:tcPr>
                        <w:tcW w:w="300" w:type="dxa"/>
                        <w:tcMar>
                          <w:top w:w="40" w:type="dxa"/>
                          <w:left w:w="40" w:type="dxa"/>
                          <w:bottom w:w="40" w:type="dxa"/>
                          <w:right w:w="40" w:type="dxa"/>
                        </w:tcMar>
                        <w:vAlign w:val="center"/>
                      </w:tcPr>
                      <w:p w14:paraId="71A7E4B3" w14:textId="77777777" w:rsidR="00442474" w:rsidRPr="00442474" w:rsidRDefault="00442474" w:rsidP="00442474">
                        <w:pPr>
                          <w:spacing w:before="0" w:after="0"/>
                          <w:rPr>
                            <w:rFonts w:ascii="Times New Roman" w:hAnsi="Times New Roman"/>
                            <w:sz w:val="16"/>
                            <w:szCs w:val="16"/>
                            <w:lang w:eastAsia="uk-UA"/>
                          </w:rPr>
                        </w:pPr>
                        <w:r w:rsidRPr="00442474">
                          <w:rPr>
                            <w:rFonts w:ascii="Wingdings" w:eastAsia="Wingdings" w:hAnsi="Wingdings" w:cs="Wingdings"/>
                            <w:sz w:val="16"/>
                            <w:szCs w:val="16"/>
                            <w:lang w:eastAsia="uk-UA"/>
                          </w:rPr>
                          <w:t>¡</w:t>
                        </w:r>
                      </w:p>
                    </w:tc>
                  </w:tr>
                </w:tbl>
                <w:p w14:paraId="2BA10FCE" w14:textId="77777777" w:rsidR="00442474" w:rsidRPr="00442474" w:rsidRDefault="00442474" w:rsidP="00442474">
                  <w:pPr>
                    <w:spacing w:before="0" w:after="0"/>
                    <w:rPr>
                      <w:rFonts w:ascii="Times New Roman" w:hAnsi="Times New Roman"/>
                      <w:sz w:val="16"/>
                      <w:szCs w:val="16"/>
                      <w:lang w:eastAsia="uk-UA"/>
                    </w:rPr>
                  </w:pPr>
                </w:p>
              </w:tc>
              <w:tc>
                <w:tcPr>
                  <w:tcW w:w="1201" w:type="dxa"/>
                  <w:tcMar>
                    <w:top w:w="40" w:type="dxa"/>
                    <w:left w:w="40" w:type="dxa"/>
                    <w:bottom w:w="40" w:type="dxa"/>
                    <w:right w:w="40" w:type="dxa"/>
                  </w:tcMar>
                  <w:vAlign w:val="center"/>
                </w:tcPr>
                <w:tbl>
                  <w:tblPr>
                    <w:tblStyle w:val="TableGrid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00"/>
                  </w:tblGrid>
                  <w:tr w:rsidR="00442474" w:rsidRPr="00442474" w14:paraId="4D76B058" w14:textId="77777777" w:rsidTr="00904D91">
                    <w:trPr>
                      <w:jc w:val="center"/>
                    </w:trPr>
                    <w:tc>
                      <w:tcPr>
                        <w:tcW w:w="300" w:type="dxa"/>
                        <w:tcMar>
                          <w:top w:w="40" w:type="dxa"/>
                          <w:left w:w="40" w:type="dxa"/>
                          <w:bottom w:w="40" w:type="dxa"/>
                          <w:right w:w="40" w:type="dxa"/>
                        </w:tcMar>
                        <w:vAlign w:val="center"/>
                      </w:tcPr>
                      <w:p w14:paraId="5CE80E3A" w14:textId="77777777" w:rsidR="00442474" w:rsidRPr="00442474" w:rsidRDefault="00442474" w:rsidP="00442474">
                        <w:pPr>
                          <w:spacing w:before="0" w:after="0"/>
                          <w:rPr>
                            <w:rFonts w:ascii="Times New Roman" w:hAnsi="Times New Roman"/>
                            <w:sz w:val="16"/>
                            <w:szCs w:val="16"/>
                            <w:lang w:eastAsia="uk-UA"/>
                          </w:rPr>
                        </w:pPr>
                        <w:r w:rsidRPr="00442474">
                          <w:rPr>
                            <w:rFonts w:ascii="Wingdings" w:eastAsia="Wingdings" w:hAnsi="Wingdings" w:cs="Wingdings"/>
                            <w:sz w:val="16"/>
                            <w:szCs w:val="16"/>
                            <w:lang w:eastAsia="uk-UA"/>
                          </w:rPr>
                          <w:t>¡</w:t>
                        </w:r>
                      </w:p>
                    </w:tc>
                  </w:tr>
                </w:tbl>
                <w:p w14:paraId="5D5801AC" w14:textId="77777777" w:rsidR="00442474" w:rsidRPr="00442474" w:rsidRDefault="00442474" w:rsidP="00442474">
                  <w:pPr>
                    <w:spacing w:before="0" w:after="0"/>
                    <w:rPr>
                      <w:rFonts w:ascii="Times New Roman" w:hAnsi="Times New Roman"/>
                      <w:sz w:val="16"/>
                      <w:szCs w:val="16"/>
                      <w:lang w:eastAsia="uk-UA"/>
                    </w:rPr>
                  </w:pPr>
                </w:p>
              </w:tc>
              <w:tc>
                <w:tcPr>
                  <w:tcW w:w="1201" w:type="dxa"/>
                  <w:tcMar>
                    <w:top w:w="40" w:type="dxa"/>
                    <w:left w:w="40" w:type="dxa"/>
                    <w:bottom w:w="40" w:type="dxa"/>
                    <w:right w:w="40" w:type="dxa"/>
                  </w:tcMar>
                  <w:vAlign w:val="center"/>
                </w:tcPr>
                <w:tbl>
                  <w:tblPr>
                    <w:tblStyle w:val="TableGrid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00"/>
                  </w:tblGrid>
                  <w:tr w:rsidR="00442474" w:rsidRPr="00442474" w14:paraId="3AA7F1EC" w14:textId="77777777" w:rsidTr="00904D91">
                    <w:trPr>
                      <w:jc w:val="center"/>
                    </w:trPr>
                    <w:tc>
                      <w:tcPr>
                        <w:tcW w:w="300" w:type="dxa"/>
                        <w:tcMar>
                          <w:top w:w="40" w:type="dxa"/>
                          <w:left w:w="40" w:type="dxa"/>
                          <w:bottom w:w="40" w:type="dxa"/>
                          <w:right w:w="40" w:type="dxa"/>
                        </w:tcMar>
                        <w:vAlign w:val="center"/>
                      </w:tcPr>
                      <w:p w14:paraId="14451E4B" w14:textId="77777777" w:rsidR="00442474" w:rsidRPr="00442474" w:rsidRDefault="00442474" w:rsidP="00442474">
                        <w:pPr>
                          <w:spacing w:before="0" w:after="0"/>
                          <w:rPr>
                            <w:rFonts w:ascii="Times New Roman" w:hAnsi="Times New Roman"/>
                            <w:sz w:val="16"/>
                            <w:szCs w:val="16"/>
                            <w:lang w:eastAsia="uk-UA"/>
                          </w:rPr>
                        </w:pPr>
                        <w:r w:rsidRPr="00442474">
                          <w:rPr>
                            <w:rFonts w:ascii="Wingdings" w:eastAsia="Wingdings" w:hAnsi="Wingdings" w:cs="Wingdings"/>
                            <w:sz w:val="16"/>
                            <w:szCs w:val="16"/>
                            <w:lang w:eastAsia="uk-UA"/>
                          </w:rPr>
                          <w:t>¡</w:t>
                        </w:r>
                      </w:p>
                    </w:tc>
                  </w:tr>
                </w:tbl>
                <w:p w14:paraId="57F8B9EF" w14:textId="77777777" w:rsidR="00442474" w:rsidRPr="00442474" w:rsidRDefault="00442474" w:rsidP="00442474">
                  <w:pPr>
                    <w:spacing w:before="0" w:after="0"/>
                    <w:rPr>
                      <w:rFonts w:ascii="Times New Roman" w:hAnsi="Times New Roman"/>
                      <w:sz w:val="16"/>
                      <w:szCs w:val="16"/>
                      <w:lang w:eastAsia="uk-UA"/>
                    </w:rPr>
                  </w:pPr>
                </w:p>
              </w:tc>
              <w:tc>
                <w:tcPr>
                  <w:tcW w:w="1201" w:type="dxa"/>
                  <w:tcMar>
                    <w:top w:w="40" w:type="dxa"/>
                    <w:left w:w="40" w:type="dxa"/>
                    <w:bottom w:w="40" w:type="dxa"/>
                    <w:right w:w="40" w:type="dxa"/>
                  </w:tcMar>
                  <w:vAlign w:val="center"/>
                </w:tcPr>
                <w:tbl>
                  <w:tblPr>
                    <w:tblStyle w:val="TableGrid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00"/>
                  </w:tblGrid>
                  <w:tr w:rsidR="00442474" w:rsidRPr="00442474" w14:paraId="6EE5AED1" w14:textId="77777777" w:rsidTr="00904D91">
                    <w:trPr>
                      <w:jc w:val="center"/>
                    </w:trPr>
                    <w:tc>
                      <w:tcPr>
                        <w:tcW w:w="300" w:type="dxa"/>
                        <w:tcMar>
                          <w:top w:w="40" w:type="dxa"/>
                          <w:left w:w="40" w:type="dxa"/>
                          <w:bottom w:w="40" w:type="dxa"/>
                          <w:right w:w="40" w:type="dxa"/>
                        </w:tcMar>
                        <w:vAlign w:val="center"/>
                      </w:tcPr>
                      <w:p w14:paraId="7C01DF6F" w14:textId="77777777" w:rsidR="00442474" w:rsidRPr="00442474" w:rsidRDefault="00442474" w:rsidP="00442474">
                        <w:pPr>
                          <w:spacing w:before="0" w:after="0"/>
                          <w:rPr>
                            <w:rFonts w:ascii="Times New Roman" w:hAnsi="Times New Roman"/>
                            <w:sz w:val="16"/>
                            <w:szCs w:val="16"/>
                            <w:lang w:eastAsia="uk-UA"/>
                          </w:rPr>
                        </w:pPr>
                        <w:r w:rsidRPr="00442474">
                          <w:rPr>
                            <w:rFonts w:ascii="Wingdings" w:eastAsia="Wingdings" w:hAnsi="Wingdings" w:cs="Wingdings"/>
                            <w:sz w:val="16"/>
                            <w:szCs w:val="16"/>
                            <w:lang w:eastAsia="uk-UA"/>
                          </w:rPr>
                          <w:t>¡</w:t>
                        </w:r>
                      </w:p>
                    </w:tc>
                  </w:tr>
                </w:tbl>
                <w:p w14:paraId="7C706DC0" w14:textId="77777777" w:rsidR="00442474" w:rsidRPr="00442474" w:rsidRDefault="00442474" w:rsidP="00442474">
                  <w:pPr>
                    <w:spacing w:before="0" w:after="0"/>
                    <w:rPr>
                      <w:rFonts w:ascii="Times New Roman" w:hAnsi="Times New Roman"/>
                      <w:sz w:val="16"/>
                      <w:szCs w:val="16"/>
                      <w:lang w:eastAsia="uk-UA"/>
                    </w:rPr>
                  </w:pPr>
                </w:p>
              </w:tc>
              <w:tc>
                <w:tcPr>
                  <w:tcW w:w="1201" w:type="dxa"/>
                  <w:tcMar>
                    <w:top w:w="40" w:type="dxa"/>
                    <w:left w:w="40" w:type="dxa"/>
                    <w:bottom w:w="40" w:type="dxa"/>
                    <w:right w:w="40" w:type="dxa"/>
                  </w:tcMar>
                  <w:vAlign w:val="center"/>
                </w:tcPr>
                <w:tbl>
                  <w:tblPr>
                    <w:tblStyle w:val="TableGrid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00"/>
                  </w:tblGrid>
                  <w:tr w:rsidR="00442474" w:rsidRPr="00442474" w14:paraId="33801238" w14:textId="77777777" w:rsidTr="00904D91">
                    <w:trPr>
                      <w:jc w:val="center"/>
                    </w:trPr>
                    <w:tc>
                      <w:tcPr>
                        <w:tcW w:w="300" w:type="dxa"/>
                        <w:tcMar>
                          <w:top w:w="40" w:type="dxa"/>
                          <w:left w:w="40" w:type="dxa"/>
                          <w:bottom w:w="40" w:type="dxa"/>
                          <w:right w:w="40" w:type="dxa"/>
                        </w:tcMar>
                        <w:vAlign w:val="center"/>
                      </w:tcPr>
                      <w:p w14:paraId="002F5943" w14:textId="77777777" w:rsidR="00442474" w:rsidRPr="00442474" w:rsidRDefault="00442474" w:rsidP="00442474">
                        <w:pPr>
                          <w:spacing w:before="0" w:after="0"/>
                          <w:rPr>
                            <w:rFonts w:ascii="Times New Roman" w:hAnsi="Times New Roman"/>
                            <w:sz w:val="16"/>
                            <w:szCs w:val="16"/>
                            <w:lang w:eastAsia="uk-UA"/>
                          </w:rPr>
                        </w:pPr>
                        <w:r w:rsidRPr="00442474">
                          <w:rPr>
                            <w:rFonts w:ascii="Wingdings" w:eastAsia="Wingdings" w:hAnsi="Wingdings" w:cs="Wingdings"/>
                            <w:sz w:val="16"/>
                            <w:szCs w:val="16"/>
                            <w:lang w:eastAsia="uk-UA"/>
                          </w:rPr>
                          <w:t>¡</w:t>
                        </w:r>
                      </w:p>
                    </w:tc>
                  </w:tr>
                </w:tbl>
                <w:p w14:paraId="5347AEA2" w14:textId="77777777" w:rsidR="00442474" w:rsidRPr="00442474" w:rsidRDefault="00442474" w:rsidP="00442474">
                  <w:pPr>
                    <w:spacing w:before="0" w:after="0"/>
                    <w:rPr>
                      <w:rFonts w:ascii="Times New Roman" w:hAnsi="Times New Roman"/>
                      <w:sz w:val="16"/>
                      <w:szCs w:val="16"/>
                      <w:lang w:eastAsia="uk-UA"/>
                    </w:rPr>
                  </w:pPr>
                </w:p>
              </w:tc>
              <w:tc>
                <w:tcPr>
                  <w:tcW w:w="1201" w:type="dxa"/>
                  <w:tcMar>
                    <w:top w:w="40" w:type="dxa"/>
                    <w:left w:w="40" w:type="dxa"/>
                    <w:bottom w:w="40" w:type="dxa"/>
                    <w:right w:w="40" w:type="dxa"/>
                  </w:tcMar>
                  <w:vAlign w:val="center"/>
                </w:tcPr>
                <w:tbl>
                  <w:tblPr>
                    <w:tblStyle w:val="TableGrid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00"/>
                  </w:tblGrid>
                  <w:tr w:rsidR="00442474" w:rsidRPr="00442474" w14:paraId="1C69473B" w14:textId="77777777" w:rsidTr="00904D91">
                    <w:trPr>
                      <w:jc w:val="center"/>
                    </w:trPr>
                    <w:tc>
                      <w:tcPr>
                        <w:tcW w:w="300" w:type="dxa"/>
                        <w:tcMar>
                          <w:top w:w="40" w:type="dxa"/>
                          <w:left w:w="40" w:type="dxa"/>
                          <w:bottom w:w="40" w:type="dxa"/>
                          <w:right w:w="40" w:type="dxa"/>
                        </w:tcMar>
                        <w:vAlign w:val="center"/>
                      </w:tcPr>
                      <w:p w14:paraId="00035F3D" w14:textId="77777777" w:rsidR="00442474" w:rsidRPr="00442474" w:rsidRDefault="00442474" w:rsidP="00442474">
                        <w:pPr>
                          <w:spacing w:before="0" w:after="0"/>
                          <w:rPr>
                            <w:rFonts w:ascii="Times New Roman" w:hAnsi="Times New Roman"/>
                            <w:sz w:val="16"/>
                            <w:szCs w:val="16"/>
                            <w:lang w:eastAsia="uk-UA"/>
                          </w:rPr>
                        </w:pPr>
                        <w:r w:rsidRPr="00442474">
                          <w:rPr>
                            <w:rFonts w:ascii="Wingdings" w:eastAsia="Wingdings" w:hAnsi="Wingdings" w:cs="Wingdings"/>
                            <w:sz w:val="16"/>
                            <w:szCs w:val="16"/>
                            <w:lang w:eastAsia="uk-UA"/>
                          </w:rPr>
                          <w:t>¡</w:t>
                        </w:r>
                      </w:p>
                    </w:tc>
                  </w:tr>
                </w:tbl>
                <w:p w14:paraId="0DDE7263" w14:textId="77777777" w:rsidR="00442474" w:rsidRPr="00442474" w:rsidRDefault="00442474" w:rsidP="00442474">
                  <w:pPr>
                    <w:spacing w:before="0" w:after="0"/>
                    <w:rPr>
                      <w:rFonts w:ascii="Times New Roman" w:hAnsi="Times New Roman"/>
                      <w:sz w:val="16"/>
                      <w:szCs w:val="16"/>
                      <w:lang w:eastAsia="uk-UA"/>
                    </w:rPr>
                  </w:pPr>
                </w:p>
              </w:tc>
              <w:tc>
                <w:tcPr>
                  <w:tcW w:w="440" w:type="dxa"/>
                  <w:tcMar>
                    <w:top w:w="40" w:type="dxa"/>
                    <w:left w:w="40" w:type="dxa"/>
                    <w:bottom w:w="40" w:type="dxa"/>
                    <w:right w:w="40" w:type="dxa"/>
                  </w:tcMar>
                  <w:vAlign w:val="center"/>
                </w:tcPr>
                <w:p w14:paraId="29D6FA00"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sz w:val="16"/>
                      <w:szCs w:val="16"/>
                      <w:lang w:eastAsia="uk-UA"/>
                    </w:rPr>
                    <w:t>4</w:t>
                  </w:r>
                </w:p>
              </w:tc>
            </w:tr>
          </w:tbl>
          <w:p w14:paraId="68B44F07" w14:textId="77777777" w:rsidR="00442474" w:rsidRPr="00442474" w:rsidRDefault="00442474" w:rsidP="00442474">
            <w:pPr>
              <w:spacing w:before="0" w:after="0"/>
              <w:rPr>
                <w:rFonts w:ascii="Times New Roman" w:hAnsi="Times New Roman"/>
                <w:sz w:val="16"/>
                <w:szCs w:val="16"/>
                <w:lang w:eastAsia="uk-UA"/>
              </w:rPr>
            </w:pPr>
          </w:p>
        </w:tc>
      </w:tr>
    </w:tbl>
    <w:p w14:paraId="475E91AD" w14:textId="77777777" w:rsidR="00442474" w:rsidRPr="00442474" w:rsidRDefault="00442474" w:rsidP="00442474">
      <w:pPr>
        <w:spacing w:before="0" w:after="0"/>
        <w:rPr>
          <w:rFonts w:ascii="Times New Roman" w:eastAsia="Times New Roman" w:hAnsi="Times New Roman" w:cs="Times New Roman"/>
          <w:sz w:val="16"/>
          <w:szCs w:val="16"/>
          <w:lang w:eastAsia="uk-UA"/>
        </w:rPr>
      </w:pPr>
    </w:p>
    <w:tbl>
      <w:tblPr>
        <w:tblStyle w:val="TableGrid1"/>
        <w:tblW w:w="0" w:type="auto"/>
        <w:tblBorders>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10506"/>
      </w:tblGrid>
      <w:tr w:rsidR="00442474" w:rsidRPr="00442474" w14:paraId="2F640E87" w14:textId="77777777" w:rsidTr="00904D91">
        <w:trPr>
          <w:tblHeader/>
        </w:trPr>
        <w:tc>
          <w:tcPr>
            <w:tcW w:w="10506" w:type="dxa"/>
            <w:tcMar>
              <w:top w:w="0" w:type="dxa"/>
              <w:left w:w="0" w:type="dxa"/>
              <w:bottom w:w="0" w:type="dxa"/>
              <w:right w:w="0" w:type="dxa"/>
            </w:tcMar>
          </w:tcPr>
          <w:tbl>
            <w:tblPr>
              <w:tblStyle w:val="TableGrid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75"/>
              <w:gridCol w:w="8921"/>
            </w:tblGrid>
            <w:tr w:rsidR="00442474" w:rsidRPr="00442474" w14:paraId="5A5E0B21" w14:textId="77777777" w:rsidTr="00904D91">
              <w:tc>
                <w:tcPr>
                  <w:tcW w:w="1576" w:type="dxa"/>
                  <w:tcBorders>
                    <w:bottom w:val="single" w:sz="4" w:space="0" w:color="auto"/>
                    <w:right w:val="single" w:sz="4" w:space="0" w:color="auto"/>
                  </w:tcBorders>
                  <w:shd w:val="clear" w:color="auto" w:fill="62EFD3"/>
                  <w:tcMar>
                    <w:top w:w="60" w:type="dxa"/>
                    <w:left w:w="60" w:type="dxa"/>
                    <w:bottom w:w="60" w:type="dxa"/>
                    <w:right w:w="60" w:type="dxa"/>
                  </w:tcMar>
                </w:tcPr>
                <w:p w14:paraId="120763E1"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b/>
                      <w:sz w:val="16"/>
                      <w:szCs w:val="16"/>
                      <w:lang w:eastAsia="uk-UA"/>
                    </w:rPr>
                    <w:t>parti_valg</w:t>
                  </w:r>
                </w:p>
              </w:tc>
              <w:tc>
                <w:tcPr>
                  <w:tcW w:w="8930" w:type="dxa"/>
                  <w:tcBorders>
                    <w:bottom w:val="single" w:sz="4" w:space="0" w:color="auto"/>
                  </w:tcBorders>
                  <w:shd w:val="clear" w:color="auto" w:fill="62EFD3"/>
                  <w:tcMar>
                    <w:top w:w="0" w:type="dxa"/>
                    <w:left w:w="60" w:type="dxa"/>
                    <w:bottom w:w="0" w:type="dxa"/>
                    <w:right w:w="0" w:type="dxa"/>
                  </w:tcMar>
                </w:tcPr>
                <w:p w14:paraId="408F73E6" w14:textId="77777777" w:rsidR="00442474" w:rsidRPr="00442474" w:rsidRDefault="00442474" w:rsidP="00442474">
                  <w:pPr>
                    <w:keepNext/>
                    <w:spacing w:before="0" w:after="0"/>
                    <w:outlineLvl w:val="0"/>
                    <w:rPr>
                      <w:rFonts w:ascii="Arial" w:hAnsi="Arial" w:cs="Arial"/>
                      <w:b/>
                      <w:bCs/>
                      <w:kern w:val="32"/>
                      <w:sz w:val="16"/>
                      <w:szCs w:val="16"/>
                      <w:lang w:eastAsia="uk-UA"/>
                    </w:rPr>
                  </w:pPr>
                  <w:r w:rsidRPr="00442474">
                    <w:rPr>
                      <w:rFonts w:ascii="Arial" w:eastAsia="Arial" w:hAnsi="Arial" w:cs="Arial"/>
                      <w:b/>
                      <w:bCs/>
                      <w:kern w:val="32"/>
                      <w:sz w:val="16"/>
                      <w:szCs w:val="16"/>
                      <w:lang w:eastAsia="uk-UA"/>
                    </w:rPr>
                    <w:t>Which political party did you vote for in the last election?</w:t>
                  </w:r>
                </w:p>
              </w:tc>
            </w:tr>
          </w:tbl>
          <w:p w14:paraId="64DDE341" w14:textId="77777777" w:rsidR="00442474" w:rsidRPr="00442474" w:rsidRDefault="00442474" w:rsidP="00442474">
            <w:pPr>
              <w:spacing w:before="0" w:after="0"/>
              <w:rPr>
                <w:rFonts w:ascii="Times New Roman" w:hAnsi="Times New Roman"/>
                <w:sz w:val="16"/>
                <w:szCs w:val="16"/>
                <w:lang w:eastAsia="uk-UA"/>
              </w:rPr>
            </w:pPr>
          </w:p>
        </w:tc>
      </w:tr>
      <w:tr w:rsidR="00442474" w:rsidRPr="00442474" w14:paraId="4094F213" w14:textId="77777777" w:rsidTr="00904D91">
        <w:tc>
          <w:tcPr>
            <w:tcW w:w="10506" w:type="dxa"/>
            <w:tcMar>
              <w:top w:w="0" w:type="dxa"/>
              <w:left w:w="0" w:type="dxa"/>
              <w:bottom w:w="0" w:type="dxa"/>
              <w:right w:w="0" w:type="dxa"/>
            </w:tcMar>
          </w:tcPr>
          <w:tbl>
            <w:tblPr>
              <w:tblStyle w:val="TableGrid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9456"/>
              <w:gridCol w:w="600"/>
              <w:gridCol w:w="440"/>
            </w:tblGrid>
            <w:tr w:rsidR="00442474" w:rsidRPr="00442474" w14:paraId="05AF71BC" w14:textId="77777777" w:rsidTr="00904D91">
              <w:tc>
                <w:tcPr>
                  <w:tcW w:w="9466" w:type="dxa"/>
                  <w:tcBorders>
                    <w:bottom w:val="single" w:sz="4" w:space="0" w:color="CCCCCC"/>
                  </w:tcBorders>
                  <w:tcMar>
                    <w:top w:w="40" w:type="dxa"/>
                    <w:left w:w="40" w:type="dxa"/>
                    <w:bottom w:w="40" w:type="dxa"/>
                    <w:right w:w="40" w:type="dxa"/>
                  </w:tcMar>
                  <w:vAlign w:val="center"/>
                </w:tcPr>
                <w:p w14:paraId="2C8E29AF"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sz w:val="16"/>
                      <w:szCs w:val="16"/>
                      <w:lang w:eastAsia="uk-UA"/>
                    </w:rPr>
                    <w:t>Labor</w:t>
                  </w:r>
                </w:p>
              </w:tc>
              <w:tc>
                <w:tcPr>
                  <w:tcW w:w="600" w:type="dxa"/>
                  <w:tcBorders>
                    <w:bottom w:val="single" w:sz="4" w:space="0" w:color="CCCCCC"/>
                  </w:tcBorders>
                  <w:tcMar>
                    <w:top w:w="40" w:type="dxa"/>
                    <w:left w:w="40" w:type="dxa"/>
                    <w:bottom w:w="40" w:type="dxa"/>
                    <w:right w:w="40" w:type="dxa"/>
                  </w:tcMar>
                  <w:vAlign w:val="center"/>
                </w:tcPr>
                <w:tbl>
                  <w:tblPr>
                    <w:tblStyle w:val="TableGrid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00"/>
                  </w:tblGrid>
                  <w:tr w:rsidR="00442474" w:rsidRPr="00442474" w14:paraId="4B547411" w14:textId="77777777" w:rsidTr="00904D91">
                    <w:trPr>
                      <w:jc w:val="center"/>
                    </w:trPr>
                    <w:tc>
                      <w:tcPr>
                        <w:tcW w:w="300" w:type="dxa"/>
                        <w:tcMar>
                          <w:top w:w="40" w:type="dxa"/>
                          <w:left w:w="40" w:type="dxa"/>
                          <w:bottom w:w="40" w:type="dxa"/>
                          <w:right w:w="40" w:type="dxa"/>
                        </w:tcMar>
                        <w:vAlign w:val="center"/>
                      </w:tcPr>
                      <w:p w14:paraId="64E1F3D7" w14:textId="77777777" w:rsidR="00442474" w:rsidRPr="00442474" w:rsidRDefault="00442474" w:rsidP="00442474">
                        <w:pPr>
                          <w:spacing w:before="0" w:after="0"/>
                          <w:rPr>
                            <w:rFonts w:ascii="Times New Roman" w:hAnsi="Times New Roman"/>
                            <w:sz w:val="16"/>
                            <w:szCs w:val="16"/>
                            <w:lang w:eastAsia="uk-UA"/>
                          </w:rPr>
                        </w:pPr>
                        <w:r w:rsidRPr="00442474">
                          <w:rPr>
                            <w:rFonts w:ascii="Wingdings" w:eastAsia="Wingdings" w:hAnsi="Wingdings" w:cs="Wingdings"/>
                            <w:sz w:val="16"/>
                            <w:szCs w:val="16"/>
                            <w:lang w:eastAsia="uk-UA"/>
                          </w:rPr>
                          <w:t>¡</w:t>
                        </w:r>
                      </w:p>
                    </w:tc>
                  </w:tr>
                </w:tbl>
                <w:p w14:paraId="01F59EC6" w14:textId="77777777" w:rsidR="00442474" w:rsidRPr="00442474" w:rsidRDefault="00442474" w:rsidP="00442474">
                  <w:pPr>
                    <w:spacing w:before="0" w:after="0"/>
                    <w:rPr>
                      <w:rFonts w:ascii="Times New Roman" w:hAnsi="Times New Roman"/>
                      <w:sz w:val="16"/>
                      <w:szCs w:val="16"/>
                      <w:lang w:eastAsia="uk-UA"/>
                    </w:rPr>
                  </w:pPr>
                </w:p>
              </w:tc>
              <w:tc>
                <w:tcPr>
                  <w:tcW w:w="440" w:type="dxa"/>
                  <w:tcBorders>
                    <w:bottom w:val="single" w:sz="4" w:space="0" w:color="CCCCCC"/>
                  </w:tcBorders>
                  <w:tcMar>
                    <w:top w:w="40" w:type="dxa"/>
                    <w:left w:w="40" w:type="dxa"/>
                    <w:bottom w:w="40" w:type="dxa"/>
                    <w:right w:w="40" w:type="dxa"/>
                  </w:tcMar>
                  <w:vAlign w:val="center"/>
                </w:tcPr>
                <w:p w14:paraId="46D8C94D"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sz w:val="16"/>
                      <w:szCs w:val="16"/>
                      <w:lang w:eastAsia="uk-UA"/>
                    </w:rPr>
                    <w:t>1</w:t>
                  </w:r>
                </w:p>
              </w:tc>
            </w:tr>
            <w:tr w:rsidR="00442474" w:rsidRPr="00442474" w14:paraId="7C74D336" w14:textId="77777777" w:rsidTr="00904D91">
              <w:tc>
                <w:tcPr>
                  <w:tcW w:w="9466" w:type="dxa"/>
                  <w:tcBorders>
                    <w:bottom w:val="single" w:sz="4" w:space="0" w:color="CCCCCC"/>
                  </w:tcBorders>
                  <w:tcMar>
                    <w:top w:w="40" w:type="dxa"/>
                    <w:left w:w="40" w:type="dxa"/>
                    <w:bottom w:w="40" w:type="dxa"/>
                    <w:right w:w="40" w:type="dxa"/>
                  </w:tcMar>
                  <w:vAlign w:val="center"/>
                </w:tcPr>
                <w:p w14:paraId="36AAECD9"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sz w:val="16"/>
                      <w:szCs w:val="16"/>
                      <w:lang w:eastAsia="uk-UA"/>
                    </w:rPr>
                    <w:t>Progress</w:t>
                  </w:r>
                </w:p>
              </w:tc>
              <w:tc>
                <w:tcPr>
                  <w:tcW w:w="600" w:type="dxa"/>
                  <w:tcBorders>
                    <w:bottom w:val="single" w:sz="4" w:space="0" w:color="CCCCCC"/>
                  </w:tcBorders>
                  <w:tcMar>
                    <w:top w:w="40" w:type="dxa"/>
                    <w:left w:w="40" w:type="dxa"/>
                    <w:bottom w:w="40" w:type="dxa"/>
                    <w:right w:w="40" w:type="dxa"/>
                  </w:tcMar>
                  <w:vAlign w:val="center"/>
                </w:tcPr>
                <w:tbl>
                  <w:tblPr>
                    <w:tblStyle w:val="TableGrid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00"/>
                  </w:tblGrid>
                  <w:tr w:rsidR="00442474" w:rsidRPr="00442474" w14:paraId="66D70C39" w14:textId="77777777" w:rsidTr="00904D91">
                    <w:trPr>
                      <w:jc w:val="center"/>
                    </w:trPr>
                    <w:tc>
                      <w:tcPr>
                        <w:tcW w:w="300" w:type="dxa"/>
                        <w:tcMar>
                          <w:top w:w="40" w:type="dxa"/>
                          <w:left w:w="40" w:type="dxa"/>
                          <w:bottom w:w="40" w:type="dxa"/>
                          <w:right w:w="40" w:type="dxa"/>
                        </w:tcMar>
                        <w:vAlign w:val="center"/>
                      </w:tcPr>
                      <w:p w14:paraId="564D1979" w14:textId="77777777" w:rsidR="00442474" w:rsidRPr="00442474" w:rsidRDefault="00442474" w:rsidP="00442474">
                        <w:pPr>
                          <w:spacing w:before="0" w:after="0"/>
                          <w:rPr>
                            <w:rFonts w:ascii="Times New Roman" w:hAnsi="Times New Roman"/>
                            <w:sz w:val="16"/>
                            <w:szCs w:val="16"/>
                            <w:lang w:eastAsia="uk-UA"/>
                          </w:rPr>
                        </w:pPr>
                        <w:r w:rsidRPr="00442474">
                          <w:rPr>
                            <w:rFonts w:ascii="Wingdings" w:eastAsia="Wingdings" w:hAnsi="Wingdings" w:cs="Wingdings"/>
                            <w:sz w:val="16"/>
                            <w:szCs w:val="16"/>
                            <w:lang w:eastAsia="uk-UA"/>
                          </w:rPr>
                          <w:t>¡</w:t>
                        </w:r>
                      </w:p>
                    </w:tc>
                  </w:tr>
                </w:tbl>
                <w:p w14:paraId="62FCDBAB" w14:textId="77777777" w:rsidR="00442474" w:rsidRPr="00442474" w:rsidRDefault="00442474" w:rsidP="00442474">
                  <w:pPr>
                    <w:spacing w:before="0" w:after="0"/>
                    <w:rPr>
                      <w:rFonts w:ascii="Times New Roman" w:hAnsi="Times New Roman"/>
                      <w:sz w:val="16"/>
                      <w:szCs w:val="16"/>
                      <w:lang w:eastAsia="uk-UA"/>
                    </w:rPr>
                  </w:pPr>
                </w:p>
              </w:tc>
              <w:tc>
                <w:tcPr>
                  <w:tcW w:w="440" w:type="dxa"/>
                  <w:tcBorders>
                    <w:bottom w:val="single" w:sz="4" w:space="0" w:color="CCCCCC"/>
                  </w:tcBorders>
                  <w:tcMar>
                    <w:top w:w="40" w:type="dxa"/>
                    <w:left w:w="40" w:type="dxa"/>
                    <w:bottom w:w="40" w:type="dxa"/>
                    <w:right w:w="40" w:type="dxa"/>
                  </w:tcMar>
                  <w:vAlign w:val="center"/>
                </w:tcPr>
                <w:p w14:paraId="19841DB8"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sz w:val="16"/>
                      <w:szCs w:val="16"/>
                      <w:lang w:eastAsia="uk-UA"/>
                    </w:rPr>
                    <w:t>2</w:t>
                  </w:r>
                </w:p>
              </w:tc>
            </w:tr>
            <w:tr w:rsidR="00442474" w:rsidRPr="00442474" w14:paraId="334D71CE" w14:textId="77777777" w:rsidTr="00904D91">
              <w:tc>
                <w:tcPr>
                  <w:tcW w:w="9466" w:type="dxa"/>
                  <w:tcBorders>
                    <w:bottom w:val="single" w:sz="4" w:space="0" w:color="CCCCCC"/>
                  </w:tcBorders>
                  <w:tcMar>
                    <w:top w:w="40" w:type="dxa"/>
                    <w:left w:w="40" w:type="dxa"/>
                    <w:bottom w:w="40" w:type="dxa"/>
                    <w:right w:w="40" w:type="dxa"/>
                  </w:tcMar>
                  <w:vAlign w:val="center"/>
                </w:tcPr>
                <w:p w14:paraId="28D7C7BD"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sz w:val="16"/>
                      <w:szCs w:val="16"/>
                      <w:lang w:eastAsia="uk-UA"/>
                    </w:rPr>
                    <w:t>Right</w:t>
                  </w:r>
                </w:p>
              </w:tc>
              <w:tc>
                <w:tcPr>
                  <w:tcW w:w="600" w:type="dxa"/>
                  <w:tcBorders>
                    <w:bottom w:val="single" w:sz="4" w:space="0" w:color="CCCCCC"/>
                  </w:tcBorders>
                  <w:tcMar>
                    <w:top w:w="40" w:type="dxa"/>
                    <w:left w:w="40" w:type="dxa"/>
                    <w:bottom w:w="40" w:type="dxa"/>
                    <w:right w:w="40" w:type="dxa"/>
                  </w:tcMar>
                  <w:vAlign w:val="center"/>
                </w:tcPr>
                <w:tbl>
                  <w:tblPr>
                    <w:tblStyle w:val="TableGrid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00"/>
                  </w:tblGrid>
                  <w:tr w:rsidR="00442474" w:rsidRPr="00442474" w14:paraId="6A89627C" w14:textId="77777777" w:rsidTr="00904D91">
                    <w:trPr>
                      <w:jc w:val="center"/>
                    </w:trPr>
                    <w:tc>
                      <w:tcPr>
                        <w:tcW w:w="300" w:type="dxa"/>
                        <w:tcMar>
                          <w:top w:w="40" w:type="dxa"/>
                          <w:left w:w="40" w:type="dxa"/>
                          <w:bottom w:w="40" w:type="dxa"/>
                          <w:right w:w="40" w:type="dxa"/>
                        </w:tcMar>
                        <w:vAlign w:val="center"/>
                      </w:tcPr>
                      <w:p w14:paraId="791660B8" w14:textId="77777777" w:rsidR="00442474" w:rsidRPr="00442474" w:rsidRDefault="00442474" w:rsidP="00442474">
                        <w:pPr>
                          <w:spacing w:before="0" w:after="0"/>
                          <w:rPr>
                            <w:rFonts w:ascii="Times New Roman" w:hAnsi="Times New Roman"/>
                            <w:sz w:val="16"/>
                            <w:szCs w:val="16"/>
                            <w:lang w:eastAsia="uk-UA"/>
                          </w:rPr>
                        </w:pPr>
                        <w:r w:rsidRPr="00442474">
                          <w:rPr>
                            <w:rFonts w:ascii="Wingdings" w:eastAsia="Wingdings" w:hAnsi="Wingdings" w:cs="Wingdings"/>
                            <w:sz w:val="16"/>
                            <w:szCs w:val="16"/>
                            <w:lang w:eastAsia="uk-UA"/>
                          </w:rPr>
                          <w:t>¡</w:t>
                        </w:r>
                      </w:p>
                    </w:tc>
                  </w:tr>
                </w:tbl>
                <w:p w14:paraId="339421C3" w14:textId="77777777" w:rsidR="00442474" w:rsidRPr="00442474" w:rsidRDefault="00442474" w:rsidP="00442474">
                  <w:pPr>
                    <w:spacing w:before="0" w:after="0"/>
                    <w:rPr>
                      <w:rFonts w:ascii="Times New Roman" w:hAnsi="Times New Roman"/>
                      <w:sz w:val="16"/>
                      <w:szCs w:val="16"/>
                      <w:lang w:eastAsia="uk-UA"/>
                    </w:rPr>
                  </w:pPr>
                </w:p>
              </w:tc>
              <w:tc>
                <w:tcPr>
                  <w:tcW w:w="440" w:type="dxa"/>
                  <w:tcBorders>
                    <w:bottom w:val="single" w:sz="4" w:space="0" w:color="CCCCCC"/>
                  </w:tcBorders>
                  <w:tcMar>
                    <w:top w:w="40" w:type="dxa"/>
                    <w:left w:w="40" w:type="dxa"/>
                    <w:bottom w:w="40" w:type="dxa"/>
                    <w:right w:w="40" w:type="dxa"/>
                  </w:tcMar>
                  <w:vAlign w:val="center"/>
                </w:tcPr>
                <w:p w14:paraId="54E01333"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sz w:val="16"/>
                      <w:szCs w:val="16"/>
                      <w:lang w:eastAsia="uk-UA"/>
                    </w:rPr>
                    <w:t>3</w:t>
                  </w:r>
                </w:p>
              </w:tc>
            </w:tr>
            <w:tr w:rsidR="00442474" w:rsidRPr="00442474" w14:paraId="7208E810" w14:textId="77777777" w:rsidTr="00904D91">
              <w:tc>
                <w:tcPr>
                  <w:tcW w:w="9466" w:type="dxa"/>
                  <w:tcBorders>
                    <w:bottom w:val="single" w:sz="4" w:space="0" w:color="CCCCCC"/>
                  </w:tcBorders>
                  <w:tcMar>
                    <w:top w:w="40" w:type="dxa"/>
                    <w:left w:w="40" w:type="dxa"/>
                    <w:bottom w:w="40" w:type="dxa"/>
                    <w:right w:w="40" w:type="dxa"/>
                  </w:tcMar>
                  <w:vAlign w:val="center"/>
                </w:tcPr>
                <w:p w14:paraId="3D13C35A"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sz w:val="16"/>
                      <w:szCs w:val="16"/>
                      <w:lang w:eastAsia="uk-UA"/>
                    </w:rPr>
                    <w:t>Christian People's Party</w:t>
                  </w:r>
                </w:p>
              </w:tc>
              <w:tc>
                <w:tcPr>
                  <w:tcW w:w="600" w:type="dxa"/>
                  <w:tcBorders>
                    <w:bottom w:val="single" w:sz="4" w:space="0" w:color="CCCCCC"/>
                  </w:tcBorders>
                  <w:tcMar>
                    <w:top w:w="40" w:type="dxa"/>
                    <w:left w:w="40" w:type="dxa"/>
                    <w:bottom w:w="40" w:type="dxa"/>
                    <w:right w:w="40" w:type="dxa"/>
                  </w:tcMar>
                  <w:vAlign w:val="center"/>
                </w:tcPr>
                <w:tbl>
                  <w:tblPr>
                    <w:tblStyle w:val="TableGrid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00"/>
                  </w:tblGrid>
                  <w:tr w:rsidR="00442474" w:rsidRPr="00442474" w14:paraId="65D7A818" w14:textId="77777777" w:rsidTr="00904D91">
                    <w:trPr>
                      <w:jc w:val="center"/>
                    </w:trPr>
                    <w:tc>
                      <w:tcPr>
                        <w:tcW w:w="300" w:type="dxa"/>
                        <w:tcMar>
                          <w:top w:w="40" w:type="dxa"/>
                          <w:left w:w="40" w:type="dxa"/>
                          <w:bottom w:w="40" w:type="dxa"/>
                          <w:right w:w="40" w:type="dxa"/>
                        </w:tcMar>
                        <w:vAlign w:val="center"/>
                      </w:tcPr>
                      <w:p w14:paraId="3A3A3387" w14:textId="77777777" w:rsidR="00442474" w:rsidRPr="00442474" w:rsidRDefault="00442474" w:rsidP="00442474">
                        <w:pPr>
                          <w:spacing w:before="0" w:after="0"/>
                          <w:rPr>
                            <w:rFonts w:ascii="Times New Roman" w:hAnsi="Times New Roman"/>
                            <w:sz w:val="16"/>
                            <w:szCs w:val="16"/>
                            <w:lang w:eastAsia="uk-UA"/>
                          </w:rPr>
                        </w:pPr>
                        <w:r w:rsidRPr="00442474">
                          <w:rPr>
                            <w:rFonts w:ascii="Wingdings" w:eastAsia="Wingdings" w:hAnsi="Wingdings" w:cs="Wingdings"/>
                            <w:sz w:val="16"/>
                            <w:szCs w:val="16"/>
                            <w:lang w:eastAsia="uk-UA"/>
                          </w:rPr>
                          <w:t>¡</w:t>
                        </w:r>
                      </w:p>
                    </w:tc>
                  </w:tr>
                </w:tbl>
                <w:p w14:paraId="1D5889B2" w14:textId="77777777" w:rsidR="00442474" w:rsidRPr="00442474" w:rsidRDefault="00442474" w:rsidP="00442474">
                  <w:pPr>
                    <w:spacing w:before="0" w:after="0"/>
                    <w:rPr>
                      <w:rFonts w:ascii="Times New Roman" w:hAnsi="Times New Roman"/>
                      <w:sz w:val="16"/>
                      <w:szCs w:val="16"/>
                      <w:lang w:eastAsia="uk-UA"/>
                    </w:rPr>
                  </w:pPr>
                </w:p>
              </w:tc>
              <w:tc>
                <w:tcPr>
                  <w:tcW w:w="440" w:type="dxa"/>
                  <w:tcBorders>
                    <w:bottom w:val="single" w:sz="4" w:space="0" w:color="CCCCCC"/>
                  </w:tcBorders>
                  <w:tcMar>
                    <w:top w:w="40" w:type="dxa"/>
                    <w:left w:w="40" w:type="dxa"/>
                    <w:bottom w:w="40" w:type="dxa"/>
                    <w:right w:w="40" w:type="dxa"/>
                  </w:tcMar>
                  <w:vAlign w:val="center"/>
                </w:tcPr>
                <w:p w14:paraId="68A7377F"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sz w:val="16"/>
                      <w:szCs w:val="16"/>
                      <w:lang w:eastAsia="uk-UA"/>
                    </w:rPr>
                    <w:t>4</w:t>
                  </w:r>
                </w:p>
              </w:tc>
            </w:tr>
            <w:tr w:rsidR="00442474" w:rsidRPr="00442474" w14:paraId="19EB560B" w14:textId="77777777" w:rsidTr="00904D91">
              <w:tc>
                <w:tcPr>
                  <w:tcW w:w="9466" w:type="dxa"/>
                  <w:tcBorders>
                    <w:bottom w:val="single" w:sz="4" w:space="0" w:color="CCCCCC"/>
                  </w:tcBorders>
                  <w:tcMar>
                    <w:top w:w="40" w:type="dxa"/>
                    <w:left w:w="40" w:type="dxa"/>
                    <w:bottom w:w="40" w:type="dxa"/>
                    <w:right w:w="40" w:type="dxa"/>
                  </w:tcMar>
                  <w:vAlign w:val="center"/>
                </w:tcPr>
                <w:p w14:paraId="5ABBA15A"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sz w:val="16"/>
                      <w:szCs w:val="16"/>
                      <w:lang w:eastAsia="uk-UA"/>
                    </w:rPr>
                    <w:t>Green Party (MDG)</w:t>
                  </w:r>
                </w:p>
              </w:tc>
              <w:tc>
                <w:tcPr>
                  <w:tcW w:w="600" w:type="dxa"/>
                  <w:tcBorders>
                    <w:bottom w:val="single" w:sz="4" w:space="0" w:color="CCCCCC"/>
                  </w:tcBorders>
                  <w:tcMar>
                    <w:top w:w="40" w:type="dxa"/>
                    <w:left w:w="40" w:type="dxa"/>
                    <w:bottom w:w="40" w:type="dxa"/>
                    <w:right w:w="40" w:type="dxa"/>
                  </w:tcMar>
                  <w:vAlign w:val="center"/>
                </w:tcPr>
                <w:tbl>
                  <w:tblPr>
                    <w:tblStyle w:val="TableGrid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00"/>
                  </w:tblGrid>
                  <w:tr w:rsidR="00442474" w:rsidRPr="00442474" w14:paraId="3F2EFA3C" w14:textId="77777777" w:rsidTr="00904D91">
                    <w:trPr>
                      <w:jc w:val="center"/>
                    </w:trPr>
                    <w:tc>
                      <w:tcPr>
                        <w:tcW w:w="300" w:type="dxa"/>
                        <w:tcMar>
                          <w:top w:w="40" w:type="dxa"/>
                          <w:left w:w="40" w:type="dxa"/>
                          <w:bottom w:w="40" w:type="dxa"/>
                          <w:right w:w="40" w:type="dxa"/>
                        </w:tcMar>
                        <w:vAlign w:val="center"/>
                      </w:tcPr>
                      <w:p w14:paraId="6B29D721" w14:textId="77777777" w:rsidR="00442474" w:rsidRPr="00442474" w:rsidRDefault="00442474" w:rsidP="00442474">
                        <w:pPr>
                          <w:spacing w:before="0" w:after="0"/>
                          <w:rPr>
                            <w:rFonts w:ascii="Times New Roman" w:hAnsi="Times New Roman"/>
                            <w:sz w:val="16"/>
                            <w:szCs w:val="16"/>
                            <w:lang w:eastAsia="uk-UA"/>
                          </w:rPr>
                        </w:pPr>
                        <w:r w:rsidRPr="00442474">
                          <w:rPr>
                            <w:rFonts w:ascii="Wingdings" w:eastAsia="Wingdings" w:hAnsi="Wingdings" w:cs="Wingdings"/>
                            <w:sz w:val="16"/>
                            <w:szCs w:val="16"/>
                            <w:lang w:eastAsia="uk-UA"/>
                          </w:rPr>
                          <w:t>¡</w:t>
                        </w:r>
                      </w:p>
                    </w:tc>
                  </w:tr>
                </w:tbl>
                <w:p w14:paraId="0842A358" w14:textId="77777777" w:rsidR="00442474" w:rsidRPr="00442474" w:rsidRDefault="00442474" w:rsidP="00442474">
                  <w:pPr>
                    <w:spacing w:before="0" w:after="0"/>
                    <w:rPr>
                      <w:rFonts w:ascii="Times New Roman" w:hAnsi="Times New Roman"/>
                      <w:sz w:val="16"/>
                      <w:szCs w:val="16"/>
                      <w:lang w:eastAsia="uk-UA"/>
                    </w:rPr>
                  </w:pPr>
                </w:p>
              </w:tc>
              <w:tc>
                <w:tcPr>
                  <w:tcW w:w="440" w:type="dxa"/>
                  <w:tcBorders>
                    <w:bottom w:val="single" w:sz="4" w:space="0" w:color="CCCCCC"/>
                  </w:tcBorders>
                  <w:tcMar>
                    <w:top w:w="40" w:type="dxa"/>
                    <w:left w:w="40" w:type="dxa"/>
                    <w:bottom w:w="40" w:type="dxa"/>
                    <w:right w:w="40" w:type="dxa"/>
                  </w:tcMar>
                  <w:vAlign w:val="center"/>
                </w:tcPr>
                <w:p w14:paraId="7F812EBF"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sz w:val="16"/>
                      <w:szCs w:val="16"/>
                      <w:lang w:eastAsia="uk-UA"/>
                    </w:rPr>
                    <w:t>5</w:t>
                  </w:r>
                </w:p>
              </w:tc>
            </w:tr>
            <w:tr w:rsidR="00442474" w:rsidRPr="00442474" w14:paraId="5FAED7D3" w14:textId="77777777" w:rsidTr="00904D91">
              <w:tc>
                <w:tcPr>
                  <w:tcW w:w="9466" w:type="dxa"/>
                  <w:tcBorders>
                    <w:bottom w:val="single" w:sz="4" w:space="0" w:color="CCCCCC"/>
                  </w:tcBorders>
                  <w:tcMar>
                    <w:top w:w="40" w:type="dxa"/>
                    <w:left w:w="40" w:type="dxa"/>
                    <w:bottom w:w="40" w:type="dxa"/>
                    <w:right w:w="40" w:type="dxa"/>
                  </w:tcMar>
                  <w:vAlign w:val="center"/>
                </w:tcPr>
                <w:p w14:paraId="745092D3"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sz w:val="16"/>
                      <w:szCs w:val="16"/>
                      <w:lang w:eastAsia="uk-UA"/>
                    </w:rPr>
                    <w:t>Red</w:t>
                  </w:r>
                </w:p>
              </w:tc>
              <w:tc>
                <w:tcPr>
                  <w:tcW w:w="600" w:type="dxa"/>
                  <w:tcBorders>
                    <w:bottom w:val="single" w:sz="4" w:space="0" w:color="CCCCCC"/>
                  </w:tcBorders>
                  <w:tcMar>
                    <w:top w:w="40" w:type="dxa"/>
                    <w:left w:w="40" w:type="dxa"/>
                    <w:bottom w:w="40" w:type="dxa"/>
                    <w:right w:w="40" w:type="dxa"/>
                  </w:tcMar>
                  <w:vAlign w:val="center"/>
                </w:tcPr>
                <w:tbl>
                  <w:tblPr>
                    <w:tblStyle w:val="TableGrid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00"/>
                  </w:tblGrid>
                  <w:tr w:rsidR="00442474" w:rsidRPr="00442474" w14:paraId="54292AA8" w14:textId="77777777" w:rsidTr="00904D91">
                    <w:trPr>
                      <w:jc w:val="center"/>
                    </w:trPr>
                    <w:tc>
                      <w:tcPr>
                        <w:tcW w:w="300" w:type="dxa"/>
                        <w:tcMar>
                          <w:top w:w="40" w:type="dxa"/>
                          <w:left w:w="40" w:type="dxa"/>
                          <w:bottom w:w="40" w:type="dxa"/>
                          <w:right w:w="40" w:type="dxa"/>
                        </w:tcMar>
                        <w:vAlign w:val="center"/>
                      </w:tcPr>
                      <w:p w14:paraId="521D96A5" w14:textId="77777777" w:rsidR="00442474" w:rsidRPr="00442474" w:rsidRDefault="00442474" w:rsidP="00442474">
                        <w:pPr>
                          <w:spacing w:before="0" w:after="0"/>
                          <w:rPr>
                            <w:rFonts w:ascii="Times New Roman" w:hAnsi="Times New Roman"/>
                            <w:sz w:val="16"/>
                            <w:szCs w:val="16"/>
                            <w:lang w:eastAsia="uk-UA"/>
                          </w:rPr>
                        </w:pPr>
                        <w:r w:rsidRPr="00442474">
                          <w:rPr>
                            <w:rFonts w:ascii="Wingdings" w:eastAsia="Wingdings" w:hAnsi="Wingdings" w:cs="Wingdings"/>
                            <w:sz w:val="16"/>
                            <w:szCs w:val="16"/>
                            <w:lang w:eastAsia="uk-UA"/>
                          </w:rPr>
                          <w:t>¡</w:t>
                        </w:r>
                      </w:p>
                    </w:tc>
                  </w:tr>
                </w:tbl>
                <w:p w14:paraId="4A564C64" w14:textId="77777777" w:rsidR="00442474" w:rsidRPr="00442474" w:rsidRDefault="00442474" w:rsidP="00442474">
                  <w:pPr>
                    <w:spacing w:before="0" w:after="0"/>
                    <w:rPr>
                      <w:rFonts w:ascii="Times New Roman" w:hAnsi="Times New Roman"/>
                      <w:sz w:val="16"/>
                      <w:szCs w:val="16"/>
                      <w:lang w:eastAsia="uk-UA"/>
                    </w:rPr>
                  </w:pPr>
                </w:p>
              </w:tc>
              <w:tc>
                <w:tcPr>
                  <w:tcW w:w="440" w:type="dxa"/>
                  <w:tcBorders>
                    <w:bottom w:val="single" w:sz="4" w:space="0" w:color="CCCCCC"/>
                  </w:tcBorders>
                  <w:tcMar>
                    <w:top w:w="40" w:type="dxa"/>
                    <w:left w:w="40" w:type="dxa"/>
                    <w:bottom w:w="40" w:type="dxa"/>
                    <w:right w:w="40" w:type="dxa"/>
                  </w:tcMar>
                  <w:vAlign w:val="center"/>
                </w:tcPr>
                <w:p w14:paraId="6BBD7E9A"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sz w:val="16"/>
                      <w:szCs w:val="16"/>
                      <w:lang w:eastAsia="uk-UA"/>
                    </w:rPr>
                    <w:t>6</w:t>
                  </w:r>
                </w:p>
              </w:tc>
            </w:tr>
            <w:tr w:rsidR="00442474" w:rsidRPr="00442474" w14:paraId="4B5FF12B" w14:textId="77777777" w:rsidTr="00904D91">
              <w:tc>
                <w:tcPr>
                  <w:tcW w:w="9466" w:type="dxa"/>
                  <w:tcBorders>
                    <w:bottom w:val="single" w:sz="4" w:space="0" w:color="CCCCCC"/>
                  </w:tcBorders>
                  <w:tcMar>
                    <w:top w:w="40" w:type="dxa"/>
                    <w:left w:w="40" w:type="dxa"/>
                    <w:bottom w:w="40" w:type="dxa"/>
                    <w:right w:w="40" w:type="dxa"/>
                  </w:tcMar>
                  <w:vAlign w:val="center"/>
                </w:tcPr>
                <w:p w14:paraId="519A997C"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sz w:val="16"/>
                      <w:szCs w:val="16"/>
                      <w:lang w:eastAsia="uk-UA"/>
                    </w:rPr>
                    <w:t>Center</w:t>
                  </w:r>
                </w:p>
              </w:tc>
              <w:tc>
                <w:tcPr>
                  <w:tcW w:w="600" w:type="dxa"/>
                  <w:tcBorders>
                    <w:bottom w:val="single" w:sz="4" w:space="0" w:color="CCCCCC"/>
                  </w:tcBorders>
                  <w:tcMar>
                    <w:top w:w="40" w:type="dxa"/>
                    <w:left w:w="40" w:type="dxa"/>
                    <w:bottom w:w="40" w:type="dxa"/>
                    <w:right w:w="40" w:type="dxa"/>
                  </w:tcMar>
                  <w:vAlign w:val="center"/>
                </w:tcPr>
                <w:tbl>
                  <w:tblPr>
                    <w:tblStyle w:val="TableGrid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00"/>
                  </w:tblGrid>
                  <w:tr w:rsidR="00442474" w:rsidRPr="00442474" w14:paraId="7E19780E" w14:textId="77777777" w:rsidTr="00904D91">
                    <w:trPr>
                      <w:jc w:val="center"/>
                    </w:trPr>
                    <w:tc>
                      <w:tcPr>
                        <w:tcW w:w="300" w:type="dxa"/>
                        <w:tcMar>
                          <w:top w:w="40" w:type="dxa"/>
                          <w:left w:w="40" w:type="dxa"/>
                          <w:bottom w:w="40" w:type="dxa"/>
                          <w:right w:w="40" w:type="dxa"/>
                        </w:tcMar>
                        <w:vAlign w:val="center"/>
                      </w:tcPr>
                      <w:p w14:paraId="32FF101A" w14:textId="77777777" w:rsidR="00442474" w:rsidRPr="00442474" w:rsidRDefault="00442474" w:rsidP="00442474">
                        <w:pPr>
                          <w:spacing w:before="0" w:after="0"/>
                          <w:rPr>
                            <w:rFonts w:ascii="Times New Roman" w:hAnsi="Times New Roman"/>
                            <w:sz w:val="16"/>
                            <w:szCs w:val="16"/>
                            <w:lang w:eastAsia="uk-UA"/>
                          </w:rPr>
                        </w:pPr>
                        <w:r w:rsidRPr="00442474">
                          <w:rPr>
                            <w:rFonts w:ascii="Wingdings" w:eastAsia="Wingdings" w:hAnsi="Wingdings" w:cs="Wingdings"/>
                            <w:sz w:val="16"/>
                            <w:szCs w:val="16"/>
                            <w:lang w:eastAsia="uk-UA"/>
                          </w:rPr>
                          <w:t>¡</w:t>
                        </w:r>
                      </w:p>
                    </w:tc>
                  </w:tr>
                </w:tbl>
                <w:p w14:paraId="321F9D49" w14:textId="77777777" w:rsidR="00442474" w:rsidRPr="00442474" w:rsidRDefault="00442474" w:rsidP="00442474">
                  <w:pPr>
                    <w:spacing w:before="0" w:after="0"/>
                    <w:rPr>
                      <w:rFonts w:ascii="Times New Roman" w:hAnsi="Times New Roman"/>
                      <w:sz w:val="16"/>
                      <w:szCs w:val="16"/>
                      <w:lang w:eastAsia="uk-UA"/>
                    </w:rPr>
                  </w:pPr>
                </w:p>
              </w:tc>
              <w:tc>
                <w:tcPr>
                  <w:tcW w:w="440" w:type="dxa"/>
                  <w:tcBorders>
                    <w:bottom w:val="single" w:sz="4" w:space="0" w:color="CCCCCC"/>
                  </w:tcBorders>
                  <w:tcMar>
                    <w:top w:w="40" w:type="dxa"/>
                    <w:left w:w="40" w:type="dxa"/>
                    <w:bottom w:w="40" w:type="dxa"/>
                    <w:right w:w="40" w:type="dxa"/>
                  </w:tcMar>
                  <w:vAlign w:val="center"/>
                </w:tcPr>
                <w:p w14:paraId="01E1B817"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sz w:val="16"/>
                      <w:szCs w:val="16"/>
                      <w:lang w:eastAsia="uk-UA"/>
                    </w:rPr>
                    <w:t>7</w:t>
                  </w:r>
                </w:p>
              </w:tc>
            </w:tr>
            <w:tr w:rsidR="00442474" w:rsidRPr="00442474" w14:paraId="54484E39" w14:textId="77777777" w:rsidTr="00904D91">
              <w:tc>
                <w:tcPr>
                  <w:tcW w:w="9466" w:type="dxa"/>
                  <w:tcBorders>
                    <w:bottom w:val="single" w:sz="4" w:space="0" w:color="CCCCCC"/>
                  </w:tcBorders>
                  <w:tcMar>
                    <w:top w:w="40" w:type="dxa"/>
                    <w:left w:w="40" w:type="dxa"/>
                    <w:bottom w:w="40" w:type="dxa"/>
                    <w:right w:w="40" w:type="dxa"/>
                  </w:tcMar>
                  <w:vAlign w:val="center"/>
                </w:tcPr>
                <w:p w14:paraId="3AB3DBE9"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sz w:val="16"/>
                      <w:szCs w:val="16"/>
                      <w:lang w:eastAsia="uk-UA"/>
                    </w:rPr>
                    <w:t>Socialist Left Party (SV)</w:t>
                  </w:r>
                </w:p>
              </w:tc>
              <w:tc>
                <w:tcPr>
                  <w:tcW w:w="600" w:type="dxa"/>
                  <w:tcBorders>
                    <w:bottom w:val="single" w:sz="4" w:space="0" w:color="CCCCCC"/>
                  </w:tcBorders>
                  <w:tcMar>
                    <w:top w:w="40" w:type="dxa"/>
                    <w:left w:w="40" w:type="dxa"/>
                    <w:bottom w:w="40" w:type="dxa"/>
                    <w:right w:w="40" w:type="dxa"/>
                  </w:tcMar>
                  <w:vAlign w:val="center"/>
                </w:tcPr>
                <w:tbl>
                  <w:tblPr>
                    <w:tblStyle w:val="TableGrid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00"/>
                  </w:tblGrid>
                  <w:tr w:rsidR="00442474" w:rsidRPr="00442474" w14:paraId="55FC1ECA" w14:textId="77777777" w:rsidTr="00904D91">
                    <w:trPr>
                      <w:jc w:val="center"/>
                    </w:trPr>
                    <w:tc>
                      <w:tcPr>
                        <w:tcW w:w="300" w:type="dxa"/>
                        <w:tcMar>
                          <w:top w:w="40" w:type="dxa"/>
                          <w:left w:w="40" w:type="dxa"/>
                          <w:bottom w:w="40" w:type="dxa"/>
                          <w:right w:w="40" w:type="dxa"/>
                        </w:tcMar>
                        <w:vAlign w:val="center"/>
                      </w:tcPr>
                      <w:p w14:paraId="21084998" w14:textId="77777777" w:rsidR="00442474" w:rsidRPr="00442474" w:rsidRDefault="00442474" w:rsidP="00442474">
                        <w:pPr>
                          <w:spacing w:before="0" w:after="0"/>
                          <w:rPr>
                            <w:rFonts w:ascii="Times New Roman" w:hAnsi="Times New Roman"/>
                            <w:sz w:val="16"/>
                            <w:szCs w:val="16"/>
                            <w:lang w:eastAsia="uk-UA"/>
                          </w:rPr>
                        </w:pPr>
                        <w:r w:rsidRPr="00442474">
                          <w:rPr>
                            <w:rFonts w:ascii="Wingdings" w:eastAsia="Wingdings" w:hAnsi="Wingdings" w:cs="Wingdings"/>
                            <w:sz w:val="16"/>
                            <w:szCs w:val="16"/>
                            <w:lang w:eastAsia="uk-UA"/>
                          </w:rPr>
                          <w:t>¡</w:t>
                        </w:r>
                      </w:p>
                    </w:tc>
                  </w:tr>
                </w:tbl>
                <w:p w14:paraId="44360BAA" w14:textId="77777777" w:rsidR="00442474" w:rsidRPr="00442474" w:rsidRDefault="00442474" w:rsidP="00442474">
                  <w:pPr>
                    <w:spacing w:before="0" w:after="0"/>
                    <w:rPr>
                      <w:rFonts w:ascii="Times New Roman" w:hAnsi="Times New Roman"/>
                      <w:sz w:val="16"/>
                      <w:szCs w:val="16"/>
                      <w:lang w:eastAsia="uk-UA"/>
                    </w:rPr>
                  </w:pPr>
                </w:p>
              </w:tc>
              <w:tc>
                <w:tcPr>
                  <w:tcW w:w="440" w:type="dxa"/>
                  <w:tcBorders>
                    <w:bottom w:val="single" w:sz="4" w:space="0" w:color="CCCCCC"/>
                  </w:tcBorders>
                  <w:tcMar>
                    <w:top w:w="40" w:type="dxa"/>
                    <w:left w:w="40" w:type="dxa"/>
                    <w:bottom w:w="40" w:type="dxa"/>
                    <w:right w:w="40" w:type="dxa"/>
                  </w:tcMar>
                  <w:vAlign w:val="center"/>
                </w:tcPr>
                <w:p w14:paraId="686A6241"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sz w:val="16"/>
                      <w:szCs w:val="16"/>
                      <w:lang w:eastAsia="uk-UA"/>
                    </w:rPr>
                    <w:t>8</w:t>
                  </w:r>
                </w:p>
              </w:tc>
            </w:tr>
            <w:tr w:rsidR="00442474" w:rsidRPr="00442474" w14:paraId="52BEA816" w14:textId="77777777" w:rsidTr="00904D91">
              <w:tc>
                <w:tcPr>
                  <w:tcW w:w="9466" w:type="dxa"/>
                  <w:tcBorders>
                    <w:bottom w:val="single" w:sz="4" w:space="0" w:color="CCCCCC"/>
                  </w:tcBorders>
                  <w:tcMar>
                    <w:top w:w="40" w:type="dxa"/>
                    <w:left w:w="40" w:type="dxa"/>
                    <w:bottom w:w="40" w:type="dxa"/>
                    <w:right w:w="40" w:type="dxa"/>
                  </w:tcMar>
                  <w:vAlign w:val="center"/>
                </w:tcPr>
                <w:p w14:paraId="74EDCF26"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sz w:val="16"/>
                      <w:szCs w:val="16"/>
                      <w:lang w:eastAsia="uk-UA"/>
                    </w:rPr>
                    <w:t>Left</w:t>
                  </w:r>
                </w:p>
              </w:tc>
              <w:tc>
                <w:tcPr>
                  <w:tcW w:w="600" w:type="dxa"/>
                  <w:tcBorders>
                    <w:bottom w:val="single" w:sz="4" w:space="0" w:color="CCCCCC"/>
                  </w:tcBorders>
                  <w:tcMar>
                    <w:top w:w="40" w:type="dxa"/>
                    <w:left w:w="40" w:type="dxa"/>
                    <w:bottom w:w="40" w:type="dxa"/>
                    <w:right w:w="40" w:type="dxa"/>
                  </w:tcMar>
                  <w:vAlign w:val="center"/>
                </w:tcPr>
                <w:tbl>
                  <w:tblPr>
                    <w:tblStyle w:val="TableGrid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00"/>
                  </w:tblGrid>
                  <w:tr w:rsidR="00442474" w:rsidRPr="00442474" w14:paraId="074D20CF" w14:textId="77777777" w:rsidTr="00904D91">
                    <w:trPr>
                      <w:jc w:val="center"/>
                    </w:trPr>
                    <w:tc>
                      <w:tcPr>
                        <w:tcW w:w="300" w:type="dxa"/>
                        <w:tcMar>
                          <w:top w:w="40" w:type="dxa"/>
                          <w:left w:w="40" w:type="dxa"/>
                          <w:bottom w:w="40" w:type="dxa"/>
                          <w:right w:w="40" w:type="dxa"/>
                        </w:tcMar>
                        <w:vAlign w:val="center"/>
                      </w:tcPr>
                      <w:p w14:paraId="6230DAF7" w14:textId="77777777" w:rsidR="00442474" w:rsidRPr="00442474" w:rsidRDefault="00442474" w:rsidP="00442474">
                        <w:pPr>
                          <w:spacing w:before="0" w:after="0"/>
                          <w:rPr>
                            <w:rFonts w:ascii="Times New Roman" w:hAnsi="Times New Roman"/>
                            <w:sz w:val="16"/>
                            <w:szCs w:val="16"/>
                            <w:lang w:eastAsia="uk-UA"/>
                          </w:rPr>
                        </w:pPr>
                        <w:r w:rsidRPr="00442474">
                          <w:rPr>
                            <w:rFonts w:ascii="Wingdings" w:eastAsia="Wingdings" w:hAnsi="Wingdings" w:cs="Wingdings"/>
                            <w:sz w:val="16"/>
                            <w:szCs w:val="16"/>
                            <w:lang w:eastAsia="uk-UA"/>
                          </w:rPr>
                          <w:t>¡</w:t>
                        </w:r>
                      </w:p>
                    </w:tc>
                  </w:tr>
                </w:tbl>
                <w:p w14:paraId="34F047F8" w14:textId="77777777" w:rsidR="00442474" w:rsidRPr="00442474" w:rsidRDefault="00442474" w:rsidP="00442474">
                  <w:pPr>
                    <w:spacing w:before="0" w:after="0"/>
                    <w:rPr>
                      <w:rFonts w:ascii="Times New Roman" w:hAnsi="Times New Roman"/>
                      <w:sz w:val="16"/>
                      <w:szCs w:val="16"/>
                      <w:lang w:eastAsia="uk-UA"/>
                    </w:rPr>
                  </w:pPr>
                </w:p>
              </w:tc>
              <w:tc>
                <w:tcPr>
                  <w:tcW w:w="440" w:type="dxa"/>
                  <w:tcBorders>
                    <w:bottom w:val="single" w:sz="4" w:space="0" w:color="CCCCCC"/>
                  </w:tcBorders>
                  <w:tcMar>
                    <w:top w:w="40" w:type="dxa"/>
                    <w:left w:w="40" w:type="dxa"/>
                    <w:bottom w:w="40" w:type="dxa"/>
                    <w:right w:w="40" w:type="dxa"/>
                  </w:tcMar>
                  <w:vAlign w:val="center"/>
                </w:tcPr>
                <w:p w14:paraId="0105B35D"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sz w:val="16"/>
                      <w:szCs w:val="16"/>
                      <w:lang w:eastAsia="uk-UA"/>
                    </w:rPr>
                    <w:t>9</w:t>
                  </w:r>
                </w:p>
              </w:tc>
            </w:tr>
            <w:tr w:rsidR="00442474" w:rsidRPr="00442474" w14:paraId="0BAA5BF9" w14:textId="77777777" w:rsidTr="00904D91">
              <w:tc>
                <w:tcPr>
                  <w:tcW w:w="9466" w:type="dxa"/>
                  <w:tcBorders>
                    <w:bottom w:val="single" w:sz="4" w:space="0" w:color="CCCCCC"/>
                  </w:tcBorders>
                  <w:tcMar>
                    <w:top w:w="40" w:type="dxa"/>
                    <w:left w:w="40" w:type="dxa"/>
                    <w:bottom w:w="40" w:type="dxa"/>
                    <w:right w:w="40" w:type="dxa"/>
                  </w:tcMar>
                  <w:vAlign w:val="center"/>
                </w:tcPr>
                <w:p w14:paraId="774341C3"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sz w:val="16"/>
                      <w:szCs w:val="16"/>
                      <w:lang w:eastAsia="uk-UA"/>
                    </w:rPr>
                    <w:t>Industrial and Industrial Party</w:t>
                  </w:r>
                </w:p>
              </w:tc>
              <w:tc>
                <w:tcPr>
                  <w:tcW w:w="600" w:type="dxa"/>
                  <w:tcBorders>
                    <w:bottom w:val="single" w:sz="4" w:space="0" w:color="CCCCCC"/>
                  </w:tcBorders>
                  <w:tcMar>
                    <w:top w:w="40" w:type="dxa"/>
                    <w:left w:w="40" w:type="dxa"/>
                    <w:bottom w:w="40" w:type="dxa"/>
                    <w:right w:w="40" w:type="dxa"/>
                  </w:tcMar>
                  <w:vAlign w:val="center"/>
                </w:tcPr>
                <w:tbl>
                  <w:tblPr>
                    <w:tblStyle w:val="TableGrid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00"/>
                  </w:tblGrid>
                  <w:tr w:rsidR="00442474" w:rsidRPr="00442474" w14:paraId="04369D52" w14:textId="77777777" w:rsidTr="00904D91">
                    <w:trPr>
                      <w:jc w:val="center"/>
                    </w:trPr>
                    <w:tc>
                      <w:tcPr>
                        <w:tcW w:w="300" w:type="dxa"/>
                        <w:tcMar>
                          <w:top w:w="40" w:type="dxa"/>
                          <w:left w:w="40" w:type="dxa"/>
                          <w:bottom w:w="40" w:type="dxa"/>
                          <w:right w:w="40" w:type="dxa"/>
                        </w:tcMar>
                        <w:vAlign w:val="center"/>
                      </w:tcPr>
                      <w:p w14:paraId="6A3EBF1D" w14:textId="77777777" w:rsidR="00442474" w:rsidRPr="00442474" w:rsidRDefault="00442474" w:rsidP="00442474">
                        <w:pPr>
                          <w:spacing w:before="0" w:after="0"/>
                          <w:rPr>
                            <w:rFonts w:ascii="Times New Roman" w:hAnsi="Times New Roman"/>
                            <w:sz w:val="16"/>
                            <w:szCs w:val="16"/>
                            <w:lang w:eastAsia="uk-UA"/>
                          </w:rPr>
                        </w:pPr>
                        <w:r w:rsidRPr="00442474">
                          <w:rPr>
                            <w:rFonts w:ascii="Wingdings" w:eastAsia="Wingdings" w:hAnsi="Wingdings" w:cs="Wingdings"/>
                            <w:sz w:val="16"/>
                            <w:szCs w:val="16"/>
                            <w:lang w:eastAsia="uk-UA"/>
                          </w:rPr>
                          <w:t>¡</w:t>
                        </w:r>
                      </w:p>
                    </w:tc>
                  </w:tr>
                </w:tbl>
                <w:p w14:paraId="3E3E07D7" w14:textId="77777777" w:rsidR="00442474" w:rsidRPr="00442474" w:rsidRDefault="00442474" w:rsidP="00442474">
                  <w:pPr>
                    <w:spacing w:before="0" w:after="0"/>
                    <w:rPr>
                      <w:rFonts w:ascii="Times New Roman" w:hAnsi="Times New Roman"/>
                      <w:sz w:val="16"/>
                      <w:szCs w:val="16"/>
                      <w:lang w:eastAsia="uk-UA"/>
                    </w:rPr>
                  </w:pPr>
                </w:p>
              </w:tc>
              <w:tc>
                <w:tcPr>
                  <w:tcW w:w="440" w:type="dxa"/>
                  <w:tcBorders>
                    <w:bottom w:val="single" w:sz="4" w:space="0" w:color="CCCCCC"/>
                  </w:tcBorders>
                  <w:tcMar>
                    <w:top w:w="40" w:type="dxa"/>
                    <w:left w:w="40" w:type="dxa"/>
                    <w:bottom w:w="40" w:type="dxa"/>
                    <w:right w:w="40" w:type="dxa"/>
                  </w:tcMar>
                  <w:vAlign w:val="center"/>
                </w:tcPr>
                <w:p w14:paraId="6CBF8DA8"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sz w:val="16"/>
                      <w:szCs w:val="16"/>
                      <w:lang w:eastAsia="uk-UA"/>
                    </w:rPr>
                    <w:t>10</w:t>
                  </w:r>
                </w:p>
              </w:tc>
            </w:tr>
            <w:tr w:rsidR="00442474" w:rsidRPr="00442474" w14:paraId="626574C1" w14:textId="77777777" w:rsidTr="00904D91">
              <w:tc>
                <w:tcPr>
                  <w:tcW w:w="9466" w:type="dxa"/>
                  <w:tcBorders>
                    <w:bottom w:val="single" w:sz="4" w:space="0" w:color="CCCCCC"/>
                  </w:tcBorders>
                  <w:tcMar>
                    <w:top w:w="40" w:type="dxa"/>
                    <w:left w:w="40" w:type="dxa"/>
                    <w:bottom w:w="40" w:type="dxa"/>
                    <w:right w:w="40" w:type="dxa"/>
                  </w:tcMar>
                  <w:vAlign w:val="center"/>
                </w:tcPr>
                <w:p w14:paraId="21970F57"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sz w:val="16"/>
                      <w:szCs w:val="16"/>
                      <w:lang w:eastAsia="uk-UA"/>
                    </w:rPr>
                    <w:t>Other party</w:t>
                  </w:r>
                </w:p>
              </w:tc>
              <w:tc>
                <w:tcPr>
                  <w:tcW w:w="600" w:type="dxa"/>
                  <w:tcBorders>
                    <w:bottom w:val="single" w:sz="4" w:space="0" w:color="CCCCCC"/>
                  </w:tcBorders>
                  <w:tcMar>
                    <w:top w:w="40" w:type="dxa"/>
                    <w:left w:w="40" w:type="dxa"/>
                    <w:bottom w:w="40" w:type="dxa"/>
                    <w:right w:w="40" w:type="dxa"/>
                  </w:tcMar>
                  <w:vAlign w:val="center"/>
                </w:tcPr>
                <w:tbl>
                  <w:tblPr>
                    <w:tblStyle w:val="TableGrid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00"/>
                  </w:tblGrid>
                  <w:tr w:rsidR="00442474" w:rsidRPr="00442474" w14:paraId="5C8A02C6" w14:textId="77777777" w:rsidTr="00904D91">
                    <w:trPr>
                      <w:jc w:val="center"/>
                    </w:trPr>
                    <w:tc>
                      <w:tcPr>
                        <w:tcW w:w="300" w:type="dxa"/>
                        <w:tcMar>
                          <w:top w:w="40" w:type="dxa"/>
                          <w:left w:w="40" w:type="dxa"/>
                          <w:bottom w:w="40" w:type="dxa"/>
                          <w:right w:w="40" w:type="dxa"/>
                        </w:tcMar>
                        <w:vAlign w:val="center"/>
                      </w:tcPr>
                      <w:p w14:paraId="3B3432B4" w14:textId="77777777" w:rsidR="00442474" w:rsidRPr="00442474" w:rsidRDefault="00442474" w:rsidP="00442474">
                        <w:pPr>
                          <w:spacing w:before="0" w:after="0"/>
                          <w:rPr>
                            <w:rFonts w:ascii="Times New Roman" w:hAnsi="Times New Roman"/>
                            <w:sz w:val="16"/>
                            <w:szCs w:val="16"/>
                            <w:lang w:eastAsia="uk-UA"/>
                          </w:rPr>
                        </w:pPr>
                        <w:r w:rsidRPr="00442474">
                          <w:rPr>
                            <w:rFonts w:ascii="Wingdings" w:eastAsia="Wingdings" w:hAnsi="Wingdings" w:cs="Wingdings"/>
                            <w:sz w:val="16"/>
                            <w:szCs w:val="16"/>
                            <w:lang w:eastAsia="uk-UA"/>
                          </w:rPr>
                          <w:t>¡</w:t>
                        </w:r>
                      </w:p>
                    </w:tc>
                  </w:tr>
                </w:tbl>
                <w:p w14:paraId="35994889" w14:textId="77777777" w:rsidR="00442474" w:rsidRPr="00442474" w:rsidRDefault="00442474" w:rsidP="00442474">
                  <w:pPr>
                    <w:spacing w:before="0" w:after="0"/>
                    <w:rPr>
                      <w:rFonts w:ascii="Times New Roman" w:hAnsi="Times New Roman"/>
                      <w:sz w:val="16"/>
                      <w:szCs w:val="16"/>
                      <w:lang w:eastAsia="uk-UA"/>
                    </w:rPr>
                  </w:pPr>
                </w:p>
              </w:tc>
              <w:tc>
                <w:tcPr>
                  <w:tcW w:w="440" w:type="dxa"/>
                  <w:tcBorders>
                    <w:bottom w:val="single" w:sz="4" w:space="0" w:color="CCCCCC"/>
                  </w:tcBorders>
                  <w:tcMar>
                    <w:top w:w="40" w:type="dxa"/>
                    <w:left w:w="40" w:type="dxa"/>
                    <w:bottom w:w="40" w:type="dxa"/>
                    <w:right w:w="40" w:type="dxa"/>
                  </w:tcMar>
                  <w:vAlign w:val="center"/>
                </w:tcPr>
                <w:p w14:paraId="54808B1B"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sz w:val="16"/>
                      <w:szCs w:val="16"/>
                      <w:lang w:eastAsia="uk-UA"/>
                    </w:rPr>
                    <w:t>11</w:t>
                  </w:r>
                </w:p>
              </w:tc>
            </w:tr>
            <w:tr w:rsidR="00442474" w:rsidRPr="00442474" w14:paraId="1A31DD69" w14:textId="77777777" w:rsidTr="00904D91">
              <w:tc>
                <w:tcPr>
                  <w:tcW w:w="9466" w:type="dxa"/>
                  <w:tcBorders>
                    <w:bottom w:val="single" w:sz="4" w:space="0" w:color="CCCCCC"/>
                  </w:tcBorders>
                  <w:tcMar>
                    <w:top w:w="40" w:type="dxa"/>
                    <w:left w:w="40" w:type="dxa"/>
                    <w:bottom w:w="40" w:type="dxa"/>
                    <w:right w:w="40" w:type="dxa"/>
                  </w:tcMar>
                  <w:vAlign w:val="center"/>
                </w:tcPr>
                <w:p w14:paraId="693D0A2B"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sz w:val="16"/>
                      <w:szCs w:val="16"/>
                      <w:lang w:eastAsia="uk-UA"/>
                    </w:rPr>
                    <w:t>Did not vote in the last election</w:t>
                  </w:r>
                </w:p>
              </w:tc>
              <w:tc>
                <w:tcPr>
                  <w:tcW w:w="600" w:type="dxa"/>
                  <w:tcBorders>
                    <w:bottom w:val="single" w:sz="4" w:space="0" w:color="CCCCCC"/>
                  </w:tcBorders>
                  <w:tcMar>
                    <w:top w:w="40" w:type="dxa"/>
                    <w:left w:w="40" w:type="dxa"/>
                    <w:bottom w:w="40" w:type="dxa"/>
                    <w:right w:w="40" w:type="dxa"/>
                  </w:tcMar>
                  <w:vAlign w:val="center"/>
                </w:tcPr>
                <w:tbl>
                  <w:tblPr>
                    <w:tblStyle w:val="TableGrid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00"/>
                  </w:tblGrid>
                  <w:tr w:rsidR="00442474" w:rsidRPr="00442474" w14:paraId="7AB33E6F" w14:textId="77777777" w:rsidTr="00904D91">
                    <w:trPr>
                      <w:jc w:val="center"/>
                    </w:trPr>
                    <w:tc>
                      <w:tcPr>
                        <w:tcW w:w="300" w:type="dxa"/>
                        <w:tcMar>
                          <w:top w:w="40" w:type="dxa"/>
                          <w:left w:w="40" w:type="dxa"/>
                          <w:bottom w:w="40" w:type="dxa"/>
                          <w:right w:w="40" w:type="dxa"/>
                        </w:tcMar>
                        <w:vAlign w:val="center"/>
                      </w:tcPr>
                      <w:p w14:paraId="65BC0FB3" w14:textId="77777777" w:rsidR="00442474" w:rsidRPr="00442474" w:rsidRDefault="00442474" w:rsidP="00442474">
                        <w:pPr>
                          <w:spacing w:before="0" w:after="0"/>
                          <w:rPr>
                            <w:rFonts w:ascii="Times New Roman" w:hAnsi="Times New Roman"/>
                            <w:sz w:val="16"/>
                            <w:szCs w:val="16"/>
                            <w:lang w:eastAsia="uk-UA"/>
                          </w:rPr>
                        </w:pPr>
                        <w:r w:rsidRPr="00442474">
                          <w:rPr>
                            <w:rFonts w:ascii="Wingdings" w:eastAsia="Wingdings" w:hAnsi="Wingdings" w:cs="Wingdings"/>
                            <w:sz w:val="16"/>
                            <w:szCs w:val="16"/>
                            <w:lang w:eastAsia="uk-UA"/>
                          </w:rPr>
                          <w:t>¡</w:t>
                        </w:r>
                      </w:p>
                    </w:tc>
                  </w:tr>
                </w:tbl>
                <w:p w14:paraId="496F248E" w14:textId="77777777" w:rsidR="00442474" w:rsidRPr="00442474" w:rsidRDefault="00442474" w:rsidP="00442474">
                  <w:pPr>
                    <w:spacing w:before="0" w:after="0"/>
                    <w:rPr>
                      <w:rFonts w:ascii="Times New Roman" w:hAnsi="Times New Roman"/>
                      <w:sz w:val="16"/>
                      <w:szCs w:val="16"/>
                      <w:lang w:eastAsia="uk-UA"/>
                    </w:rPr>
                  </w:pPr>
                </w:p>
              </w:tc>
              <w:tc>
                <w:tcPr>
                  <w:tcW w:w="440" w:type="dxa"/>
                  <w:tcBorders>
                    <w:bottom w:val="single" w:sz="4" w:space="0" w:color="CCCCCC"/>
                  </w:tcBorders>
                  <w:tcMar>
                    <w:top w:w="40" w:type="dxa"/>
                    <w:left w:w="40" w:type="dxa"/>
                    <w:bottom w:w="40" w:type="dxa"/>
                    <w:right w:w="40" w:type="dxa"/>
                  </w:tcMar>
                  <w:vAlign w:val="center"/>
                </w:tcPr>
                <w:p w14:paraId="47DA3BB8"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sz w:val="16"/>
                      <w:szCs w:val="16"/>
                      <w:lang w:eastAsia="uk-UA"/>
                    </w:rPr>
                    <w:t>12</w:t>
                  </w:r>
                </w:p>
              </w:tc>
            </w:tr>
            <w:tr w:rsidR="00442474" w:rsidRPr="00442474" w14:paraId="503E59C7" w14:textId="77777777" w:rsidTr="00904D91">
              <w:tc>
                <w:tcPr>
                  <w:tcW w:w="9466" w:type="dxa"/>
                  <w:tcMar>
                    <w:top w:w="40" w:type="dxa"/>
                    <w:left w:w="40" w:type="dxa"/>
                    <w:bottom w:w="40" w:type="dxa"/>
                    <w:right w:w="40" w:type="dxa"/>
                  </w:tcMar>
                  <w:vAlign w:val="center"/>
                </w:tcPr>
                <w:p w14:paraId="0607B747"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sz w:val="16"/>
                      <w:szCs w:val="16"/>
                      <w:lang w:eastAsia="uk-UA"/>
                    </w:rPr>
                    <w:t>Don't want to state</w:t>
                  </w:r>
                </w:p>
              </w:tc>
              <w:tc>
                <w:tcPr>
                  <w:tcW w:w="600" w:type="dxa"/>
                  <w:tcMar>
                    <w:top w:w="40" w:type="dxa"/>
                    <w:left w:w="40" w:type="dxa"/>
                    <w:bottom w:w="40" w:type="dxa"/>
                    <w:right w:w="40" w:type="dxa"/>
                  </w:tcMar>
                  <w:vAlign w:val="center"/>
                </w:tcPr>
                <w:tbl>
                  <w:tblPr>
                    <w:tblStyle w:val="TableGrid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00"/>
                  </w:tblGrid>
                  <w:tr w:rsidR="00442474" w:rsidRPr="00442474" w14:paraId="5DDF72AE" w14:textId="77777777" w:rsidTr="00904D91">
                    <w:trPr>
                      <w:jc w:val="center"/>
                    </w:trPr>
                    <w:tc>
                      <w:tcPr>
                        <w:tcW w:w="300" w:type="dxa"/>
                        <w:tcMar>
                          <w:top w:w="40" w:type="dxa"/>
                          <w:left w:w="40" w:type="dxa"/>
                          <w:bottom w:w="40" w:type="dxa"/>
                          <w:right w:w="40" w:type="dxa"/>
                        </w:tcMar>
                        <w:vAlign w:val="center"/>
                      </w:tcPr>
                      <w:p w14:paraId="710EBFC2" w14:textId="77777777" w:rsidR="00442474" w:rsidRPr="00442474" w:rsidRDefault="00442474" w:rsidP="00442474">
                        <w:pPr>
                          <w:spacing w:before="0" w:after="0"/>
                          <w:rPr>
                            <w:rFonts w:ascii="Times New Roman" w:hAnsi="Times New Roman"/>
                            <w:sz w:val="16"/>
                            <w:szCs w:val="16"/>
                            <w:lang w:eastAsia="uk-UA"/>
                          </w:rPr>
                        </w:pPr>
                        <w:r w:rsidRPr="00442474">
                          <w:rPr>
                            <w:rFonts w:ascii="Wingdings" w:eastAsia="Wingdings" w:hAnsi="Wingdings" w:cs="Wingdings"/>
                            <w:sz w:val="16"/>
                            <w:szCs w:val="16"/>
                            <w:lang w:eastAsia="uk-UA"/>
                          </w:rPr>
                          <w:t>¡</w:t>
                        </w:r>
                      </w:p>
                    </w:tc>
                  </w:tr>
                </w:tbl>
                <w:p w14:paraId="603F6B21" w14:textId="77777777" w:rsidR="00442474" w:rsidRPr="00442474" w:rsidRDefault="00442474" w:rsidP="00442474">
                  <w:pPr>
                    <w:spacing w:before="0" w:after="0"/>
                    <w:rPr>
                      <w:rFonts w:ascii="Times New Roman" w:hAnsi="Times New Roman"/>
                      <w:sz w:val="16"/>
                      <w:szCs w:val="16"/>
                      <w:lang w:eastAsia="uk-UA"/>
                    </w:rPr>
                  </w:pPr>
                </w:p>
              </w:tc>
              <w:tc>
                <w:tcPr>
                  <w:tcW w:w="440" w:type="dxa"/>
                  <w:tcMar>
                    <w:top w:w="40" w:type="dxa"/>
                    <w:left w:w="40" w:type="dxa"/>
                    <w:bottom w:w="40" w:type="dxa"/>
                    <w:right w:w="40" w:type="dxa"/>
                  </w:tcMar>
                  <w:vAlign w:val="center"/>
                </w:tcPr>
                <w:p w14:paraId="7BFDBCBB"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sz w:val="16"/>
                      <w:szCs w:val="16"/>
                      <w:lang w:eastAsia="uk-UA"/>
                    </w:rPr>
                    <w:t>13</w:t>
                  </w:r>
                </w:p>
              </w:tc>
            </w:tr>
          </w:tbl>
          <w:p w14:paraId="03070D46" w14:textId="77777777" w:rsidR="00442474" w:rsidRPr="00442474" w:rsidRDefault="00442474" w:rsidP="00442474">
            <w:pPr>
              <w:spacing w:before="0" w:after="0"/>
              <w:rPr>
                <w:rFonts w:ascii="Times New Roman" w:hAnsi="Times New Roman"/>
                <w:sz w:val="16"/>
                <w:szCs w:val="16"/>
                <w:lang w:eastAsia="uk-UA"/>
              </w:rPr>
            </w:pPr>
          </w:p>
        </w:tc>
      </w:tr>
    </w:tbl>
    <w:p w14:paraId="2D178CDC" w14:textId="77777777" w:rsidR="00442474" w:rsidRPr="00442474" w:rsidRDefault="00442474" w:rsidP="00442474">
      <w:pPr>
        <w:spacing w:before="0" w:after="0"/>
        <w:rPr>
          <w:rFonts w:ascii="Times New Roman" w:eastAsia="Times New Roman" w:hAnsi="Times New Roman" w:cs="Times New Roman"/>
          <w:sz w:val="16"/>
          <w:szCs w:val="16"/>
          <w:lang w:eastAsia="uk-UA"/>
        </w:rPr>
      </w:pPr>
    </w:p>
    <w:tbl>
      <w:tblPr>
        <w:tblStyle w:val="TableGrid1"/>
        <w:tblW w:w="0" w:type="auto"/>
        <w:tblBorders>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10506"/>
      </w:tblGrid>
      <w:tr w:rsidR="00442474" w:rsidRPr="00442474" w14:paraId="38AA7705" w14:textId="77777777" w:rsidTr="00904D91">
        <w:trPr>
          <w:tblHeader/>
        </w:trPr>
        <w:tc>
          <w:tcPr>
            <w:tcW w:w="10506" w:type="dxa"/>
            <w:tcMar>
              <w:top w:w="0" w:type="dxa"/>
              <w:left w:w="0" w:type="dxa"/>
              <w:bottom w:w="0" w:type="dxa"/>
              <w:right w:w="0" w:type="dxa"/>
            </w:tcMar>
          </w:tcPr>
          <w:tbl>
            <w:tblPr>
              <w:tblStyle w:val="TableGrid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75"/>
              <w:gridCol w:w="8921"/>
            </w:tblGrid>
            <w:tr w:rsidR="00442474" w:rsidRPr="00442474" w14:paraId="45F04CC2" w14:textId="77777777" w:rsidTr="00904D91">
              <w:tc>
                <w:tcPr>
                  <w:tcW w:w="1576" w:type="dxa"/>
                  <w:tcBorders>
                    <w:bottom w:val="single" w:sz="4" w:space="0" w:color="auto"/>
                    <w:right w:val="single" w:sz="4" w:space="0" w:color="auto"/>
                  </w:tcBorders>
                  <w:shd w:val="clear" w:color="auto" w:fill="62EFD3"/>
                  <w:tcMar>
                    <w:top w:w="60" w:type="dxa"/>
                    <w:left w:w="60" w:type="dxa"/>
                    <w:bottom w:w="60" w:type="dxa"/>
                    <w:right w:w="60" w:type="dxa"/>
                  </w:tcMar>
                </w:tcPr>
                <w:p w14:paraId="7B83A91D"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b/>
                      <w:sz w:val="16"/>
                      <w:szCs w:val="16"/>
                      <w:lang w:eastAsia="uk-UA"/>
                    </w:rPr>
                    <w:t>Assertion</w:t>
                  </w:r>
                </w:p>
              </w:tc>
              <w:tc>
                <w:tcPr>
                  <w:tcW w:w="8930" w:type="dxa"/>
                  <w:tcBorders>
                    <w:bottom w:val="single" w:sz="4" w:space="0" w:color="auto"/>
                  </w:tcBorders>
                  <w:shd w:val="clear" w:color="auto" w:fill="62EFD3"/>
                  <w:tcMar>
                    <w:top w:w="0" w:type="dxa"/>
                    <w:left w:w="60" w:type="dxa"/>
                    <w:bottom w:w="0" w:type="dxa"/>
                    <w:right w:w="0" w:type="dxa"/>
                  </w:tcMar>
                </w:tcPr>
                <w:p w14:paraId="04FBAB89" w14:textId="77777777" w:rsidR="00442474" w:rsidRPr="00442474" w:rsidRDefault="00442474" w:rsidP="00442474">
                  <w:pPr>
                    <w:keepNext/>
                    <w:spacing w:before="0" w:after="0"/>
                    <w:outlineLvl w:val="0"/>
                    <w:rPr>
                      <w:rFonts w:ascii="Arial" w:hAnsi="Arial" w:cs="Arial"/>
                      <w:b/>
                      <w:bCs/>
                      <w:kern w:val="32"/>
                      <w:sz w:val="16"/>
                      <w:szCs w:val="16"/>
                      <w:lang w:eastAsia="uk-UA"/>
                    </w:rPr>
                  </w:pPr>
                  <w:r w:rsidRPr="00442474">
                    <w:rPr>
                      <w:rFonts w:ascii="Arial" w:eastAsia="Arial" w:hAnsi="Arial" w:cs="Arial"/>
                      <w:b/>
                      <w:bCs/>
                      <w:kern w:val="32"/>
                      <w:sz w:val="16"/>
                      <w:szCs w:val="16"/>
                      <w:lang w:eastAsia="uk-UA"/>
                    </w:rPr>
                    <w:t>Air pollution from car traffic is a serious environmental problem that has a major impact on people's health</w:t>
                  </w:r>
                </w:p>
              </w:tc>
            </w:tr>
          </w:tbl>
          <w:p w14:paraId="2EBD8BD7" w14:textId="77777777" w:rsidR="00442474" w:rsidRPr="00442474" w:rsidRDefault="00442474" w:rsidP="00442474">
            <w:pPr>
              <w:spacing w:before="0" w:after="0"/>
              <w:rPr>
                <w:rFonts w:ascii="Times New Roman" w:hAnsi="Times New Roman"/>
                <w:sz w:val="16"/>
                <w:szCs w:val="16"/>
                <w:lang w:eastAsia="uk-UA"/>
              </w:rPr>
            </w:pPr>
          </w:p>
        </w:tc>
      </w:tr>
      <w:tr w:rsidR="00442474" w:rsidRPr="00442474" w14:paraId="309FEB99" w14:textId="77777777" w:rsidTr="00904D91">
        <w:tc>
          <w:tcPr>
            <w:tcW w:w="10506" w:type="dxa"/>
            <w:tcMar>
              <w:top w:w="0" w:type="dxa"/>
              <w:left w:w="0" w:type="dxa"/>
              <w:bottom w:w="0" w:type="dxa"/>
              <w:right w:w="0" w:type="dxa"/>
            </w:tcMar>
          </w:tcPr>
          <w:tbl>
            <w:tblPr>
              <w:tblStyle w:val="TableGrid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9456"/>
              <w:gridCol w:w="600"/>
              <w:gridCol w:w="440"/>
            </w:tblGrid>
            <w:tr w:rsidR="00442474" w:rsidRPr="00442474" w14:paraId="193A6AA4" w14:textId="77777777" w:rsidTr="00904D91">
              <w:tc>
                <w:tcPr>
                  <w:tcW w:w="9466" w:type="dxa"/>
                  <w:tcBorders>
                    <w:bottom w:val="single" w:sz="4" w:space="0" w:color="CCCCCC"/>
                  </w:tcBorders>
                  <w:tcMar>
                    <w:top w:w="40" w:type="dxa"/>
                    <w:left w:w="40" w:type="dxa"/>
                    <w:bottom w:w="40" w:type="dxa"/>
                    <w:right w:w="40" w:type="dxa"/>
                  </w:tcMar>
                  <w:vAlign w:val="center"/>
                </w:tcPr>
                <w:p w14:paraId="7EA4D254"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sz w:val="16"/>
                      <w:szCs w:val="16"/>
                      <w:lang w:eastAsia="uk-UA"/>
                    </w:rPr>
                    <w:t>Totally agree</w:t>
                  </w:r>
                </w:p>
              </w:tc>
              <w:tc>
                <w:tcPr>
                  <w:tcW w:w="600" w:type="dxa"/>
                  <w:tcBorders>
                    <w:bottom w:val="single" w:sz="4" w:space="0" w:color="CCCCCC"/>
                  </w:tcBorders>
                  <w:tcMar>
                    <w:top w:w="40" w:type="dxa"/>
                    <w:left w:w="40" w:type="dxa"/>
                    <w:bottom w:w="40" w:type="dxa"/>
                    <w:right w:w="40" w:type="dxa"/>
                  </w:tcMar>
                  <w:vAlign w:val="center"/>
                </w:tcPr>
                <w:tbl>
                  <w:tblPr>
                    <w:tblStyle w:val="TableGrid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00"/>
                  </w:tblGrid>
                  <w:tr w:rsidR="00442474" w:rsidRPr="00442474" w14:paraId="0D10BA3F" w14:textId="77777777" w:rsidTr="00904D91">
                    <w:trPr>
                      <w:jc w:val="center"/>
                    </w:trPr>
                    <w:tc>
                      <w:tcPr>
                        <w:tcW w:w="300" w:type="dxa"/>
                        <w:tcMar>
                          <w:top w:w="40" w:type="dxa"/>
                          <w:left w:w="40" w:type="dxa"/>
                          <w:bottom w:w="40" w:type="dxa"/>
                          <w:right w:w="40" w:type="dxa"/>
                        </w:tcMar>
                        <w:vAlign w:val="center"/>
                      </w:tcPr>
                      <w:p w14:paraId="1425E6B7" w14:textId="77777777" w:rsidR="00442474" w:rsidRPr="00442474" w:rsidRDefault="00442474" w:rsidP="00442474">
                        <w:pPr>
                          <w:spacing w:before="0" w:after="0"/>
                          <w:rPr>
                            <w:rFonts w:ascii="Times New Roman" w:hAnsi="Times New Roman"/>
                            <w:sz w:val="16"/>
                            <w:szCs w:val="16"/>
                            <w:lang w:eastAsia="uk-UA"/>
                          </w:rPr>
                        </w:pPr>
                        <w:r w:rsidRPr="00442474">
                          <w:rPr>
                            <w:rFonts w:ascii="Wingdings" w:eastAsia="Wingdings" w:hAnsi="Wingdings" w:cs="Wingdings"/>
                            <w:sz w:val="16"/>
                            <w:szCs w:val="16"/>
                            <w:lang w:eastAsia="uk-UA"/>
                          </w:rPr>
                          <w:t>¡</w:t>
                        </w:r>
                      </w:p>
                    </w:tc>
                  </w:tr>
                </w:tbl>
                <w:p w14:paraId="55C5CC77" w14:textId="77777777" w:rsidR="00442474" w:rsidRPr="00442474" w:rsidRDefault="00442474" w:rsidP="00442474">
                  <w:pPr>
                    <w:spacing w:before="0" w:after="0"/>
                    <w:rPr>
                      <w:rFonts w:ascii="Times New Roman" w:hAnsi="Times New Roman"/>
                      <w:sz w:val="16"/>
                      <w:szCs w:val="16"/>
                      <w:lang w:eastAsia="uk-UA"/>
                    </w:rPr>
                  </w:pPr>
                </w:p>
              </w:tc>
              <w:tc>
                <w:tcPr>
                  <w:tcW w:w="440" w:type="dxa"/>
                  <w:tcBorders>
                    <w:bottom w:val="single" w:sz="4" w:space="0" w:color="CCCCCC"/>
                  </w:tcBorders>
                  <w:tcMar>
                    <w:top w:w="40" w:type="dxa"/>
                    <w:left w:w="40" w:type="dxa"/>
                    <w:bottom w:w="40" w:type="dxa"/>
                    <w:right w:w="40" w:type="dxa"/>
                  </w:tcMar>
                  <w:vAlign w:val="center"/>
                </w:tcPr>
                <w:p w14:paraId="2041D94F"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sz w:val="16"/>
                      <w:szCs w:val="16"/>
                      <w:lang w:eastAsia="uk-UA"/>
                    </w:rPr>
                    <w:t>1</w:t>
                  </w:r>
                </w:p>
              </w:tc>
            </w:tr>
            <w:tr w:rsidR="00442474" w:rsidRPr="00442474" w14:paraId="74411B6B" w14:textId="77777777" w:rsidTr="00904D91">
              <w:tc>
                <w:tcPr>
                  <w:tcW w:w="9466" w:type="dxa"/>
                  <w:tcBorders>
                    <w:bottom w:val="single" w:sz="4" w:space="0" w:color="CCCCCC"/>
                  </w:tcBorders>
                  <w:tcMar>
                    <w:top w:w="40" w:type="dxa"/>
                    <w:left w:w="40" w:type="dxa"/>
                    <w:bottom w:w="40" w:type="dxa"/>
                    <w:right w:w="40" w:type="dxa"/>
                  </w:tcMar>
                  <w:vAlign w:val="center"/>
                </w:tcPr>
                <w:p w14:paraId="7119DF3B"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sz w:val="16"/>
                      <w:szCs w:val="16"/>
                      <w:lang w:eastAsia="uk-UA"/>
                    </w:rPr>
                    <w:t>Quite agree</w:t>
                  </w:r>
                </w:p>
              </w:tc>
              <w:tc>
                <w:tcPr>
                  <w:tcW w:w="600" w:type="dxa"/>
                  <w:tcBorders>
                    <w:bottom w:val="single" w:sz="4" w:space="0" w:color="CCCCCC"/>
                  </w:tcBorders>
                  <w:tcMar>
                    <w:top w:w="40" w:type="dxa"/>
                    <w:left w:w="40" w:type="dxa"/>
                    <w:bottom w:w="40" w:type="dxa"/>
                    <w:right w:w="40" w:type="dxa"/>
                  </w:tcMar>
                  <w:vAlign w:val="center"/>
                </w:tcPr>
                <w:tbl>
                  <w:tblPr>
                    <w:tblStyle w:val="TableGrid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00"/>
                  </w:tblGrid>
                  <w:tr w:rsidR="00442474" w:rsidRPr="00442474" w14:paraId="755F2EA6" w14:textId="77777777" w:rsidTr="00904D91">
                    <w:trPr>
                      <w:jc w:val="center"/>
                    </w:trPr>
                    <w:tc>
                      <w:tcPr>
                        <w:tcW w:w="300" w:type="dxa"/>
                        <w:tcMar>
                          <w:top w:w="40" w:type="dxa"/>
                          <w:left w:w="40" w:type="dxa"/>
                          <w:bottom w:w="40" w:type="dxa"/>
                          <w:right w:w="40" w:type="dxa"/>
                        </w:tcMar>
                        <w:vAlign w:val="center"/>
                      </w:tcPr>
                      <w:p w14:paraId="0895C97B" w14:textId="77777777" w:rsidR="00442474" w:rsidRPr="00442474" w:rsidRDefault="00442474" w:rsidP="00442474">
                        <w:pPr>
                          <w:spacing w:before="0" w:after="0"/>
                          <w:rPr>
                            <w:rFonts w:ascii="Times New Roman" w:hAnsi="Times New Roman"/>
                            <w:sz w:val="16"/>
                            <w:szCs w:val="16"/>
                            <w:lang w:eastAsia="uk-UA"/>
                          </w:rPr>
                        </w:pPr>
                        <w:r w:rsidRPr="00442474">
                          <w:rPr>
                            <w:rFonts w:ascii="Wingdings" w:eastAsia="Wingdings" w:hAnsi="Wingdings" w:cs="Wingdings"/>
                            <w:sz w:val="16"/>
                            <w:szCs w:val="16"/>
                            <w:lang w:eastAsia="uk-UA"/>
                          </w:rPr>
                          <w:t>¡</w:t>
                        </w:r>
                      </w:p>
                    </w:tc>
                  </w:tr>
                </w:tbl>
                <w:p w14:paraId="5F8D94A2" w14:textId="77777777" w:rsidR="00442474" w:rsidRPr="00442474" w:rsidRDefault="00442474" w:rsidP="00442474">
                  <w:pPr>
                    <w:spacing w:before="0" w:after="0"/>
                    <w:rPr>
                      <w:rFonts w:ascii="Times New Roman" w:hAnsi="Times New Roman"/>
                      <w:sz w:val="16"/>
                      <w:szCs w:val="16"/>
                      <w:lang w:eastAsia="uk-UA"/>
                    </w:rPr>
                  </w:pPr>
                </w:p>
              </w:tc>
              <w:tc>
                <w:tcPr>
                  <w:tcW w:w="440" w:type="dxa"/>
                  <w:tcBorders>
                    <w:bottom w:val="single" w:sz="4" w:space="0" w:color="CCCCCC"/>
                  </w:tcBorders>
                  <w:tcMar>
                    <w:top w:w="40" w:type="dxa"/>
                    <w:left w:w="40" w:type="dxa"/>
                    <w:bottom w:w="40" w:type="dxa"/>
                    <w:right w:w="40" w:type="dxa"/>
                  </w:tcMar>
                  <w:vAlign w:val="center"/>
                </w:tcPr>
                <w:p w14:paraId="558BEE48"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sz w:val="16"/>
                      <w:szCs w:val="16"/>
                      <w:lang w:eastAsia="uk-UA"/>
                    </w:rPr>
                    <w:t>2</w:t>
                  </w:r>
                </w:p>
              </w:tc>
            </w:tr>
            <w:tr w:rsidR="00442474" w:rsidRPr="00442474" w14:paraId="320925B9" w14:textId="77777777" w:rsidTr="00904D91">
              <w:tc>
                <w:tcPr>
                  <w:tcW w:w="9466" w:type="dxa"/>
                  <w:tcBorders>
                    <w:bottom w:val="single" w:sz="4" w:space="0" w:color="CCCCCC"/>
                  </w:tcBorders>
                  <w:tcMar>
                    <w:top w:w="40" w:type="dxa"/>
                    <w:left w:w="40" w:type="dxa"/>
                    <w:bottom w:w="40" w:type="dxa"/>
                    <w:right w:w="40" w:type="dxa"/>
                  </w:tcMar>
                  <w:vAlign w:val="center"/>
                </w:tcPr>
                <w:p w14:paraId="00C5BADB"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sz w:val="16"/>
                      <w:szCs w:val="16"/>
                      <w:lang w:eastAsia="uk-UA"/>
                    </w:rPr>
                    <w:t>Neither nor</w:t>
                  </w:r>
                </w:p>
              </w:tc>
              <w:tc>
                <w:tcPr>
                  <w:tcW w:w="600" w:type="dxa"/>
                  <w:tcBorders>
                    <w:bottom w:val="single" w:sz="4" w:space="0" w:color="CCCCCC"/>
                  </w:tcBorders>
                  <w:tcMar>
                    <w:top w:w="40" w:type="dxa"/>
                    <w:left w:w="40" w:type="dxa"/>
                    <w:bottom w:w="40" w:type="dxa"/>
                    <w:right w:w="40" w:type="dxa"/>
                  </w:tcMar>
                  <w:vAlign w:val="center"/>
                </w:tcPr>
                <w:tbl>
                  <w:tblPr>
                    <w:tblStyle w:val="TableGrid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00"/>
                  </w:tblGrid>
                  <w:tr w:rsidR="00442474" w:rsidRPr="00442474" w14:paraId="179BC94F" w14:textId="77777777" w:rsidTr="00904D91">
                    <w:trPr>
                      <w:jc w:val="center"/>
                    </w:trPr>
                    <w:tc>
                      <w:tcPr>
                        <w:tcW w:w="300" w:type="dxa"/>
                        <w:tcMar>
                          <w:top w:w="40" w:type="dxa"/>
                          <w:left w:w="40" w:type="dxa"/>
                          <w:bottom w:w="40" w:type="dxa"/>
                          <w:right w:w="40" w:type="dxa"/>
                        </w:tcMar>
                        <w:vAlign w:val="center"/>
                      </w:tcPr>
                      <w:p w14:paraId="3C9E1516" w14:textId="77777777" w:rsidR="00442474" w:rsidRPr="00442474" w:rsidRDefault="00442474" w:rsidP="00442474">
                        <w:pPr>
                          <w:spacing w:before="0" w:after="0"/>
                          <w:rPr>
                            <w:rFonts w:ascii="Times New Roman" w:hAnsi="Times New Roman"/>
                            <w:sz w:val="16"/>
                            <w:szCs w:val="16"/>
                            <w:lang w:eastAsia="uk-UA"/>
                          </w:rPr>
                        </w:pPr>
                        <w:r w:rsidRPr="00442474">
                          <w:rPr>
                            <w:rFonts w:ascii="Wingdings" w:eastAsia="Wingdings" w:hAnsi="Wingdings" w:cs="Wingdings"/>
                            <w:sz w:val="16"/>
                            <w:szCs w:val="16"/>
                            <w:lang w:eastAsia="uk-UA"/>
                          </w:rPr>
                          <w:t>¡</w:t>
                        </w:r>
                      </w:p>
                    </w:tc>
                  </w:tr>
                </w:tbl>
                <w:p w14:paraId="4E86923F" w14:textId="77777777" w:rsidR="00442474" w:rsidRPr="00442474" w:rsidRDefault="00442474" w:rsidP="00442474">
                  <w:pPr>
                    <w:spacing w:before="0" w:after="0"/>
                    <w:rPr>
                      <w:rFonts w:ascii="Times New Roman" w:hAnsi="Times New Roman"/>
                      <w:sz w:val="16"/>
                      <w:szCs w:val="16"/>
                      <w:lang w:eastAsia="uk-UA"/>
                    </w:rPr>
                  </w:pPr>
                </w:p>
              </w:tc>
              <w:tc>
                <w:tcPr>
                  <w:tcW w:w="440" w:type="dxa"/>
                  <w:tcBorders>
                    <w:bottom w:val="single" w:sz="4" w:space="0" w:color="CCCCCC"/>
                  </w:tcBorders>
                  <w:tcMar>
                    <w:top w:w="40" w:type="dxa"/>
                    <w:left w:w="40" w:type="dxa"/>
                    <w:bottom w:w="40" w:type="dxa"/>
                    <w:right w:w="40" w:type="dxa"/>
                  </w:tcMar>
                  <w:vAlign w:val="center"/>
                </w:tcPr>
                <w:p w14:paraId="1BA55DB8"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sz w:val="16"/>
                      <w:szCs w:val="16"/>
                      <w:lang w:eastAsia="uk-UA"/>
                    </w:rPr>
                    <w:t>3</w:t>
                  </w:r>
                </w:p>
              </w:tc>
            </w:tr>
            <w:tr w:rsidR="00442474" w:rsidRPr="00442474" w14:paraId="79FE956F" w14:textId="77777777" w:rsidTr="00904D91">
              <w:tc>
                <w:tcPr>
                  <w:tcW w:w="9466" w:type="dxa"/>
                  <w:tcBorders>
                    <w:bottom w:val="single" w:sz="4" w:space="0" w:color="CCCCCC"/>
                  </w:tcBorders>
                  <w:tcMar>
                    <w:top w:w="40" w:type="dxa"/>
                    <w:left w:w="40" w:type="dxa"/>
                    <w:bottom w:w="40" w:type="dxa"/>
                    <w:right w:w="40" w:type="dxa"/>
                  </w:tcMar>
                  <w:vAlign w:val="center"/>
                </w:tcPr>
                <w:p w14:paraId="23F907CB"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sz w:val="16"/>
                      <w:szCs w:val="16"/>
                      <w:lang w:eastAsia="uk-UA"/>
                    </w:rPr>
                    <w:t>Quite disagree</w:t>
                  </w:r>
                </w:p>
              </w:tc>
              <w:tc>
                <w:tcPr>
                  <w:tcW w:w="600" w:type="dxa"/>
                  <w:tcBorders>
                    <w:bottom w:val="single" w:sz="4" w:space="0" w:color="CCCCCC"/>
                  </w:tcBorders>
                  <w:tcMar>
                    <w:top w:w="40" w:type="dxa"/>
                    <w:left w:w="40" w:type="dxa"/>
                    <w:bottom w:w="40" w:type="dxa"/>
                    <w:right w:w="40" w:type="dxa"/>
                  </w:tcMar>
                  <w:vAlign w:val="center"/>
                </w:tcPr>
                <w:tbl>
                  <w:tblPr>
                    <w:tblStyle w:val="TableGrid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00"/>
                  </w:tblGrid>
                  <w:tr w:rsidR="00442474" w:rsidRPr="00442474" w14:paraId="370A44D4" w14:textId="77777777" w:rsidTr="00904D91">
                    <w:trPr>
                      <w:jc w:val="center"/>
                    </w:trPr>
                    <w:tc>
                      <w:tcPr>
                        <w:tcW w:w="300" w:type="dxa"/>
                        <w:tcMar>
                          <w:top w:w="40" w:type="dxa"/>
                          <w:left w:w="40" w:type="dxa"/>
                          <w:bottom w:w="40" w:type="dxa"/>
                          <w:right w:w="40" w:type="dxa"/>
                        </w:tcMar>
                        <w:vAlign w:val="center"/>
                      </w:tcPr>
                      <w:p w14:paraId="23ACCB91" w14:textId="77777777" w:rsidR="00442474" w:rsidRPr="00442474" w:rsidRDefault="00442474" w:rsidP="00442474">
                        <w:pPr>
                          <w:spacing w:before="0" w:after="0"/>
                          <w:rPr>
                            <w:rFonts w:ascii="Times New Roman" w:hAnsi="Times New Roman"/>
                            <w:sz w:val="16"/>
                            <w:szCs w:val="16"/>
                            <w:lang w:eastAsia="uk-UA"/>
                          </w:rPr>
                        </w:pPr>
                        <w:r w:rsidRPr="00442474">
                          <w:rPr>
                            <w:rFonts w:ascii="Wingdings" w:eastAsia="Wingdings" w:hAnsi="Wingdings" w:cs="Wingdings"/>
                            <w:sz w:val="16"/>
                            <w:szCs w:val="16"/>
                            <w:lang w:eastAsia="uk-UA"/>
                          </w:rPr>
                          <w:t>¡</w:t>
                        </w:r>
                      </w:p>
                    </w:tc>
                  </w:tr>
                </w:tbl>
                <w:p w14:paraId="1FFF59FA" w14:textId="77777777" w:rsidR="00442474" w:rsidRPr="00442474" w:rsidRDefault="00442474" w:rsidP="00442474">
                  <w:pPr>
                    <w:spacing w:before="0" w:after="0"/>
                    <w:rPr>
                      <w:rFonts w:ascii="Times New Roman" w:hAnsi="Times New Roman"/>
                      <w:sz w:val="16"/>
                      <w:szCs w:val="16"/>
                      <w:lang w:eastAsia="uk-UA"/>
                    </w:rPr>
                  </w:pPr>
                </w:p>
              </w:tc>
              <w:tc>
                <w:tcPr>
                  <w:tcW w:w="440" w:type="dxa"/>
                  <w:tcBorders>
                    <w:bottom w:val="single" w:sz="4" w:space="0" w:color="CCCCCC"/>
                  </w:tcBorders>
                  <w:tcMar>
                    <w:top w:w="40" w:type="dxa"/>
                    <w:left w:w="40" w:type="dxa"/>
                    <w:bottom w:w="40" w:type="dxa"/>
                    <w:right w:w="40" w:type="dxa"/>
                  </w:tcMar>
                  <w:vAlign w:val="center"/>
                </w:tcPr>
                <w:p w14:paraId="222B80F2"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sz w:val="16"/>
                      <w:szCs w:val="16"/>
                      <w:lang w:eastAsia="uk-UA"/>
                    </w:rPr>
                    <w:t>4</w:t>
                  </w:r>
                </w:p>
              </w:tc>
            </w:tr>
            <w:tr w:rsidR="00442474" w:rsidRPr="00442474" w14:paraId="5FC3C651" w14:textId="77777777" w:rsidTr="00904D91">
              <w:tc>
                <w:tcPr>
                  <w:tcW w:w="9466" w:type="dxa"/>
                  <w:tcBorders>
                    <w:bottom w:val="single" w:sz="4" w:space="0" w:color="CCCCCC"/>
                  </w:tcBorders>
                  <w:tcMar>
                    <w:top w:w="40" w:type="dxa"/>
                    <w:left w:w="40" w:type="dxa"/>
                    <w:bottom w:w="40" w:type="dxa"/>
                    <w:right w:w="40" w:type="dxa"/>
                  </w:tcMar>
                  <w:vAlign w:val="center"/>
                </w:tcPr>
                <w:p w14:paraId="36B7B524"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sz w:val="16"/>
                      <w:szCs w:val="16"/>
                      <w:lang w:eastAsia="uk-UA"/>
                    </w:rPr>
                    <w:lastRenderedPageBreak/>
                    <w:t>Strongly disagree</w:t>
                  </w:r>
                </w:p>
              </w:tc>
              <w:tc>
                <w:tcPr>
                  <w:tcW w:w="600" w:type="dxa"/>
                  <w:tcBorders>
                    <w:bottom w:val="single" w:sz="4" w:space="0" w:color="CCCCCC"/>
                  </w:tcBorders>
                  <w:tcMar>
                    <w:top w:w="40" w:type="dxa"/>
                    <w:left w:w="40" w:type="dxa"/>
                    <w:bottom w:w="40" w:type="dxa"/>
                    <w:right w:w="40" w:type="dxa"/>
                  </w:tcMar>
                  <w:vAlign w:val="center"/>
                </w:tcPr>
                <w:tbl>
                  <w:tblPr>
                    <w:tblStyle w:val="TableGrid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00"/>
                  </w:tblGrid>
                  <w:tr w:rsidR="00442474" w:rsidRPr="00442474" w14:paraId="476431BC" w14:textId="77777777" w:rsidTr="00904D91">
                    <w:trPr>
                      <w:jc w:val="center"/>
                    </w:trPr>
                    <w:tc>
                      <w:tcPr>
                        <w:tcW w:w="300" w:type="dxa"/>
                        <w:tcMar>
                          <w:top w:w="40" w:type="dxa"/>
                          <w:left w:w="40" w:type="dxa"/>
                          <w:bottom w:w="40" w:type="dxa"/>
                          <w:right w:w="40" w:type="dxa"/>
                        </w:tcMar>
                        <w:vAlign w:val="center"/>
                      </w:tcPr>
                      <w:p w14:paraId="40ACFC9F" w14:textId="77777777" w:rsidR="00442474" w:rsidRPr="00442474" w:rsidRDefault="00442474" w:rsidP="00442474">
                        <w:pPr>
                          <w:spacing w:before="0" w:after="0"/>
                          <w:rPr>
                            <w:rFonts w:ascii="Times New Roman" w:hAnsi="Times New Roman"/>
                            <w:sz w:val="16"/>
                            <w:szCs w:val="16"/>
                            <w:lang w:eastAsia="uk-UA"/>
                          </w:rPr>
                        </w:pPr>
                        <w:r w:rsidRPr="00442474">
                          <w:rPr>
                            <w:rFonts w:ascii="Wingdings" w:eastAsia="Wingdings" w:hAnsi="Wingdings" w:cs="Wingdings"/>
                            <w:sz w:val="16"/>
                            <w:szCs w:val="16"/>
                            <w:lang w:eastAsia="uk-UA"/>
                          </w:rPr>
                          <w:t>¡</w:t>
                        </w:r>
                      </w:p>
                    </w:tc>
                  </w:tr>
                </w:tbl>
                <w:p w14:paraId="69D4C832" w14:textId="77777777" w:rsidR="00442474" w:rsidRPr="00442474" w:rsidRDefault="00442474" w:rsidP="00442474">
                  <w:pPr>
                    <w:spacing w:before="0" w:after="0"/>
                    <w:rPr>
                      <w:rFonts w:ascii="Times New Roman" w:hAnsi="Times New Roman"/>
                      <w:sz w:val="16"/>
                      <w:szCs w:val="16"/>
                      <w:lang w:eastAsia="uk-UA"/>
                    </w:rPr>
                  </w:pPr>
                </w:p>
              </w:tc>
              <w:tc>
                <w:tcPr>
                  <w:tcW w:w="440" w:type="dxa"/>
                  <w:tcBorders>
                    <w:bottom w:val="single" w:sz="4" w:space="0" w:color="CCCCCC"/>
                  </w:tcBorders>
                  <w:tcMar>
                    <w:top w:w="40" w:type="dxa"/>
                    <w:left w:w="40" w:type="dxa"/>
                    <w:bottom w:w="40" w:type="dxa"/>
                    <w:right w:w="40" w:type="dxa"/>
                  </w:tcMar>
                  <w:vAlign w:val="center"/>
                </w:tcPr>
                <w:p w14:paraId="23110A45"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sz w:val="16"/>
                      <w:szCs w:val="16"/>
                      <w:lang w:eastAsia="uk-UA"/>
                    </w:rPr>
                    <w:t>5</w:t>
                  </w:r>
                </w:p>
              </w:tc>
            </w:tr>
            <w:tr w:rsidR="00442474" w:rsidRPr="00442474" w14:paraId="51855728" w14:textId="77777777" w:rsidTr="00904D91">
              <w:tc>
                <w:tcPr>
                  <w:tcW w:w="9466" w:type="dxa"/>
                  <w:tcBorders>
                    <w:bottom w:val="single" w:sz="4" w:space="0" w:color="CCCCCC"/>
                  </w:tcBorders>
                  <w:tcMar>
                    <w:top w:w="40" w:type="dxa"/>
                    <w:left w:w="40" w:type="dxa"/>
                    <w:bottom w:w="40" w:type="dxa"/>
                    <w:right w:w="40" w:type="dxa"/>
                  </w:tcMar>
                  <w:vAlign w:val="center"/>
                </w:tcPr>
                <w:p w14:paraId="749BF5AD"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sz w:val="16"/>
                      <w:szCs w:val="16"/>
                      <w:lang w:eastAsia="uk-UA"/>
                    </w:rPr>
                    <w:t>Don't know</w:t>
                  </w:r>
                </w:p>
              </w:tc>
              <w:tc>
                <w:tcPr>
                  <w:tcW w:w="600" w:type="dxa"/>
                  <w:tcBorders>
                    <w:bottom w:val="single" w:sz="4" w:space="0" w:color="CCCCCC"/>
                  </w:tcBorders>
                  <w:tcMar>
                    <w:top w:w="40" w:type="dxa"/>
                    <w:left w:w="40" w:type="dxa"/>
                    <w:bottom w:w="40" w:type="dxa"/>
                    <w:right w:w="40" w:type="dxa"/>
                  </w:tcMar>
                  <w:vAlign w:val="center"/>
                </w:tcPr>
                <w:tbl>
                  <w:tblPr>
                    <w:tblStyle w:val="TableGrid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00"/>
                  </w:tblGrid>
                  <w:tr w:rsidR="00442474" w:rsidRPr="00442474" w14:paraId="3CE8F824" w14:textId="77777777" w:rsidTr="00904D91">
                    <w:trPr>
                      <w:jc w:val="center"/>
                    </w:trPr>
                    <w:tc>
                      <w:tcPr>
                        <w:tcW w:w="300" w:type="dxa"/>
                        <w:tcMar>
                          <w:top w:w="40" w:type="dxa"/>
                          <w:left w:w="40" w:type="dxa"/>
                          <w:bottom w:w="40" w:type="dxa"/>
                          <w:right w:w="40" w:type="dxa"/>
                        </w:tcMar>
                        <w:vAlign w:val="center"/>
                      </w:tcPr>
                      <w:p w14:paraId="1E2CEF67" w14:textId="77777777" w:rsidR="00442474" w:rsidRPr="00442474" w:rsidRDefault="00442474" w:rsidP="00442474">
                        <w:pPr>
                          <w:spacing w:before="0" w:after="0"/>
                          <w:rPr>
                            <w:rFonts w:ascii="Times New Roman" w:hAnsi="Times New Roman"/>
                            <w:sz w:val="16"/>
                            <w:szCs w:val="16"/>
                            <w:lang w:eastAsia="uk-UA"/>
                          </w:rPr>
                        </w:pPr>
                        <w:r w:rsidRPr="00442474">
                          <w:rPr>
                            <w:rFonts w:ascii="Wingdings" w:eastAsia="Wingdings" w:hAnsi="Wingdings" w:cs="Wingdings"/>
                            <w:sz w:val="16"/>
                            <w:szCs w:val="16"/>
                            <w:lang w:eastAsia="uk-UA"/>
                          </w:rPr>
                          <w:t>¡</w:t>
                        </w:r>
                      </w:p>
                    </w:tc>
                  </w:tr>
                </w:tbl>
                <w:p w14:paraId="50845FFC" w14:textId="77777777" w:rsidR="00442474" w:rsidRPr="00442474" w:rsidRDefault="00442474" w:rsidP="00442474">
                  <w:pPr>
                    <w:spacing w:before="0" w:after="0"/>
                    <w:rPr>
                      <w:rFonts w:ascii="Times New Roman" w:hAnsi="Times New Roman"/>
                      <w:sz w:val="16"/>
                      <w:szCs w:val="16"/>
                      <w:lang w:eastAsia="uk-UA"/>
                    </w:rPr>
                  </w:pPr>
                </w:p>
              </w:tc>
              <w:tc>
                <w:tcPr>
                  <w:tcW w:w="440" w:type="dxa"/>
                  <w:tcBorders>
                    <w:bottom w:val="single" w:sz="4" w:space="0" w:color="CCCCCC"/>
                  </w:tcBorders>
                  <w:tcMar>
                    <w:top w:w="40" w:type="dxa"/>
                    <w:left w:w="40" w:type="dxa"/>
                    <w:bottom w:w="40" w:type="dxa"/>
                    <w:right w:w="40" w:type="dxa"/>
                  </w:tcMar>
                  <w:vAlign w:val="center"/>
                </w:tcPr>
                <w:p w14:paraId="01631766"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sz w:val="16"/>
                      <w:szCs w:val="16"/>
                      <w:lang w:eastAsia="uk-UA"/>
                    </w:rPr>
                    <w:t>6</w:t>
                  </w:r>
                </w:p>
              </w:tc>
            </w:tr>
            <w:tr w:rsidR="00442474" w:rsidRPr="00442474" w14:paraId="61580B36" w14:textId="77777777" w:rsidTr="00904D91">
              <w:tc>
                <w:tcPr>
                  <w:tcW w:w="9466" w:type="dxa"/>
                  <w:tcMar>
                    <w:top w:w="40" w:type="dxa"/>
                    <w:left w:w="40" w:type="dxa"/>
                    <w:bottom w:w="40" w:type="dxa"/>
                    <w:right w:w="40" w:type="dxa"/>
                  </w:tcMar>
                  <w:vAlign w:val="center"/>
                </w:tcPr>
                <w:p w14:paraId="036D6EBB"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sz w:val="16"/>
                      <w:szCs w:val="16"/>
                      <w:lang w:eastAsia="uk-UA"/>
                    </w:rPr>
                    <w:t>Don't want to state</w:t>
                  </w:r>
                </w:p>
              </w:tc>
              <w:tc>
                <w:tcPr>
                  <w:tcW w:w="600" w:type="dxa"/>
                  <w:tcMar>
                    <w:top w:w="40" w:type="dxa"/>
                    <w:left w:w="40" w:type="dxa"/>
                    <w:bottom w:w="40" w:type="dxa"/>
                    <w:right w:w="40" w:type="dxa"/>
                  </w:tcMar>
                  <w:vAlign w:val="center"/>
                </w:tcPr>
                <w:tbl>
                  <w:tblPr>
                    <w:tblStyle w:val="TableGrid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00"/>
                  </w:tblGrid>
                  <w:tr w:rsidR="00442474" w:rsidRPr="00442474" w14:paraId="107C6C75" w14:textId="77777777" w:rsidTr="00904D91">
                    <w:trPr>
                      <w:jc w:val="center"/>
                    </w:trPr>
                    <w:tc>
                      <w:tcPr>
                        <w:tcW w:w="300" w:type="dxa"/>
                        <w:tcMar>
                          <w:top w:w="40" w:type="dxa"/>
                          <w:left w:w="40" w:type="dxa"/>
                          <w:bottom w:w="40" w:type="dxa"/>
                          <w:right w:w="40" w:type="dxa"/>
                        </w:tcMar>
                        <w:vAlign w:val="center"/>
                      </w:tcPr>
                      <w:p w14:paraId="183DA8AB" w14:textId="77777777" w:rsidR="00442474" w:rsidRPr="00442474" w:rsidRDefault="00442474" w:rsidP="00442474">
                        <w:pPr>
                          <w:spacing w:before="0" w:after="0"/>
                          <w:rPr>
                            <w:rFonts w:ascii="Times New Roman" w:hAnsi="Times New Roman"/>
                            <w:sz w:val="16"/>
                            <w:szCs w:val="16"/>
                            <w:lang w:eastAsia="uk-UA"/>
                          </w:rPr>
                        </w:pPr>
                        <w:r w:rsidRPr="00442474">
                          <w:rPr>
                            <w:rFonts w:ascii="Wingdings" w:eastAsia="Wingdings" w:hAnsi="Wingdings" w:cs="Wingdings"/>
                            <w:sz w:val="16"/>
                            <w:szCs w:val="16"/>
                            <w:lang w:eastAsia="uk-UA"/>
                          </w:rPr>
                          <w:t>¡</w:t>
                        </w:r>
                      </w:p>
                    </w:tc>
                  </w:tr>
                </w:tbl>
                <w:p w14:paraId="10599129" w14:textId="77777777" w:rsidR="00442474" w:rsidRPr="00442474" w:rsidRDefault="00442474" w:rsidP="00442474">
                  <w:pPr>
                    <w:spacing w:before="0" w:after="0"/>
                    <w:rPr>
                      <w:rFonts w:ascii="Times New Roman" w:hAnsi="Times New Roman"/>
                      <w:sz w:val="16"/>
                      <w:szCs w:val="16"/>
                      <w:lang w:eastAsia="uk-UA"/>
                    </w:rPr>
                  </w:pPr>
                </w:p>
              </w:tc>
              <w:tc>
                <w:tcPr>
                  <w:tcW w:w="440" w:type="dxa"/>
                  <w:tcMar>
                    <w:top w:w="40" w:type="dxa"/>
                    <w:left w:w="40" w:type="dxa"/>
                    <w:bottom w:w="40" w:type="dxa"/>
                    <w:right w:w="40" w:type="dxa"/>
                  </w:tcMar>
                  <w:vAlign w:val="center"/>
                </w:tcPr>
                <w:p w14:paraId="57227E67"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sz w:val="16"/>
                      <w:szCs w:val="16"/>
                      <w:lang w:eastAsia="uk-UA"/>
                    </w:rPr>
                    <w:t>7</w:t>
                  </w:r>
                </w:p>
              </w:tc>
            </w:tr>
          </w:tbl>
          <w:p w14:paraId="09B2EFA3" w14:textId="77777777" w:rsidR="00442474" w:rsidRPr="00442474" w:rsidRDefault="00442474" w:rsidP="00442474">
            <w:pPr>
              <w:spacing w:before="0" w:after="0"/>
              <w:rPr>
                <w:rFonts w:ascii="Times New Roman" w:hAnsi="Times New Roman"/>
                <w:sz w:val="16"/>
                <w:szCs w:val="16"/>
                <w:lang w:eastAsia="uk-UA"/>
              </w:rPr>
            </w:pPr>
          </w:p>
        </w:tc>
      </w:tr>
    </w:tbl>
    <w:p w14:paraId="021E2CF2" w14:textId="77777777" w:rsidR="00442474" w:rsidRPr="00442474" w:rsidRDefault="00442474" w:rsidP="00442474">
      <w:pPr>
        <w:spacing w:before="0" w:after="0"/>
        <w:rPr>
          <w:rFonts w:ascii="Times New Roman" w:eastAsia="Times New Roman" w:hAnsi="Times New Roman" w:cs="Times New Roman"/>
          <w:sz w:val="16"/>
          <w:szCs w:val="16"/>
          <w:lang w:eastAsia="uk-UA"/>
        </w:rPr>
      </w:pPr>
    </w:p>
    <w:tbl>
      <w:tblPr>
        <w:tblStyle w:val="TableGrid1"/>
        <w:tblW w:w="0" w:type="auto"/>
        <w:tblBorders>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10506"/>
      </w:tblGrid>
      <w:tr w:rsidR="00442474" w:rsidRPr="00442474" w14:paraId="321C7CC7" w14:textId="77777777" w:rsidTr="00904D91">
        <w:trPr>
          <w:tblHeader/>
        </w:trPr>
        <w:tc>
          <w:tcPr>
            <w:tcW w:w="10506" w:type="dxa"/>
            <w:tcMar>
              <w:top w:w="0" w:type="dxa"/>
              <w:left w:w="0" w:type="dxa"/>
              <w:bottom w:w="0" w:type="dxa"/>
              <w:right w:w="0" w:type="dxa"/>
            </w:tcMar>
          </w:tcPr>
          <w:tbl>
            <w:tblPr>
              <w:tblStyle w:val="TableGrid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75"/>
              <w:gridCol w:w="8921"/>
            </w:tblGrid>
            <w:tr w:rsidR="00442474" w:rsidRPr="00442474" w14:paraId="6402CA45" w14:textId="77777777" w:rsidTr="00904D91">
              <w:tc>
                <w:tcPr>
                  <w:tcW w:w="1576" w:type="dxa"/>
                  <w:tcBorders>
                    <w:bottom w:val="single" w:sz="4" w:space="0" w:color="auto"/>
                    <w:right w:val="single" w:sz="4" w:space="0" w:color="auto"/>
                  </w:tcBorders>
                  <w:shd w:val="clear" w:color="auto" w:fill="62EFD3"/>
                  <w:tcMar>
                    <w:top w:w="60" w:type="dxa"/>
                    <w:left w:w="60" w:type="dxa"/>
                    <w:bottom w:w="60" w:type="dxa"/>
                    <w:right w:w="60" w:type="dxa"/>
                  </w:tcMar>
                </w:tcPr>
                <w:p w14:paraId="5AAEE3A7"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b/>
                      <w:sz w:val="16"/>
                      <w:szCs w:val="16"/>
                      <w:lang w:eastAsia="uk-UA"/>
                    </w:rPr>
                    <w:t>effects</w:t>
                  </w:r>
                </w:p>
              </w:tc>
              <w:tc>
                <w:tcPr>
                  <w:tcW w:w="8930" w:type="dxa"/>
                  <w:tcBorders>
                    <w:bottom w:val="single" w:sz="4" w:space="0" w:color="auto"/>
                  </w:tcBorders>
                  <w:shd w:val="clear" w:color="auto" w:fill="62EFD3"/>
                  <w:tcMar>
                    <w:top w:w="0" w:type="dxa"/>
                    <w:left w:w="60" w:type="dxa"/>
                    <w:bottom w:w="0" w:type="dxa"/>
                    <w:right w:w="0" w:type="dxa"/>
                  </w:tcMar>
                </w:tcPr>
                <w:p w14:paraId="0260702A" w14:textId="77777777" w:rsidR="00442474" w:rsidRPr="00442474" w:rsidRDefault="00442474" w:rsidP="00442474">
                  <w:pPr>
                    <w:keepNext/>
                    <w:spacing w:before="0" w:after="0"/>
                    <w:outlineLvl w:val="0"/>
                    <w:rPr>
                      <w:rFonts w:ascii="Arial" w:hAnsi="Arial" w:cs="Arial"/>
                      <w:b/>
                      <w:bCs/>
                      <w:kern w:val="32"/>
                      <w:sz w:val="16"/>
                      <w:szCs w:val="16"/>
                      <w:lang w:eastAsia="uk-UA"/>
                    </w:rPr>
                  </w:pPr>
                  <w:r w:rsidRPr="00442474">
                    <w:rPr>
                      <w:rFonts w:ascii="Arial" w:eastAsia="Arial" w:hAnsi="Arial" w:cs="Arial"/>
                      <w:b/>
                      <w:bCs/>
                      <w:kern w:val="32"/>
                      <w:sz w:val="16"/>
                      <w:szCs w:val="16"/>
                      <w:lang w:eastAsia="uk-UA"/>
                    </w:rPr>
                    <w:t>How do you agree or disagree with the following statements?</w:t>
                  </w:r>
                </w:p>
                <w:p w14:paraId="48BBB45A" w14:textId="77777777" w:rsidR="00442474" w:rsidRPr="00442474" w:rsidRDefault="00442474" w:rsidP="00442474">
                  <w:pPr>
                    <w:keepNext/>
                    <w:spacing w:before="0" w:after="0"/>
                    <w:outlineLvl w:val="0"/>
                    <w:rPr>
                      <w:rFonts w:ascii="Arial" w:hAnsi="Arial" w:cs="Arial"/>
                      <w:b/>
                      <w:bCs/>
                      <w:kern w:val="32"/>
                      <w:sz w:val="16"/>
                      <w:szCs w:val="16"/>
                      <w:lang w:eastAsia="uk-UA"/>
                    </w:rPr>
                  </w:pPr>
                  <w:r w:rsidRPr="00442474">
                    <w:rPr>
                      <w:rFonts w:ascii="Arial" w:eastAsia="Arial" w:hAnsi="Arial" w:cs="Arial"/>
                      <w:b/>
                      <w:bCs/>
                      <w:kern w:val="32"/>
                      <w:sz w:val="16"/>
                      <w:szCs w:val="16"/>
                      <w:lang w:eastAsia="uk-UA"/>
                    </w:rPr>
                    <w:t>The introduction of road pricing to replace the current tolls and taxes on fuel will...</w:t>
                  </w:r>
                </w:p>
              </w:tc>
            </w:tr>
          </w:tbl>
          <w:p w14:paraId="5A16A749" w14:textId="77777777" w:rsidR="00442474" w:rsidRPr="00442474" w:rsidRDefault="00442474" w:rsidP="00442474">
            <w:pPr>
              <w:spacing w:before="0" w:after="0"/>
              <w:rPr>
                <w:rFonts w:ascii="Times New Roman" w:hAnsi="Times New Roman"/>
                <w:sz w:val="16"/>
                <w:szCs w:val="16"/>
                <w:lang w:eastAsia="uk-UA"/>
              </w:rPr>
            </w:pPr>
          </w:p>
        </w:tc>
      </w:tr>
      <w:tr w:rsidR="00442474" w:rsidRPr="00442474" w14:paraId="4B298E1F" w14:textId="77777777" w:rsidTr="00904D91">
        <w:tc>
          <w:tcPr>
            <w:tcW w:w="10506" w:type="dxa"/>
            <w:tcMar>
              <w:top w:w="0" w:type="dxa"/>
              <w:left w:w="0" w:type="dxa"/>
              <w:bottom w:w="0" w:type="dxa"/>
              <w:right w:w="0" w:type="dxa"/>
            </w:tcMar>
          </w:tcPr>
          <w:tbl>
            <w:tblPr>
              <w:tblStyle w:val="TableGrid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658"/>
              <w:gridCol w:w="1200"/>
              <w:gridCol w:w="1200"/>
              <w:gridCol w:w="1200"/>
              <w:gridCol w:w="1199"/>
              <w:gridCol w:w="1200"/>
              <w:gridCol w:w="1200"/>
              <w:gridCol w:w="1199"/>
              <w:gridCol w:w="440"/>
            </w:tblGrid>
            <w:tr w:rsidR="00442474" w:rsidRPr="00442474" w14:paraId="31B09149" w14:textId="77777777" w:rsidTr="00904D91">
              <w:tc>
                <w:tcPr>
                  <w:tcW w:w="10506" w:type="dxa"/>
                  <w:gridSpan w:val="9"/>
                </w:tcPr>
                <w:p w14:paraId="09EBAF4B" w14:textId="77777777" w:rsidR="00442474" w:rsidRPr="00442474" w:rsidRDefault="00442474" w:rsidP="00442474">
                  <w:pPr>
                    <w:spacing w:before="0" w:after="0"/>
                    <w:rPr>
                      <w:rFonts w:ascii="Times New Roman" w:hAnsi="Times New Roman"/>
                      <w:sz w:val="16"/>
                      <w:szCs w:val="16"/>
                      <w:lang w:eastAsia="uk-UA"/>
                    </w:rPr>
                  </w:pPr>
                  <w:r w:rsidRPr="00442474">
                    <w:rPr>
                      <w:rFonts w:ascii="Wingdings" w:eastAsia="Wingdings" w:hAnsi="Wingdings" w:cs="Wingdings"/>
                      <w:sz w:val="16"/>
                      <w:szCs w:val="16"/>
                      <w:lang w:eastAsia="uk-UA"/>
                    </w:rPr>
                    <w:t>w</w:t>
                  </w:r>
                  <w:r w:rsidRPr="00442474">
                    <w:rPr>
                      <w:rFonts w:ascii="Arial" w:eastAsia="Arial" w:hAnsi="Arial" w:cs="Arial"/>
                      <w:b/>
                      <w:sz w:val="16"/>
                      <w:szCs w:val="16"/>
                      <w:lang w:eastAsia="uk-UA"/>
                    </w:rPr>
                    <w:t xml:space="preserve"> Answer control: </w:t>
                  </w:r>
                  <w:r w:rsidRPr="00442474">
                    <w:rPr>
                      <w:rFonts w:ascii="Arial" w:eastAsia="Arial" w:hAnsi="Arial" w:cs="Arial"/>
                      <w:sz w:val="16"/>
                      <w:szCs w:val="16"/>
                      <w:lang w:eastAsia="uk-UA"/>
                    </w:rPr>
                    <w:t>*</w:t>
                  </w:r>
                </w:p>
              </w:tc>
            </w:tr>
            <w:tr w:rsidR="00442474" w:rsidRPr="00442474" w14:paraId="7737DAD3" w14:textId="77777777" w:rsidTr="00904D91">
              <w:tc>
                <w:tcPr>
                  <w:tcW w:w="1661" w:type="dxa"/>
                </w:tcPr>
                <w:p w14:paraId="5DC26A78" w14:textId="77777777" w:rsidR="00442474" w:rsidRPr="00442474" w:rsidRDefault="00442474" w:rsidP="00442474">
                  <w:pPr>
                    <w:spacing w:before="0" w:after="0"/>
                    <w:rPr>
                      <w:rFonts w:ascii="Times New Roman" w:hAnsi="Times New Roman"/>
                      <w:sz w:val="16"/>
                      <w:szCs w:val="16"/>
                      <w:lang w:eastAsia="uk-UA"/>
                    </w:rPr>
                  </w:pPr>
                </w:p>
              </w:tc>
              <w:tc>
                <w:tcPr>
                  <w:tcW w:w="1201" w:type="dxa"/>
                  <w:tcMar>
                    <w:top w:w="40" w:type="dxa"/>
                    <w:left w:w="40" w:type="dxa"/>
                    <w:bottom w:w="40" w:type="dxa"/>
                    <w:right w:w="40" w:type="dxa"/>
                  </w:tcMar>
                  <w:vAlign w:val="center"/>
                </w:tcPr>
                <w:p w14:paraId="067B6C57" w14:textId="77777777" w:rsidR="00442474" w:rsidRPr="00442474" w:rsidRDefault="00442474" w:rsidP="00442474">
                  <w:pPr>
                    <w:spacing w:before="0" w:after="0"/>
                    <w:jc w:val="center"/>
                    <w:rPr>
                      <w:rFonts w:ascii="Times New Roman" w:hAnsi="Times New Roman"/>
                      <w:sz w:val="16"/>
                      <w:szCs w:val="16"/>
                      <w:lang w:eastAsia="uk-UA"/>
                    </w:rPr>
                  </w:pPr>
                  <w:r w:rsidRPr="00442474">
                    <w:rPr>
                      <w:rFonts w:ascii="Arial" w:eastAsia="Arial" w:hAnsi="Arial" w:cs="Arial"/>
                      <w:sz w:val="16"/>
                      <w:szCs w:val="16"/>
                      <w:lang w:eastAsia="uk-UA"/>
                    </w:rPr>
                    <w:t>Strongly disagree</w:t>
                  </w:r>
                </w:p>
              </w:tc>
              <w:tc>
                <w:tcPr>
                  <w:tcW w:w="1201" w:type="dxa"/>
                  <w:tcMar>
                    <w:top w:w="40" w:type="dxa"/>
                    <w:left w:w="40" w:type="dxa"/>
                    <w:bottom w:w="40" w:type="dxa"/>
                    <w:right w:w="40" w:type="dxa"/>
                  </w:tcMar>
                  <w:vAlign w:val="center"/>
                </w:tcPr>
                <w:p w14:paraId="47F80AEA" w14:textId="77777777" w:rsidR="00442474" w:rsidRPr="00442474" w:rsidRDefault="00442474" w:rsidP="00442474">
                  <w:pPr>
                    <w:spacing w:before="0" w:after="0"/>
                    <w:jc w:val="center"/>
                    <w:rPr>
                      <w:rFonts w:ascii="Times New Roman" w:hAnsi="Times New Roman"/>
                      <w:sz w:val="16"/>
                      <w:szCs w:val="16"/>
                      <w:lang w:eastAsia="uk-UA"/>
                    </w:rPr>
                  </w:pPr>
                  <w:r w:rsidRPr="00442474">
                    <w:rPr>
                      <w:rFonts w:ascii="Arial" w:eastAsia="Arial" w:hAnsi="Arial" w:cs="Arial"/>
                      <w:sz w:val="16"/>
                      <w:szCs w:val="16"/>
                      <w:lang w:eastAsia="uk-UA"/>
                    </w:rPr>
                    <w:t>Quite disagree</w:t>
                  </w:r>
                </w:p>
              </w:tc>
              <w:tc>
                <w:tcPr>
                  <w:tcW w:w="1201" w:type="dxa"/>
                  <w:tcMar>
                    <w:top w:w="40" w:type="dxa"/>
                    <w:left w:w="40" w:type="dxa"/>
                    <w:bottom w:w="40" w:type="dxa"/>
                    <w:right w:w="40" w:type="dxa"/>
                  </w:tcMar>
                  <w:vAlign w:val="center"/>
                </w:tcPr>
                <w:p w14:paraId="11C78D86" w14:textId="77777777" w:rsidR="00442474" w:rsidRPr="00442474" w:rsidRDefault="00442474" w:rsidP="00442474">
                  <w:pPr>
                    <w:spacing w:before="0" w:after="0"/>
                    <w:jc w:val="center"/>
                    <w:rPr>
                      <w:rFonts w:ascii="Times New Roman" w:hAnsi="Times New Roman"/>
                      <w:sz w:val="16"/>
                      <w:szCs w:val="16"/>
                      <w:lang w:eastAsia="uk-UA"/>
                    </w:rPr>
                  </w:pPr>
                  <w:r w:rsidRPr="00442474">
                    <w:rPr>
                      <w:rFonts w:ascii="Arial" w:eastAsia="Arial" w:hAnsi="Arial" w:cs="Arial"/>
                      <w:sz w:val="16"/>
                      <w:szCs w:val="16"/>
                      <w:lang w:eastAsia="uk-UA"/>
                    </w:rPr>
                    <w:t>Neither nor</w:t>
                  </w:r>
                </w:p>
              </w:tc>
              <w:tc>
                <w:tcPr>
                  <w:tcW w:w="1201" w:type="dxa"/>
                  <w:tcMar>
                    <w:top w:w="40" w:type="dxa"/>
                    <w:left w:w="40" w:type="dxa"/>
                    <w:bottom w:w="40" w:type="dxa"/>
                    <w:right w:w="40" w:type="dxa"/>
                  </w:tcMar>
                  <w:vAlign w:val="center"/>
                </w:tcPr>
                <w:p w14:paraId="2F8D1157" w14:textId="77777777" w:rsidR="00442474" w:rsidRPr="00442474" w:rsidRDefault="00442474" w:rsidP="00442474">
                  <w:pPr>
                    <w:spacing w:before="0" w:after="0"/>
                    <w:jc w:val="center"/>
                    <w:rPr>
                      <w:rFonts w:ascii="Times New Roman" w:hAnsi="Times New Roman"/>
                      <w:sz w:val="16"/>
                      <w:szCs w:val="16"/>
                      <w:lang w:eastAsia="uk-UA"/>
                    </w:rPr>
                  </w:pPr>
                  <w:r w:rsidRPr="00442474">
                    <w:rPr>
                      <w:rFonts w:ascii="Arial" w:eastAsia="Arial" w:hAnsi="Arial" w:cs="Arial"/>
                      <w:sz w:val="16"/>
                      <w:szCs w:val="16"/>
                      <w:lang w:eastAsia="uk-UA"/>
                    </w:rPr>
                    <w:t>Quite agree</w:t>
                  </w:r>
                </w:p>
              </w:tc>
              <w:tc>
                <w:tcPr>
                  <w:tcW w:w="1201" w:type="dxa"/>
                  <w:tcMar>
                    <w:top w:w="40" w:type="dxa"/>
                    <w:left w:w="40" w:type="dxa"/>
                    <w:bottom w:w="40" w:type="dxa"/>
                    <w:right w:w="40" w:type="dxa"/>
                  </w:tcMar>
                  <w:vAlign w:val="center"/>
                </w:tcPr>
                <w:p w14:paraId="51DF1145" w14:textId="77777777" w:rsidR="00442474" w:rsidRPr="00442474" w:rsidRDefault="00442474" w:rsidP="00442474">
                  <w:pPr>
                    <w:spacing w:before="0" w:after="0"/>
                    <w:jc w:val="center"/>
                    <w:rPr>
                      <w:rFonts w:ascii="Times New Roman" w:hAnsi="Times New Roman"/>
                      <w:sz w:val="16"/>
                      <w:szCs w:val="16"/>
                      <w:lang w:eastAsia="uk-UA"/>
                    </w:rPr>
                  </w:pPr>
                  <w:r w:rsidRPr="00442474">
                    <w:rPr>
                      <w:rFonts w:ascii="Arial" w:eastAsia="Arial" w:hAnsi="Arial" w:cs="Arial"/>
                      <w:sz w:val="16"/>
                      <w:szCs w:val="16"/>
                      <w:lang w:eastAsia="uk-UA"/>
                    </w:rPr>
                    <w:t>Totally agree</w:t>
                  </w:r>
                </w:p>
              </w:tc>
              <w:tc>
                <w:tcPr>
                  <w:tcW w:w="1201" w:type="dxa"/>
                  <w:tcMar>
                    <w:top w:w="40" w:type="dxa"/>
                    <w:left w:w="40" w:type="dxa"/>
                    <w:bottom w:w="40" w:type="dxa"/>
                    <w:right w:w="40" w:type="dxa"/>
                  </w:tcMar>
                  <w:vAlign w:val="center"/>
                </w:tcPr>
                <w:p w14:paraId="75A655A9" w14:textId="77777777" w:rsidR="00442474" w:rsidRPr="00442474" w:rsidRDefault="00442474" w:rsidP="00442474">
                  <w:pPr>
                    <w:spacing w:before="0" w:after="0"/>
                    <w:jc w:val="center"/>
                    <w:rPr>
                      <w:rFonts w:ascii="Times New Roman" w:hAnsi="Times New Roman"/>
                      <w:sz w:val="16"/>
                      <w:szCs w:val="16"/>
                      <w:lang w:eastAsia="uk-UA"/>
                    </w:rPr>
                  </w:pPr>
                  <w:r w:rsidRPr="00442474">
                    <w:rPr>
                      <w:rFonts w:ascii="Arial" w:eastAsia="Arial" w:hAnsi="Arial" w:cs="Arial"/>
                      <w:sz w:val="16"/>
                      <w:szCs w:val="16"/>
                      <w:lang w:eastAsia="uk-UA"/>
                    </w:rPr>
                    <w:t>Don't know/ not relevant</w:t>
                  </w:r>
                </w:p>
              </w:tc>
              <w:tc>
                <w:tcPr>
                  <w:tcW w:w="1201" w:type="dxa"/>
                  <w:tcMar>
                    <w:top w:w="40" w:type="dxa"/>
                    <w:left w:w="40" w:type="dxa"/>
                    <w:bottom w:w="40" w:type="dxa"/>
                    <w:right w:w="40" w:type="dxa"/>
                  </w:tcMar>
                  <w:vAlign w:val="center"/>
                </w:tcPr>
                <w:p w14:paraId="09312D2F" w14:textId="77777777" w:rsidR="00442474" w:rsidRPr="00442474" w:rsidRDefault="00442474" w:rsidP="00442474">
                  <w:pPr>
                    <w:spacing w:before="0" w:after="0"/>
                    <w:jc w:val="center"/>
                    <w:rPr>
                      <w:rFonts w:ascii="Times New Roman" w:hAnsi="Times New Roman"/>
                      <w:sz w:val="16"/>
                      <w:szCs w:val="16"/>
                      <w:lang w:eastAsia="uk-UA"/>
                    </w:rPr>
                  </w:pPr>
                  <w:r w:rsidRPr="00442474">
                    <w:rPr>
                      <w:rFonts w:ascii="Arial" w:eastAsia="Arial" w:hAnsi="Arial" w:cs="Arial"/>
                      <w:sz w:val="16"/>
                      <w:szCs w:val="16"/>
                      <w:lang w:eastAsia="uk-UA"/>
                    </w:rPr>
                    <w:t>Don't want to state</w:t>
                  </w:r>
                </w:p>
              </w:tc>
              <w:tc>
                <w:tcPr>
                  <w:tcW w:w="440" w:type="dxa"/>
                </w:tcPr>
                <w:p w14:paraId="3E9F100F" w14:textId="77777777" w:rsidR="00442474" w:rsidRPr="00442474" w:rsidRDefault="00442474" w:rsidP="00442474">
                  <w:pPr>
                    <w:spacing w:before="0" w:after="0"/>
                    <w:rPr>
                      <w:rFonts w:ascii="Times New Roman" w:hAnsi="Times New Roman"/>
                      <w:sz w:val="16"/>
                      <w:szCs w:val="16"/>
                      <w:lang w:eastAsia="uk-UA"/>
                    </w:rPr>
                  </w:pPr>
                </w:p>
              </w:tc>
            </w:tr>
            <w:tr w:rsidR="00442474" w:rsidRPr="00442474" w14:paraId="499A03CD" w14:textId="77777777" w:rsidTr="00904D91">
              <w:tc>
                <w:tcPr>
                  <w:tcW w:w="1661" w:type="dxa"/>
                </w:tcPr>
                <w:p w14:paraId="34D2C684" w14:textId="77777777" w:rsidR="00442474" w:rsidRPr="00442474" w:rsidRDefault="00442474" w:rsidP="00442474">
                  <w:pPr>
                    <w:spacing w:before="0" w:after="0"/>
                    <w:rPr>
                      <w:rFonts w:ascii="Times New Roman" w:hAnsi="Times New Roman"/>
                      <w:sz w:val="16"/>
                      <w:szCs w:val="16"/>
                      <w:lang w:eastAsia="uk-UA"/>
                    </w:rPr>
                  </w:pPr>
                </w:p>
              </w:tc>
              <w:tc>
                <w:tcPr>
                  <w:tcW w:w="1201" w:type="dxa"/>
                  <w:tcMar>
                    <w:top w:w="0" w:type="dxa"/>
                    <w:left w:w="0" w:type="dxa"/>
                    <w:bottom w:w="0" w:type="dxa"/>
                    <w:right w:w="0" w:type="dxa"/>
                  </w:tcMar>
                  <w:vAlign w:val="center"/>
                </w:tcPr>
                <w:p w14:paraId="15168528" w14:textId="77777777" w:rsidR="00442474" w:rsidRPr="00442474" w:rsidRDefault="00442474" w:rsidP="00442474">
                  <w:pPr>
                    <w:spacing w:before="0" w:after="0"/>
                    <w:jc w:val="center"/>
                    <w:rPr>
                      <w:rFonts w:ascii="Times New Roman" w:hAnsi="Times New Roman"/>
                      <w:sz w:val="16"/>
                      <w:szCs w:val="16"/>
                      <w:lang w:eastAsia="uk-UA"/>
                    </w:rPr>
                  </w:pPr>
                  <w:r w:rsidRPr="00442474">
                    <w:rPr>
                      <w:rFonts w:ascii="Arial" w:eastAsia="Arial" w:hAnsi="Arial" w:cs="Arial"/>
                      <w:sz w:val="16"/>
                      <w:szCs w:val="16"/>
                      <w:lang w:eastAsia="uk-UA"/>
                    </w:rPr>
                    <w:t>1</w:t>
                  </w:r>
                </w:p>
              </w:tc>
              <w:tc>
                <w:tcPr>
                  <w:tcW w:w="1201" w:type="dxa"/>
                  <w:tcMar>
                    <w:top w:w="0" w:type="dxa"/>
                    <w:left w:w="0" w:type="dxa"/>
                    <w:bottom w:w="0" w:type="dxa"/>
                    <w:right w:w="0" w:type="dxa"/>
                  </w:tcMar>
                  <w:vAlign w:val="center"/>
                </w:tcPr>
                <w:p w14:paraId="1BFF02C9" w14:textId="77777777" w:rsidR="00442474" w:rsidRPr="00442474" w:rsidRDefault="00442474" w:rsidP="00442474">
                  <w:pPr>
                    <w:spacing w:before="0" w:after="0"/>
                    <w:jc w:val="center"/>
                    <w:rPr>
                      <w:rFonts w:ascii="Times New Roman" w:hAnsi="Times New Roman"/>
                      <w:sz w:val="16"/>
                      <w:szCs w:val="16"/>
                      <w:lang w:eastAsia="uk-UA"/>
                    </w:rPr>
                  </w:pPr>
                  <w:r w:rsidRPr="00442474">
                    <w:rPr>
                      <w:rFonts w:ascii="Arial" w:eastAsia="Arial" w:hAnsi="Arial" w:cs="Arial"/>
                      <w:sz w:val="16"/>
                      <w:szCs w:val="16"/>
                      <w:lang w:eastAsia="uk-UA"/>
                    </w:rPr>
                    <w:t>2</w:t>
                  </w:r>
                </w:p>
              </w:tc>
              <w:tc>
                <w:tcPr>
                  <w:tcW w:w="1201" w:type="dxa"/>
                  <w:tcMar>
                    <w:top w:w="0" w:type="dxa"/>
                    <w:left w:w="0" w:type="dxa"/>
                    <w:bottom w:w="0" w:type="dxa"/>
                    <w:right w:w="0" w:type="dxa"/>
                  </w:tcMar>
                  <w:vAlign w:val="center"/>
                </w:tcPr>
                <w:p w14:paraId="211A95CA" w14:textId="77777777" w:rsidR="00442474" w:rsidRPr="00442474" w:rsidRDefault="00442474" w:rsidP="00442474">
                  <w:pPr>
                    <w:spacing w:before="0" w:after="0"/>
                    <w:jc w:val="center"/>
                    <w:rPr>
                      <w:rFonts w:ascii="Times New Roman" w:hAnsi="Times New Roman"/>
                      <w:sz w:val="16"/>
                      <w:szCs w:val="16"/>
                      <w:lang w:eastAsia="uk-UA"/>
                    </w:rPr>
                  </w:pPr>
                  <w:r w:rsidRPr="00442474">
                    <w:rPr>
                      <w:rFonts w:ascii="Arial" w:eastAsia="Arial" w:hAnsi="Arial" w:cs="Arial"/>
                      <w:sz w:val="16"/>
                      <w:szCs w:val="16"/>
                      <w:lang w:eastAsia="uk-UA"/>
                    </w:rPr>
                    <w:t>3</w:t>
                  </w:r>
                </w:p>
              </w:tc>
              <w:tc>
                <w:tcPr>
                  <w:tcW w:w="1201" w:type="dxa"/>
                  <w:tcMar>
                    <w:top w:w="0" w:type="dxa"/>
                    <w:left w:w="0" w:type="dxa"/>
                    <w:bottom w:w="0" w:type="dxa"/>
                    <w:right w:w="0" w:type="dxa"/>
                  </w:tcMar>
                  <w:vAlign w:val="center"/>
                </w:tcPr>
                <w:p w14:paraId="13F125C6" w14:textId="77777777" w:rsidR="00442474" w:rsidRPr="00442474" w:rsidRDefault="00442474" w:rsidP="00442474">
                  <w:pPr>
                    <w:spacing w:before="0" w:after="0"/>
                    <w:jc w:val="center"/>
                    <w:rPr>
                      <w:rFonts w:ascii="Times New Roman" w:hAnsi="Times New Roman"/>
                      <w:sz w:val="16"/>
                      <w:szCs w:val="16"/>
                      <w:lang w:eastAsia="uk-UA"/>
                    </w:rPr>
                  </w:pPr>
                  <w:r w:rsidRPr="00442474">
                    <w:rPr>
                      <w:rFonts w:ascii="Arial" w:eastAsia="Arial" w:hAnsi="Arial" w:cs="Arial"/>
                      <w:sz w:val="16"/>
                      <w:szCs w:val="16"/>
                      <w:lang w:eastAsia="uk-UA"/>
                    </w:rPr>
                    <w:t>4</w:t>
                  </w:r>
                </w:p>
              </w:tc>
              <w:tc>
                <w:tcPr>
                  <w:tcW w:w="1201" w:type="dxa"/>
                  <w:tcMar>
                    <w:top w:w="0" w:type="dxa"/>
                    <w:left w:w="0" w:type="dxa"/>
                    <w:bottom w:w="0" w:type="dxa"/>
                    <w:right w:w="0" w:type="dxa"/>
                  </w:tcMar>
                  <w:vAlign w:val="center"/>
                </w:tcPr>
                <w:p w14:paraId="2542EA08" w14:textId="77777777" w:rsidR="00442474" w:rsidRPr="00442474" w:rsidRDefault="00442474" w:rsidP="00442474">
                  <w:pPr>
                    <w:spacing w:before="0" w:after="0"/>
                    <w:jc w:val="center"/>
                    <w:rPr>
                      <w:rFonts w:ascii="Times New Roman" w:hAnsi="Times New Roman"/>
                      <w:sz w:val="16"/>
                      <w:szCs w:val="16"/>
                      <w:lang w:eastAsia="uk-UA"/>
                    </w:rPr>
                  </w:pPr>
                  <w:r w:rsidRPr="00442474">
                    <w:rPr>
                      <w:rFonts w:ascii="Arial" w:eastAsia="Arial" w:hAnsi="Arial" w:cs="Arial"/>
                      <w:sz w:val="16"/>
                      <w:szCs w:val="16"/>
                      <w:lang w:eastAsia="uk-UA"/>
                    </w:rPr>
                    <w:t>5</w:t>
                  </w:r>
                </w:p>
              </w:tc>
              <w:tc>
                <w:tcPr>
                  <w:tcW w:w="1201" w:type="dxa"/>
                  <w:tcMar>
                    <w:top w:w="0" w:type="dxa"/>
                    <w:left w:w="0" w:type="dxa"/>
                    <w:bottom w:w="0" w:type="dxa"/>
                    <w:right w:w="0" w:type="dxa"/>
                  </w:tcMar>
                  <w:vAlign w:val="center"/>
                </w:tcPr>
                <w:p w14:paraId="13190B3A" w14:textId="77777777" w:rsidR="00442474" w:rsidRPr="00442474" w:rsidRDefault="00442474" w:rsidP="00442474">
                  <w:pPr>
                    <w:spacing w:before="0" w:after="0"/>
                    <w:jc w:val="center"/>
                    <w:rPr>
                      <w:rFonts w:ascii="Times New Roman" w:hAnsi="Times New Roman"/>
                      <w:sz w:val="16"/>
                      <w:szCs w:val="16"/>
                      <w:lang w:eastAsia="uk-UA"/>
                    </w:rPr>
                  </w:pPr>
                  <w:r w:rsidRPr="00442474">
                    <w:rPr>
                      <w:rFonts w:ascii="Arial" w:eastAsia="Arial" w:hAnsi="Arial" w:cs="Arial"/>
                      <w:sz w:val="16"/>
                      <w:szCs w:val="16"/>
                      <w:lang w:eastAsia="uk-UA"/>
                    </w:rPr>
                    <w:t>6</w:t>
                  </w:r>
                </w:p>
              </w:tc>
              <w:tc>
                <w:tcPr>
                  <w:tcW w:w="1201" w:type="dxa"/>
                  <w:tcMar>
                    <w:top w:w="0" w:type="dxa"/>
                    <w:left w:w="0" w:type="dxa"/>
                    <w:bottom w:w="0" w:type="dxa"/>
                    <w:right w:w="0" w:type="dxa"/>
                  </w:tcMar>
                  <w:vAlign w:val="center"/>
                </w:tcPr>
                <w:p w14:paraId="42D06D23" w14:textId="77777777" w:rsidR="00442474" w:rsidRPr="00442474" w:rsidRDefault="00442474" w:rsidP="00442474">
                  <w:pPr>
                    <w:spacing w:before="0" w:after="0"/>
                    <w:jc w:val="center"/>
                    <w:rPr>
                      <w:rFonts w:ascii="Times New Roman" w:hAnsi="Times New Roman"/>
                      <w:sz w:val="16"/>
                      <w:szCs w:val="16"/>
                      <w:lang w:eastAsia="uk-UA"/>
                    </w:rPr>
                  </w:pPr>
                  <w:r w:rsidRPr="00442474">
                    <w:rPr>
                      <w:rFonts w:ascii="Arial" w:eastAsia="Arial" w:hAnsi="Arial" w:cs="Arial"/>
                      <w:sz w:val="16"/>
                      <w:szCs w:val="16"/>
                      <w:lang w:eastAsia="uk-UA"/>
                    </w:rPr>
                    <w:t>7</w:t>
                  </w:r>
                </w:p>
              </w:tc>
              <w:tc>
                <w:tcPr>
                  <w:tcW w:w="440" w:type="dxa"/>
                </w:tcPr>
                <w:p w14:paraId="50F7B2FA" w14:textId="77777777" w:rsidR="00442474" w:rsidRPr="00442474" w:rsidRDefault="00442474" w:rsidP="00442474">
                  <w:pPr>
                    <w:spacing w:before="0" w:after="0"/>
                    <w:rPr>
                      <w:rFonts w:ascii="Times New Roman" w:hAnsi="Times New Roman"/>
                      <w:sz w:val="16"/>
                      <w:szCs w:val="16"/>
                      <w:lang w:eastAsia="uk-UA"/>
                    </w:rPr>
                  </w:pPr>
                </w:p>
              </w:tc>
            </w:tr>
            <w:tr w:rsidR="00442474" w:rsidRPr="00442474" w14:paraId="75866C69" w14:textId="77777777" w:rsidTr="00904D91">
              <w:tc>
                <w:tcPr>
                  <w:tcW w:w="1661" w:type="dxa"/>
                  <w:tcBorders>
                    <w:bottom w:val="single" w:sz="4" w:space="0" w:color="CCCCCC"/>
                  </w:tcBorders>
                  <w:tcMar>
                    <w:top w:w="40" w:type="dxa"/>
                    <w:left w:w="40" w:type="dxa"/>
                    <w:bottom w:w="40" w:type="dxa"/>
                    <w:right w:w="40" w:type="dxa"/>
                  </w:tcMar>
                  <w:vAlign w:val="center"/>
                </w:tcPr>
                <w:p w14:paraId="3490A74A"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sz w:val="16"/>
                      <w:szCs w:val="16"/>
                      <w:lang w:eastAsia="uk-UA"/>
                    </w:rPr>
                    <w:t>Reducing greenhouse gas emissions from cars</w:t>
                  </w:r>
                </w:p>
              </w:tc>
              <w:tc>
                <w:tcPr>
                  <w:tcW w:w="1201" w:type="dxa"/>
                  <w:tcBorders>
                    <w:bottom w:val="single" w:sz="4" w:space="0" w:color="CCCCCC"/>
                  </w:tcBorders>
                  <w:tcMar>
                    <w:top w:w="40" w:type="dxa"/>
                    <w:left w:w="40" w:type="dxa"/>
                    <w:bottom w:w="40" w:type="dxa"/>
                    <w:right w:w="40" w:type="dxa"/>
                  </w:tcMar>
                  <w:vAlign w:val="center"/>
                </w:tcPr>
                <w:tbl>
                  <w:tblPr>
                    <w:tblStyle w:val="TableGrid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00"/>
                  </w:tblGrid>
                  <w:tr w:rsidR="00442474" w:rsidRPr="00442474" w14:paraId="29AC61A4" w14:textId="77777777" w:rsidTr="00904D91">
                    <w:trPr>
                      <w:jc w:val="center"/>
                    </w:trPr>
                    <w:tc>
                      <w:tcPr>
                        <w:tcW w:w="300" w:type="dxa"/>
                        <w:tcMar>
                          <w:top w:w="40" w:type="dxa"/>
                          <w:left w:w="40" w:type="dxa"/>
                          <w:bottom w:w="40" w:type="dxa"/>
                          <w:right w:w="40" w:type="dxa"/>
                        </w:tcMar>
                        <w:vAlign w:val="center"/>
                      </w:tcPr>
                      <w:p w14:paraId="2C6E973A" w14:textId="77777777" w:rsidR="00442474" w:rsidRPr="00442474" w:rsidRDefault="00442474" w:rsidP="00442474">
                        <w:pPr>
                          <w:spacing w:before="0" w:after="0"/>
                          <w:rPr>
                            <w:rFonts w:ascii="Times New Roman" w:hAnsi="Times New Roman"/>
                            <w:sz w:val="16"/>
                            <w:szCs w:val="16"/>
                            <w:lang w:eastAsia="uk-UA"/>
                          </w:rPr>
                        </w:pPr>
                        <w:r w:rsidRPr="00442474">
                          <w:rPr>
                            <w:rFonts w:ascii="Wingdings" w:eastAsia="Wingdings" w:hAnsi="Wingdings" w:cs="Wingdings"/>
                            <w:sz w:val="16"/>
                            <w:szCs w:val="16"/>
                            <w:lang w:eastAsia="uk-UA"/>
                          </w:rPr>
                          <w:t>¡</w:t>
                        </w:r>
                      </w:p>
                    </w:tc>
                  </w:tr>
                </w:tbl>
                <w:p w14:paraId="552A94B0" w14:textId="77777777" w:rsidR="00442474" w:rsidRPr="00442474" w:rsidRDefault="00442474" w:rsidP="00442474">
                  <w:pPr>
                    <w:spacing w:before="0" w:after="0"/>
                    <w:rPr>
                      <w:rFonts w:ascii="Times New Roman" w:hAnsi="Times New Roman"/>
                      <w:sz w:val="16"/>
                      <w:szCs w:val="16"/>
                      <w:lang w:eastAsia="uk-UA"/>
                    </w:rPr>
                  </w:pPr>
                </w:p>
              </w:tc>
              <w:tc>
                <w:tcPr>
                  <w:tcW w:w="1201" w:type="dxa"/>
                  <w:tcBorders>
                    <w:bottom w:val="single" w:sz="4" w:space="0" w:color="CCCCCC"/>
                  </w:tcBorders>
                  <w:tcMar>
                    <w:top w:w="40" w:type="dxa"/>
                    <w:left w:w="40" w:type="dxa"/>
                    <w:bottom w:w="40" w:type="dxa"/>
                    <w:right w:w="40" w:type="dxa"/>
                  </w:tcMar>
                  <w:vAlign w:val="center"/>
                </w:tcPr>
                <w:tbl>
                  <w:tblPr>
                    <w:tblStyle w:val="TableGrid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00"/>
                  </w:tblGrid>
                  <w:tr w:rsidR="00442474" w:rsidRPr="00442474" w14:paraId="05366599" w14:textId="77777777" w:rsidTr="00904D91">
                    <w:trPr>
                      <w:jc w:val="center"/>
                    </w:trPr>
                    <w:tc>
                      <w:tcPr>
                        <w:tcW w:w="300" w:type="dxa"/>
                        <w:tcMar>
                          <w:top w:w="40" w:type="dxa"/>
                          <w:left w:w="40" w:type="dxa"/>
                          <w:bottom w:w="40" w:type="dxa"/>
                          <w:right w:w="40" w:type="dxa"/>
                        </w:tcMar>
                        <w:vAlign w:val="center"/>
                      </w:tcPr>
                      <w:p w14:paraId="5D97020C" w14:textId="77777777" w:rsidR="00442474" w:rsidRPr="00442474" w:rsidRDefault="00442474" w:rsidP="00442474">
                        <w:pPr>
                          <w:spacing w:before="0" w:after="0"/>
                          <w:rPr>
                            <w:rFonts w:ascii="Times New Roman" w:hAnsi="Times New Roman"/>
                            <w:sz w:val="16"/>
                            <w:szCs w:val="16"/>
                            <w:lang w:eastAsia="uk-UA"/>
                          </w:rPr>
                        </w:pPr>
                        <w:r w:rsidRPr="00442474">
                          <w:rPr>
                            <w:rFonts w:ascii="Wingdings" w:eastAsia="Wingdings" w:hAnsi="Wingdings" w:cs="Wingdings"/>
                            <w:sz w:val="16"/>
                            <w:szCs w:val="16"/>
                            <w:lang w:eastAsia="uk-UA"/>
                          </w:rPr>
                          <w:t>¡</w:t>
                        </w:r>
                      </w:p>
                    </w:tc>
                  </w:tr>
                </w:tbl>
                <w:p w14:paraId="12E44CE4" w14:textId="77777777" w:rsidR="00442474" w:rsidRPr="00442474" w:rsidRDefault="00442474" w:rsidP="00442474">
                  <w:pPr>
                    <w:spacing w:before="0" w:after="0"/>
                    <w:rPr>
                      <w:rFonts w:ascii="Times New Roman" w:hAnsi="Times New Roman"/>
                      <w:sz w:val="16"/>
                      <w:szCs w:val="16"/>
                      <w:lang w:eastAsia="uk-UA"/>
                    </w:rPr>
                  </w:pPr>
                </w:p>
              </w:tc>
              <w:tc>
                <w:tcPr>
                  <w:tcW w:w="1201" w:type="dxa"/>
                  <w:tcBorders>
                    <w:bottom w:val="single" w:sz="4" w:space="0" w:color="CCCCCC"/>
                  </w:tcBorders>
                  <w:tcMar>
                    <w:top w:w="40" w:type="dxa"/>
                    <w:left w:w="40" w:type="dxa"/>
                    <w:bottom w:w="40" w:type="dxa"/>
                    <w:right w:w="40" w:type="dxa"/>
                  </w:tcMar>
                  <w:vAlign w:val="center"/>
                </w:tcPr>
                <w:tbl>
                  <w:tblPr>
                    <w:tblStyle w:val="TableGrid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00"/>
                  </w:tblGrid>
                  <w:tr w:rsidR="00442474" w:rsidRPr="00442474" w14:paraId="06E48333" w14:textId="77777777" w:rsidTr="00904D91">
                    <w:trPr>
                      <w:jc w:val="center"/>
                    </w:trPr>
                    <w:tc>
                      <w:tcPr>
                        <w:tcW w:w="300" w:type="dxa"/>
                        <w:tcMar>
                          <w:top w:w="40" w:type="dxa"/>
                          <w:left w:w="40" w:type="dxa"/>
                          <w:bottom w:w="40" w:type="dxa"/>
                          <w:right w:w="40" w:type="dxa"/>
                        </w:tcMar>
                        <w:vAlign w:val="center"/>
                      </w:tcPr>
                      <w:p w14:paraId="5B66840B" w14:textId="77777777" w:rsidR="00442474" w:rsidRPr="00442474" w:rsidRDefault="00442474" w:rsidP="00442474">
                        <w:pPr>
                          <w:spacing w:before="0" w:after="0"/>
                          <w:rPr>
                            <w:rFonts w:ascii="Times New Roman" w:hAnsi="Times New Roman"/>
                            <w:sz w:val="16"/>
                            <w:szCs w:val="16"/>
                            <w:lang w:eastAsia="uk-UA"/>
                          </w:rPr>
                        </w:pPr>
                        <w:r w:rsidRPr="00442474">
                          <w:rPr>
                            <w:rFonts w:ascii="Wingdings" w:eastAsia="Wingdings" w:hAnsi="Wingdings" w:cs="Wingdings"/>
                            <w:sz w:val="16"/>
                            <w:szCs w:val="16"/>
                            <w:lang w:eastAsia="uk-UA"/>
                          </w:rPr>
                          <w:t>¡</w:t>
                        </w:r>
                      </w:p>
                    </w:tc>
                  </w:tr>
                </w:tbl>
                <w:p w14:paraId="0789EFE8" w14:textId="77777777" w:rsidR="00442474" w:rsidRPr="00442474" w:rsidRDefault="00442474" w:rsidP="00442474">
                  <w:pPr>
                    <w:spacing w:before="0" w:after="0"/>
                    <w:rPr>
                      <w:rFonts w:ascii="Times New Roman" w:hAnsi="Times New Roman"/>
                      <w:sz w:val="16"/>
                      <w:szCs w:val="16"/>
                      <w:lang w:eastAsia="uk-UA"/>
                    </w:rPr>
                  </w:pPr>
                </w:p>
              </w:tc>
              <w:tc>
                <w:tcPr>
                  <w:tcW w:w="1201" w:type="dxa"/>
                  <w:tcBorders>
                    <w:bottom w:val="single" w:sz="4" w:space="0" w:color="CCCCCC"/>
                  </w:tcBorders>
                  <w:tcMar>
                    <w:top w:w="40" w:type="dxa"/>
                    <w:left w:w="40" w:type="dxa"/>
                    <w:bottom w:w="40" w:type="dxa"/>
                    <w:right w:w="40" w:type="dxa"/>
                  </w:tcMar>
                  <w:vAlign w:val="center"/>
                </w:tcPr>
                <w:tbl>
                  <w:tblPr>
                    <w:tblStyle w:val="TableGrid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00"/>
                  </w:tblGrid>
                  <w:tr w:rsidR="00442474" w:rsidRPr="00442474" w14:paraId="18A0E85A" w14:textId="77777777" w:rsidTr="00904D91">
                    <w:trPr>
                      <w:jc w:val="center"/>
                    </w:trPr>
                    <w:tc>
                      <w:tcPr>
                        <w:tcW w:w="300" w:type="dxa"/>
                        <w:tcMar>
                          <w:top w:w="40" w:type="dxa"/>
                          <w:left w:w="40" w:type="dxa"/>
                          <w:bottom w:w="40" w:type="dxa"/>
                          <w:right w:w="40" w:type="dxa"/>
                        </w:tcMar>
                        <w:vAlign w:val="center"/>
                      </w:tcPr>
                      <w:p w14:paraId="51C5497C" w14:textId="77777777" w:rsidR="00442474" w:rsidRPr="00442474" w:rsidRDefault="00442474" w:rsidP="00442474">
                        <w:pPr>
                          <w:spacing w:before="0" w:after="0"/>
                          <w:rPr>
                            <w:rFonts w:ascii="Times New Roman" w:hAnsi="Times New Roman"/>
                            <w:sz w:val="16"/>
                            <w:szCs w:val="16"/>
                            <w:lang w:eastAsia="uk-UA"/>
                          </w:rPr>
                        </w:pPr>
                        <w:r w:rsidRPr="00442474">
                          <w:rPr>
                            <w:rFonts w:ascii="Wingdings" w:eastAsia="Wingdings" w:hAnsi="Wingdings" w:cs="Wingdings"/>
                            <w:sz w:val="16"/>
                            <w:szCs w:val="16"/>
                            <w:lang w:eastAsia="uk-UA"/>
                          </w:rPr>
                          <w:t>¡</w:t>
                        </w:r>
                      </w:p>
                    </w:tc>
                  </w:tr>
                </w:tbl>
                <w:p w14:paraId="6FFE710D" w14:textId="77777777" w:rsidR="00442474" w:rsidRPr="00442474" w:rsidRDefault="00442474" w:rsidP="00442474">
                  <w:pPr>
                    <w:spacing w:before="0" w:after="0"/>
                    <w:rPr>
                      <w:rFonts w:ascii="Times New Roman" w:hAnsi="Times New Roman"/>
                      <w:sz w:val="16"/>
                      <w:szCs w:val="16"/>
                      <w:lang w:eastAsia="uk-UA"/>
                    </w:rPr>
                  </w:pPr>
                </w:p>
              </w:tc>
              <w:tc>
                <w:tcPr>
                  <w:tcW w:w="1201" w:type="dxa"/>
                  <w:tcBorders>
                    <w:bottom w:val="single" w:sz="4" w:space="0" w:color="CCCCCC"/>
                  </w:tcBorders>
                  <w:tcMar>
                    <w:top w:w="40" w:type="dxa"/>
                    <w:left w:w="40" w:type="dxa"/>
                    <w:bottom w:w="40" w:type="dxa"/>
                    <w:right w:w="40" w:type="dxa"/>
                  </w:tcMar>
                  <w:vAlign w:val="center"/>
                </w:tcPr>
                <w:tbl>
                  <w:tblPr>
                    <w:tblStyle w:val="TableGrid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00"/>
                  </w:tblGrid>
                  <w:tr w:rsidR="00442474" w:rsidRPr="00442474" w14:paraId="3C0C17E2" w14:textId="77777777" w:rsidTr="00904D91">
                    <w:trPr>
                      <w:jc w:val="center"/>
                    </w:trPr>
                    <w:tc>
                      <w:tcPr>
                        <w:tcW w:w="300" w:type="dxa"/>
                        <w:tcMar>
                          <w:top w:w="40" w:type="dxa"/>
                          <w:left w:w="40" w:type="dxa"/>
                          <w:bottom w:w="40" w:type="dxa"/>
                          <w:right w:w="40" w:type="dxa"/>
                        </w:tcMar>
                        <w:vAlign w:val="center"/>
                      </w:tcPr>
                      <w:p w14:paraId="0F43EDF2" w14:textId="77777777" w:rsidR="00442474" w:rsidRPr="00442474" w:rsidRDefault="00442474" w:rsidP="00442474">
                        <w:pPr>
                          <w:spacing w:before="0" w:after="0"/>
                          <w:rPr>
                            <w:rFonts w:ascii="Times New Roman" w:hAnsi="Times New Roman"/>
                            <w:sz w:val="16"/>
                            <w:szCs w:val="16"/>
                            <w:lang w:eastAsia="uk-UA"/>
                          </w:rPr>
                        </w:pPr>
                        <w:r w:rsidRPr="00442474">
                          <w:rPr>
                            <w:rFonts w:ascii="Wingdings" w:eastAsia="Wingdings" w:hAnsi="Wingdings" w:cs="Wingdings"/>
                            <w:sz w:val="16"/>
                            <w:szCs w:val="16"/>
                            <w:lang w:eastAsia="uk-UA"/>
                          </w:rPr>
                          <w:t>¡</w:t>
                        </w:r>
                      </w:p>
                    </w:tc>
                  </w:tr>
                </w:tbl>
                <w:p w14:paraId="36FD1111" w14:textId="77777777" w:rsidR="00442474" w:rsidRPr="00442474" w:rsidRDefault="00442474" w:rsidP="00442474">
                  <w:pPr>
                    <w:spacing w:before="0" w:after="0"/>
                    <w:rPr>
                      <w:rFonts w:ascii="Times New Roman" w:hAnsi="Times New Roman"/>
                      <w:sz w:val="16"/>
                      <w:szCs w:val="16"/>
                      <w:lang w:eastAsia="uk-UA"/>
                    </w:rPr>
                  </w:pPr>
                </w:p>
              </w:tc>
              <w:tc>
                <w:tcPr>
                  <w:tcW w:w="1201" w:type="dxa"/>
                  <w:tcBorders>
                    <w:bottom w:val="single" w:sz="4" w:space="0" w:color="CCCCCC"/>
                  </w:tcBorders>
                  <w:tcMar>
                    <w:top w:w="40" w:type="dxa"/>
                    <w:left w:w="40" w:type="dxa"/>
                    <w:bottom w:w="40" w:type="dxa"/>
                    <w:right w:w="40" w:type="dxa"/>
                  </w:tcMar>
                  <w:vAlign w:val="center"/>
                </w:tcPr>
                <w:tbl>
                  <w:tblPr>
                    <w:tblStyle w:val="TableGrid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00"/>
                  </w:tblGrid>
                  <w:tr w:rsidR="00442474" w:rsidRPr="00442474" w14:paraId="6B7301D4" w14:textId="77777777" w:rsidTr="00904D91">
                    <w:trPr>
                      <w:jc w:val="center"/>
                    </w:trPr>
                    <w:tc>
                      <w:tcPr>
                        <w:tcW w:w="300" w:type="dxa"/>
                        <w:tcMar>
                          <w:top w:w="40" w:type="dxa"/>
                          <w:left w:w="40" w:type="dxa"/>
                          <w:bottom w:w="40" w:type="dxa"/>
                          <w:right w:w="40" w:type="dxa"/>
                        </w:tcMar>
                        <w:vAlign w:val="center"/>
                      </w:tcPr>
                      <w:p w14:paraId="25849C75" w14:textId="77777777" w:rsidR="00442474" w:rsidRPr="00442474" w:rsidRDefault="00442474" w:rsidP="00442474">
                        <w:pPr>
                          <w:spacing w:before="0" w:after="0"/>
                          <w:rPr>
                            <w:rFonts w:ascii="Times New Roman" w:hAnsi="Times New Roman"/>
                            <w:sz w:val="16"/>
                            <w:szCs w:val="16"/>
                            <w:lang w:eastAsia="uk-UA"/>
                          </w:rPr>
                        </w:pPr>
                        <w:r w:rsidRPr="00442474">
                          <w:rPr>
                            <w:rFonts w:ascii="Wingdings" w:eastAsia="Wingdings" w:hAnsi="Wingdings" w:cs="Wingdings"/>
                            <w:sz w:val="16"/>
                            <w:szCs w:val="16"/>
                            <w:lang w:eastAsia="uk-UA"/>
                          </w:rPr>
                          <w:t>¡</w:t>
                        </w:r>
                      </w:p>
                    </w:tc>
                  </w:tr>
                </w:tbl>
                <w:p w14:paraId="361A0D3D" w14:textId="77777777" w:rsidR="00442474" w:rsidRPr="00442474" w:rsidRDefault="00442474" w:rsidP="00442474">
                  <w:pPr>
                    <w:spacing w:before="0" w:after="0"/>
                    <w:rPr>
                      <w:rFonts w:ascii="Times New Roman" w:hAnsi="Times New Roman"/>
                      <w:sz w:val="16"/>
                      <w:szCs w:val="16"/>
                      <w:lang w:eastAsia="uk-UA"/>
                    </w:rPr>
                  </w:pPr>
                </w:p>
              </w:tc>
              <w:tc>
                <w:tcPr>
                  <w:tcW w:w="1201" w:type="dxa"/>
                  <w:tcBorders>
                    <w:bottom w:val="single" w:sz="4" w:space="0" w:color="CCCCCC"/>
                  </w:tcBorders>
                  <w:tcMar>
                    <w:top w:w="40" w:type="dxa"/>
                    <w:left w:w="40" w:type="dxa"/>
                    <w:bottom w:w="40" w:type="dxa"/>
                    <w:right w:w="40" w:type="dxa"/>
                  </w:tcMar>
                  <w:vAlign w:val="center"/>
                </w:tcPr>
                <w:tbl>
                  <w:tblPr>
                    <w:tblStyle w:val="TableGrid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00"/>
                  </w:tblGrid>
                  <w:tr w:rsidR="00442474" w:rsidRPr="00442474" w14:paraId="1E63D154" w14:textId="77777777" w:rsidTr="00904D91">
                    <w:trPr>
                      <w:jc w:val="center"/>
                    </w:trPr>
                    <w:tc>
                      <w:tcPr>
                        <w:tcW w:w="300" w:type="dxa"/>
                        <w:tcMar>
                          <w:top w:w="40" w:type="dxa"/>
                          <w:left w:w="40" w:type="dxa"/>
                          <w:bottom w:w="40" w:type="dxa"/>
                          <w:right w:w="40" w:type="dxa"/>
                        </w:tcMar>
                        <w:vAlign w:val="center"/>
                      </w:tcPr>
                      <w:p w14:paraId="207AB44E" w14:textId="77777777" w:rsidR="00442474" w:rsidRPr="00442474" w:rsidRDefault="00442474" w:rsidP="00442474">
                        <w:pPr>
                          <w:spacing w:before="0" w:after="0"/>
                          <w:rPr>
                            <w:rFonts w:ascii="Times New Roman" w:hAnsi="Times New Roman"/>
                            <w:sz w:val="16"/>
                            <w:szCs w:val="16"/>
                            <w:lang w:eastAsia="uk-UA"/>
                          </w:rPr>
                        </w:pPr>
                        <w:r w:rsidRPr="00442474">
                          <w:rPr>
                            <w:rFonts w:ascii="Wingdings" w:eastAsia="Wingdings" w:hAnsi="Wingdings" w:cs="Wingdings"/>
                            <w:sz w:val="16"/>
                            <w:szCs w:val="16"/>
                            <w:lang w:eastAsia="uk-UA"/>
                          </w:rPr>
                          <w:t>¡</w:t>
                        </w:r>
                      </w:p>
                    </w:tc>
                  </w:tr>
                </w:tbl>
                <w:p w14:paraId="766257CF" w14:textId="77777777" w:rsidR="00442474" w:rsidRPr="00442474" w:rsidRDefault="00442474" w:rsidP="00442474">
                  <w:pPr>
                    <w:spacing w:before="0" w:after="0"/>
                    <w:rPr>
                      <w:rFonts w:ascii="Times New Roman" w:hAnsi="Times New Roman"/>
                      <w:sz w:val="16"/>
                      <w:szCs w:val="16"/>
                      <w:lang w:eastAsia="uk-UA"/>
                    </w:rPr>
                  </w:pPr>
                </w:p>
              </w:tc>
              <w:tc>
                <w:tcPr>
                  <w:tcW w:w="440" w:type="dxa"/>
                  <w:tcBorders>
                    <w:bottom w:val="single" w:sz="4" w:space="0" w:color="CCCCCC"/>
                  </w:tcBorders>
                  <w:tcMar>
                    <w:top w:w="40" w:type="dxa"/>
                    <w:left w:w="40" w:type="dxa"/>
                    <w:bottom w:w="40" w:type="dxa"/>
                    <w:right w:w="40" w:type="dxa"/>
                  </w:tcMar>
                  <w:vAlign w:val="center"/>
                </w:tcPr>
                <w:p w14:paraId="35CF874D"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sz w:val="16"/>
                      <w:szCs w:val="16"/>
                      <w:lang w:eastAsia="uk-UA"/>
                    </w:rPr>
                    <w:t>1</w:t>
                  </w:r>
                </w:p>
              </w:tc>
            </w:tr>
            <w:tr w:rsidR="00442474" w:rsidRPr="00442474" w14:paraId="77C10B43" w14:textId="77777777" w:rsidTr="00904D91">
              <w:tc>
                <w:tcPr>
                  <w:tcW w:w="1661" w:type="dxa"/>
                  <w:tcBorders>
                    <w:bottom w:val="single" w:sz="4" w:space="0" w:color="CCCCCC"/>
                  </w:tcBorders>
                  <w:tcMar>
                    <w:top w:w="40" w:type="dxa"/>
                    <w:left w:w="40" w:type="dxa"/>
                    <w:bottom w:w="40" w:type="dxa"/>
                    <w:right w:w="40" w:type="dxa"/>
                  </w:tcMar>
                  <w:vAlign w:val="center"/>
                </w:tcPr>
                <w:p w14:paraId="40F9F760"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sz w:val="16"/>
                      <w:szCs w:val="16"/>
                      <w:lang w:eastAsia="uk-UA"/>
                    </w:rPr>
                    <w:t>Reduce queues</w:t>
                  </w:r>
                </w:p>
              </w:tc>
              <w:tc>
                <w:tcPr>
                  <w:tcW w:w="1201" w:type="dxa"/>
                  <w:tcBorders>
                    <w:bottom w:val="single" w:sz="4" w:space="0" w:color="CCCCCC"/>
                  </w:tcBorders>
                  <w:tcMar>
                    <w:top w:w="40" w:type="dxa"/>
                    <w:left w:w="40" w:type="dxa"/>
                    <w:bottom w:w="40" w:type="dxa"/>
                    <w:right w:w="40" w:type="dxa"/>
                  </w:tcMar>
                  <w:vAlign w:val="center"/>
                </w:tcPr>
                <w:tbl>
                  <w:tblPr>
                    <w:tblStyle w:val="TableGrid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00"/>
                  </w:tblGrid>
                  <w:tr w:rsidR="00442474" w:rsidRPr="00442474" w14:paraId="544B9EEA" w14:textId="77777777" w:rsidTr="00904D91">
                    <w:trPr>
                      <w:jc w:val="center"/>
                    </w:trPr>
                    <w:tc>
                      <w:tcPr>
                        <w:tcW w:w="300" w:type="dxa"/>
                        <w:tcMar>
                          <w:top w:w="40" w:type="dxa"/>
                          <w:left w:w="40" w:type="dxa"/>
                          <w:bottom w:w="40" w:type="dxa"/>
                          <w:right w:w="40" w:type="dxa"/>
                        </w:tcMar>
                        <w:vAlign w:val="center"/>
                      </w:tcPr>
                      <w:p w14:paraId="5093E1D6" w14:textId="77777777" w:rsidR="00442474" w:rsidRPr="00442474" w:rsidRDefault="00442474" w:rsidP="00442474">
                        <w:pPr>
                          <w:spacing w:before="0" w:after="0"/>
                          <w:rPr>
                            <w:rFonts w:ascii="Times New Roman" w:hAnsi="Times New Roman"/>
                            <w:sz w:val="16"/>
                            <w:szCs w:val="16"/>
                            <w:lang w:eastAsia="uk-UA"/>
                          </w:rPr>
                        </w:pPr>
                        <w:r w:rsidRPr="00442474">
                          <w:rPr>
                            <w:rFonts w:ascii="Wingdings" w:eastAsia="Wingdings" w:hAnsi="Wingdings" w:cs="Wingdings"/>
                            <w:sz w:val="16"/>
                            <w:szCs w:val="16"/>
                            <w:lang w:eastAsia="uk-UA"/>
                          </w:rPr>
                          <w:t>¡</w:t>
                        </w:r>
                      </w:p>
                    </w:tc>
                  </w:tr>
                </w:tbl>
                <w:p w14:paraId="741C5E7B" w14:textId="77777777" w:rsidR="00442474" w:rsidRPr="00442474" w:rsidRDefault="00442474" w:rsidP="00442474">
                  <w:pPr>
                    <w:spacing w:before="0" w:after="0"/>
                    <w:rPr>
                      <w:rFonts w:ascii="Times New Roman" w:hAnsi="Times New Roman"/>
                      <w:sz w:val="16"/>
                      <w:szCs w:val="16"/>
                      <w:lang w:eastAsia="uk-UA"/>
                    </w:rPr>
                  </w:pPr>
                </w:p>
              </w:tc>
              <w:tc>
                <w:tcPr>
                  <w:tcW w:w="1201" w:type="dxa"/>
                  <w:tcBorders>
                    <w:bottom w:val="single" w:sz="4" w:space="0" w:color="CCCCCC"/>
                  </w:tcBorders>
                  <w:tcMar>
                    <w:top w:w="40" w:type="dxa"/>
                    <w:left w:w="40" w:type="dxa"/>
                    <w:bottom w:w="40" w:type="dxa"/>
                    <w:right w:w="40" w:type="dxa"/>
                  </w:tcMar>
                  <w:vAlign w:val="center"/>
                </w:tcPr>
                <w:tbl>
                  <w:tblPr>
                    <w:tblStyle w:val="TableGrid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00"/>
                  </w:tblGrid>
                  <w:tr w:rsidR="00442474" w:rsidRPr="00442474" w14:paraId="5CB6845A" w14:textId="77777777" w:rsidTr="00904D91">
                    <w:trPr>
                      <w:jc w:val="center"/>
                    </w:trPr>
                    <w:tc>
                      <w:tcPr>
                        <w:tcW w:w="300" w:type="dxa"/>
                        <w:tcMar>
                          <w:top w:w="40" w:type="dxa"/>
                          <w:left w:w="40" w:type="dxa"/>
                          <w:bottom w:w="40" w:type="dxa"/>
                          <w:right w:w="40" w:type="dxa"/>
                        </w:tcMar>
                        <w:vAlign w:val="center"/>
                      </w:tcPr>
                      <w:p w14:paraId="7F618EF7" w14:textId="77777777" w:rsidR="00442474" w:rsidRPr="00442474" w:rsidRDefault="00442474" w:rsidP="00442474">
                        <w:pPr>
                          <w:spacing w:before="0" w:after="0"/>
                          <w:rPr>
                            <w:rFonts w:ascii="Times New Roman" w:hAnsi="Times New Roman"/>
                            <w:sz w:val="16"/>
                            <w:szCs w:val="16"/>
                            <w:lang w:eastAsia="uk-UA"/>
                          </w:rPr>
                        </w:pPr>
                        <w:r w:rsidRPr="00442474">
                          <w:rPr>
                            <w:rFonts w:ascii="Wingdings" w:eastAsia="Wingdings" w:hAnsi="Wingdings" w:cs="Wingdings"/>
                            <w:sz w:val="16"/>
                            <w:szCs w:val="16"/>
                            <w:lang w:eastAsia="uk-UA"/>
                          </w:rPr>
                          <w:t>¡</w:t>
                        </w:r>
                      </w:p>
                    </w:tc>
                  </w:tr>
                </w:tbl>
                <w:p w14:paraId="61005CD1" w14:textId="77777777" w:rsidR="00442474" w:rsidRPr="00442474" w:rsidRDefault="00442474" w:rsidP="00442474">
                  <w:pPr>
                    <w:spacing w:before="0" w:after="0"/>
                    <w:rPr>
                      <w:rFonts w:ascii="Times New Roman" w:hAnsi="Times New Roman"/>
                      <w:sz w:val="16"/>
                      <w:szCs w:val="16"/>
                      <w:lang w:eastAsia="uk-UA"/>
                    </w:rPr>
                  </w:pPr>
                </w:p>
              </w:tc>
              <w:tc>
                <w:tcPr>
                  <w:tcW w:w="1201" w:type="dxa"/>
                  <w:tcBorders>
                    <w:bottom w:val="single" w:sz="4" w:space="0" w:color="CCCCCC"/>
                  </w:tcBorders>
                  <w:tcMar>
                    <w:top w:w="40" w:type="dxa"/>
                    <w:left w:w="40" w:type="dxa"/>
                    <w:bottom w:w="40" w:type="dxa"/>
                    <w:right w:w="40" w:type="dxa"/>
                  </w:tcMar>
                  <w:vAlign w:val="center"/>
                </w:tcPr>
                <w:tbl>
                  <w:tblPr>
                    <w:tblStyle w:val="TableGrid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00"/>
                  </w:tblGrid>
                  <w:tr w:rsidR="00442474" w:rsidRPr="00442474" w14:paraId="1A6A24C4" w14:textId="77777777" w:rsidTr="00904D91">
                    <w:trPr>
                      <w:jc w:val="center"/>
                    </w:trPr>
                    <w:tc>
                      <w:tcPr>
                        <w:tcW w:w="300" w:type="dxa"/>
                        <w:tcMar>
                          <w:top w:w="40" w:type="dxa"/>
                          <w:left w:w="40" w:type="dxa"/>
                          <w:bottom w:w="40" w:type="dxa"/>
                          <w:right w:w="40" w:type="dxa"/>
                        </w:tcMar>
                        <w:vAlign w:val="center"/>
                      </w:tcPr>
                      <w:p w14:paraId="65F59BE2" w14:textId="77777777" w:rsidR="00442474" w:rsidRPr="00442474" w:rsidRDefault="00442474" w:rsidP="00442474">
                        <w:pPr>
                          <w:spacing w:before="0" w:after="0"/>
                          <w:rPr>
                            <w:rFonts w:ascii="Times New Roman" w:hAnsi="Times New Roman"/>
                            <w:sz w:val="16"/>
                            <w:szCs w:val="16"/>
                            <w:lang w:eastAsia="uk-UA"/>
                          </w:rPr>
                        </w:pPr>
                        <w:r w:rsidRPr="00442474">
                          <w:rPr>
                            <w:rFonts w:ascii="Wingdings" w:eastAsia="Wingdings" w:hAnsi="Wingdings" w:cs="Wingdings"/>
                            <w:sz w:val="16"/>
                            <w:szCs w:val="16"/>
                            <w:lang w:eastAsia="uk-UA"/>
                          </w:rPr>
                          <w:t>¡</w:t>
                        </w:r>
                      </w:p>
                    </w:tc>
                  </w:tr>
                </w:tbl>
                <w:p w14:paraId="751129BF" w14:textId="77777777" w:rsidR="00442474" w:rsidRPr="00442474" w:rsidRDefault="00442474" w:rsidP="00442474">
                  <w:pPr>
                    <w:spacing w:before="0" w:after="0"/>
                    <w:rPr>
                      <w:rFonts w:ascii="Times New Roman" w:hAnsi="Times New Roman"/>
                      <w:sz w:val="16"/>
                      <w:szCs w:val="16"/>
                      <w:lang w:eastAsia="uk-UA"/>
                    </w:rPr>
                  </w:pPr>
                </w:p>
              </w:tc>
              <w:tc>
                <w:tcPr>
                  <w:tcW w:w="1201" w:type="dxa"/>
                  <w:tcBorders>
                    <w:bottom w:val="single" w:sz="4" w:space="0" w:color="CCCCCC"/>
                  </w:tcBorders>
                  <w:tcMar>
                    <w:top w:w="40" w:type="dxa"/>
                    <w:left w:w="40" w:type="dxa"/>
                    <w:bottom w:w="40" w:type="dxa"/>
                    <w:right w:w="40" w:type="dxa"/>
                  </w:tcMar>
                  <w:vAlign w:val="center"/>
                </w:tcPr>
                <w:tbl>
                  <w:tblPr>
                    <w:tblStyle w:val="TableGrid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00"/>
                  </w:tblGrid>
                  <w:tr w:rsidR="00442474" w:rsidRPr="00442474" w14:paraId="54F35715" w14:textId="77777777" w:rsidTr="00904D91">
                    <w:trPr>
                      <w:jc w:val="center"/>
                    </w:trPr>
                    <w:tc>
                      <w:tcPr>
                        <w:tcW w:w="300" w:type="dxa"/>
                        <w:tcMar>
                          <w:top w:w="40" w:type="dxa"/>
                          <w:left w:w="40" w:type="dxa"/>
                          <w:bottom w:w="40" w:type="dxa"/>
                          <w:right w:w="40" w:type="dxa"/>
                        </w:tcMar>
                        <w:vAlign w:val="center"/>
                      </w:tcPr>
                      <w:p w14:paraId="2E7B8D95" w14:textId="77777777" w:rsidR="00442474" w:rsidRPr="00442474" w:rsidRDefault="00442474" w:rsidP="00442474">
                        <w:pPr>
                          <w:spacing w:before="0" w:after="0"/>
                          <w:rPr>
                            <w:rFonts w:ascii="Times New Roman" w:hAnsi="Times New Roman"/>
                            <w:sz w:val="16"/>
                            <w:szCs w:val="16"/>
                            <w:lang w:eastAsia="uk-UA"/>
                          </w:rPr>
                        </w:pPr>
                        <w:r w:rsidRPr="00442474">
                          <w:rPr>
                            <w:rFonts w:ascii="Wingdings" w:eastAsia="Wingdings" w:hAnsi="Wingdings" w:cs="Wingdings"/>
                            <w:sz w:val="16"/>
                            <w:szCs w:val="16"/>
                            <w:lang w:eastAsia="uk-UA"/>
                          </w:rPr>
                          <w:t>¡</w:t>
                        </w:r>
                      </w:p>
                    </w:tc>
                  </w:tr>
                </w:tbl>
                <w:p w14:paraId="1660A52F" w14:textId="77777777" w:rsidR="00442474" w:rsidRPr="00442474" w:rsidRDefault="00442474" w:rsidP="00442474">
                  <w:pPr>
                    <w:spacing w:before="0" w:after="0"/>
                    <w:rPr>
                      <w:rFonts w:ascii="Times New Roman" w:hAnsi="Times New Roman"/>
                      <w:sz w:val="16"/>
                      <w:szCs w:val="16"/>
                      <w:lang w:eastAsia="uk-UA"/>
                    </w:rPr>
                  </w:pPr>
                </w:p>
              </w:tc>
              <w:tc>
                <w:tcPr>
                  <w:tcW w:w="1201" w:type="dxa"/>
                  <w:tcBorders>
                    <w:bottom w:val="single" w:sz="4" w:space="0" w:color="CCCCCC"/>
                  </w:tcBorders>
                  <w:tcMar>
                    <w:top w:w="40" w:type="dxa"/>
                    <w:left w:w="40" w:type="dxa"/>
                    <w:bottom w:w="40" w:type="dxa"/>
                    <w:right w:w="40" w:type="dxa"/>
                  </w:tcMar>
                  <w:vAlign w:val="center"/>
                </w:tcPr>
                <w:tbl>
                  <w:tblPr>
                    <w:tblStyle w:val="TableGrid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00"/>
                  </w:tblGrid>
                  <w:tr w:rsidR="00442474" w:rsidRPr="00442474" w14:paraId="6A959375" w14:textId="77777777" w:rsidTr="00904D91">
                    <w:trPr>
                      <w:jc w:val="center"/>
                    </w:trPr>
                    <w:tc>
                      <w:tcPr>
                        <w:tcW w:w="300" w:type="dxa"/>
                        <w:tcMar>
                          <w:top w:w="40" w:type="dxa"/>
                          <w:left w:w="40" w:type="dxa"/>
                          <w:bottom w:w="40" w:type="dxa"/>
                          <w:right w:w="40" w:type="dxa"/>
                        </w:tcMar>
                        <w:vAlign w:val="center"/>
                      </w:tcPr>
                      <w:p w14:paraId="14ADCCC6" w14:textId="77777777" w:rsidR="00442474" w:rsidRPr="00442474" w:rsidRDefault="00442474" w:rsidP="00442474">
                        <w:pPr>
                          <w:spacing w:before="0" w:after="0"/>
                          <w:rPr>
                            <w:rFonts w:ascii="Times New Roman" w:hAnsi="Times New Roman"/>
                            <w:sz w:val="16"/>
                            <w:szCs w:val="16"/>
                            <w:lang w:eastAsia="uk-UA"/>
                          </w:rPr>
                        </w:pPr>
                        <w:r w:rsidRPr="00442474">
                          <w:rPr>
                            <w:rFonts w:ascii="Wingdings" w:eastAsia="Wingdings" w:hAnsi="Wingdings" w:cs="Wingdings"/>
                            <w:sz w:val="16"/>
                            <w:szCs w:val="16"/>
                            <w:lang w:eastAsia="uk-UA"/>
                          </w:rPr>
                          <w:t>¡</w:t>
                        </w:r>
                      </w:p>
                    </w:tc>
                  </w:tr>
                </w:tbl>
                <w:p w14:paraId="0746CCF1" w14:textId="77777777" w:rsidR="00442474" w:rsidRPr="00442474" w:rsidRDefault="00442474" w:rsidP="00442474">
                  <w:pPr>
                    <w:spacing w:before="0" w:after="0"/>
                    <w:rPr>
                      <w:rFonts w:ascii="Times New Roman" w:hAnsi="Times New Roman"/>
                      <w:sz w:val="16"/>
                      <w:szCs w:val="16"/>
                      <w:lang w:eastAsia="uk-UA"/>
                    </w:rPr>
                  </w:pPr>
                </w:p>
              </w:tc>
              <w:tc>
                <w:tcPr>
                  <w:tcW w:w="1201" w:type="dxa"/>
                  <w:tcBorders>
                    <w:bottom w:val="single" w:sz="4" w:space="0" w:color="CCCCCC"/>
                  </w:tcBorders>
                  <w:tcMar>
                    <w:top w:w="40" w:type="dxa"/>
                    <w:left w:w="40" w:type="dxa"/>
                    <w:bottom w:w="40" w:type="dxa"/>
                    <w:right w:w="40" w:type="dxa"/>
                  </w:tcMar>
                  <w:vAlign w:val="center"/>
                </w:tcPr>
                <w:tbl>
                  <w:tblPr>
                    <w:tblStyle w:val="TableGrid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00"/>
                  </w:tblGrid>
                  <w:tr w:rsidR="00442474" w:rsidRPr="00442474" w14:paraId="6CEA75B8" w14:textId="77777777" w:rsidTr="00904D91">
                    <w:trPr>
                      <w:jc w:val="center"/>
                    </w:trPr>
                    <w:tc>
                      <w:tcPr>
                        <w:tcW w:w="300" w:type="dxa"/>
                        <w:tcMar>
                          <w:top w:w="40" w:type="dxa"/>
                          <w:left w:w="40" w:type="dxa"/>
                          <w:bottom w:w="40" w:type="dxa"/>
                          <w:right w:w="40" w:type="dxa"/>
                        </w:tcMar>
                        <w:vAlign w:val="center"/>
                      </w:tcPr>
                      <w:p w14:paraId="4231006F" w14:textId="77777777" w:rsidR="00442474" w:rsidRPr="00442474" w:rsidRDefault="00442474" w:rsidP="00442474">
                        <w:pPr>
                          <w:spacing w:before="0" w:after="0"/>
                          <w:rPr>
                            <w:rFonts w:ascii="Times New Roman" w:hAnsi="Times New Roman"/>
                            <w:sz w:val="16"/>
                            <w:szCs w:val="16"/>
                            <w:lang w:eastAsia="uk-UA"/>
                          </w:rPr>
                        </w:pPr>
                        <w:r w:rsidRPr="00442474">
                          <w:rPr>
                            <w:rFonts w:ascii="Wingdings" w:eastAsia="Wingdings" w:hAnsi="Wingdings" w:cs="Wingdings"/>
                            <w:sz w:val="16"/>
                            <w:szCs w:val="16"/>
                            <w:lang w:eastAsia="uk-UA"/>
                          </w:rPr>
                          <w:t>¡</w:t>
                        </w:r>
                      </w:p>
                    </w:tc>
                  </w:tr>
                </w:tbl>
                <w:p w14:paraId="79B2F40C" w14:textId="77777777" w:rsidR="00442474" w:rsidRPr="00442474" w:rsidRDefault="00442474" w:rsidP="00442474">
                  <w:pPr>
                    <w:spacing w:before="0" w:after="0"/>
                    <w:rPr>
                      <w:rFonts w:ascii="Times New Roman" w:hAnsi="Times New Roman"/>
                      <w:sz w:val="16"/>
                      <w:szCs w:val="16"/>
                      <w:lang w:eastAsia="uk-UA"/>
                    </w:rPr>
                  </w:pPr>
                </w:p>
              </w:tc>
              <w:tc>
                <w:tcPr>
                  <w:tcW w:w="1201" w:type="dxa"/>
                  <w:tcBorders>
                    <w:bottom w:val="single" w:sz="4" w:space="0" w:color="CCCCCC"/>
                  </w:tcBorders>
                  <w:tcMar>
                    <w:top w:w="40" w:type="dxa"/>
                    <w:left w:w="40" w:type="dxa"/>
                    <w:bottom w:w="40" w:type="dxa"/>
                    <w:right w:w="40" w:type="dxa"/>
                  </w:tcMar>
                  <w:vAlign w:val="center"/>
                </w:tcPr>
                <w:tbl>
                  <w:tblPr>
                    <w:tblStyle w:val="TableGrid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00"/>
                  </w:tblGrid>
                  <w:tr w:rsidR="00442474" w:rsidRPr="00442474" w14:paraId="5ABD870E" w14:textId="77777777" w:rsidTr="00904D91">
                    <w:trPr>
                      <w:jc w:val="center"/>
                    </w:trPr>
                    <w:tc>
                      <w:tcPr>
                        <w:tcW w:w="300" w:type="dxa"/>
                        <w:tcMar>
                          <w:top w:w="40" w:type="dxa"/>
                          <w:left w:w="40" w:type="dxa"/>
                          <w:bottom w:w="40" w:type="dxa"/>
                          <w:right w:w="40" w:type="dxa"/>
                        </w:tcMar>
                        <w:vAlign w:val="center"/>
                      </w:tcPr>
                      <w:p w14:paraId="61497940" w14:textId="77777777" w:rsidR="00442474" w:rsidRPr="00442474" w:rsidRDefault="00442474" w:rsidP="00442474">
                        <w:pPr>
                          <w:spacing w:before="0" w:after="0"/>
                          <w:rPr>
                            <w:rFonts w:ascii="Times New Roman" w:hAnsi="Times New Roman"/>
                            <w:sz w:val="16"/>
                            <w:szCs w:val="16"/>
                            <w:lang w:eastAsia="uk-UA"/>
                          </w:rPr>
                        </w:pPr>
                        <w:r w:rsidRPr="00442474">
                          <w:rPr>
                            <w:rFonts w:ascii="Wingdings" w:eastAsia="Wingdings" w:hAnsi="Wingdings" w:cs="Wingdings"/>
                            <w:sz w:val="16"/>
                            <w:szCs w:val="16"/>
                            <w:lang w:eastAsia="uk-UA"/>
                          </w:rPr>
                          <w:t>¡</w:t>
                        </w:r>
                      </w:p>
                    </w:tc>
                  </w:tr>
                </w:tbl>
                <w:p w14:paraId="33F31920" w14:textId="77777777" w:rsidR="00442474" w:rsidRPr="00442474" w:rsidRDefault="00442474" w:rsidP="00442474">
                  <w:pPr>
                    <w:spacing w:before="0" w:after="0"/>
                    <w:rPr>
                      <w:rFonts w:ascii="Times New Roman" w:hAnsi="Times New Roman"/>
                      <w:sz w:val="16"/>
                      <w:szCs w:val="16"/>
                      <w:lang w:eastAsia="uk-UA"/>
                    </w:rPr>
                  </w:pPr>
                </w:p>
              </w:tc>
              <w:tc>
                <w:tcPr>
                  <w:tcW w:w="440" w:type="dxa"/>
                  <w:tcBorders>
                    <w:bottom w:val="single" w:sz="4" w:space="0" w:color="CCCCCC"/>
                  </w:tcBorders>
                  <w:tcMar>
                    <w:top w:w="40" w:type="dxa"/>
                    <w:left w:w="40" w:type="dxa"/>
                    <w:bottom w:w="40" w:type="dxa"/>
                    <w:right w:w="40" w:type="dxa"/>
                  </w:tcMar>
                  <w:vAlign w:val="center"/>
                </w:tcPr>
                <w:p w14:paraId="1017AFD4"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sz w:val="16"/>
                      <w:szCs w:val="16"/>
                      <w:lang w:eastAsia="uk-UA"/>
                    </w:rPr>
                    <w:t>2</w:t>
                  </w:r>
                </w:p>
              </w:tc>
            </w:tr>
            <w:tr w:rsidR="00442474" w:rsidRPr="00442474" w14:paraId="00E9BAB3" w14:textId="77777777" w:rsidTr="00904D91">
              <w:tc>
                <w:tcPr>
                  <w:tcW w:w="1661" w:type="dxa"/>
                  <w:tcBorders>
                    <w:bottom w:val="single" w:sz="4" w:space="0" w:color="CCCCCC"/>
                  </w:tcBorders>
                  <w:tcMar>
                    <w:top w:w="40" w:type="dxa"/>
                    <w:left w:w="40" w:type="dxa"/>
                    <w:bottom w:w="40" w:type="dxa"/>
                    <w:right w:w="40" w:type="dxa"/>
                  </w:tcMar>
                  <w:vAlign w:val="center"/>
                </w:tcPr>
                <w:p w14:paraId="43DA12D5"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sz w:val="16"/>
                      <w:szCs w:val="16"/>
                      <w:lang w:eastAsia="uk-UA"/>
                    </w:rPr>
                    <w:t>Reduce air pollution</w:t>
                  </w:r>
                </w:p>
              </w:tc>
              <w:tc>
                <w:tcPr>
                  <w:tcW w:w="1201" w:type="dxa"/>
                  <w:tcBorders>
                    <w:bottom w:val="single" w:sz="4" w:space="0" w:color="CCCCCC"/>
                  </w:tcBorders>
                  <w:tcMar>
                    <w:top w:w="40" w:type="dxa"/>
                    <w:left w:w="40" w:type="dxa"/>
                    <w:bottom w:w="40" w:type="dxa"/>
                    <w:right w:w="40" w:type="dxa"/>
                  </w:tcMar>
                  <w:vAlign w:val="center"/>
                </w:tcPr>
                <w:tbl>
                  <w:tblPr>
                    <w:tblStyle w:val="TableGrid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00"/>
                  </w:tblGrid>
                  <w:tr w:rsidR="00442474" w:rsidRPr="00442474" w14:paraId="54E4D453" w14:textId="77777777" w:rsidTr="00904D91">
                    <w:trPr>
                      <w:jc w:val="center"/>
                    </w:trPr>
                    <w:tc>
                      <w:tcPr>
                        <w:tcW w:w="300" w:type="dxa"/>
                        <w:tcMar>
                          <w:top w:w="40" w:type="dxa"/>
                          <w:left w:w="40" w:type="dxa"/>
                          <w:bottom w:w="40" w:type="dxa"/>
                          <w:right w:w="40" w:type="dxa"/>
                        </w:tcMar>
                        <w:vAlign w:val="center"/>
                      </w:tcPr>
                      <w:p w14:paraId="20115B35" w14:textId="77777777" w:rsidR="00442474" w:rsidRPr="00442474" w:rsidRDefault="00442474" w:rsidP="00442474">
                        <w:pPr>
                          <w:spacing w:before="0" w:after="0"/>
                          <w:rPr>
                            <w:rFonts w:ascii="Times New Roman" w:hAnsi="Times New Roman"/>
                            <w:sz w:val="16"/>
                            <w:szCs w:val="16"/>
                            <w:lang w:eastAsia="uk-UA"/>
                          </w:rPr>
                        </w:pPr>
                        <w:r w:rsidRPr="00442474">
                          <w:rPr>
                            <w:rFonts w:ascii="Wingdings" w:eastAsia="Wingdings" w:hAnsi="Wingdings" w:cs="Wingdings"/>
                            <w:sz w:val="16"/>
                            <w:szCs w:val="16"/>
                            <w:lang w:eastAsia="uk-UA"/>
                          </w:rPr>
                          <w:t>¡</w:t>
                        </w:r>
                      </w:p>
                    </w:tc>
                  </w:tr>
                </w:tbl>
                <w:p w14:paraId="69B24659" w14:textId="77777777" w:rsidR="00442474" w:rsidRPr="00442474" w:rsidRDefault="00442474" w:rsidP="00442474">
                  <w:pPr>
                    <w:spacing w:before="0" w:after="0"/>
                    <w:rPr>
                      <w:rFonts w:ascii="Times New Roman" w:hAnsi="Times New Roman"/>
                      <w:sz w:val="16"/>
                      <w:szCs w:val="16"/>
                      <w:lang w:eastAsia="uk-UA"/>
                    </w:rPr>
                  </w:pPr>
                </w:p>
              </w:tc>
              <w:tc>
                <w:tcPr>
                  <w:tcW w:w="1201" w:type="dxa"/>
                  <w:tcBorders>
                    <w:bottom w:val="single" w:sz="4" w:space="0" w:color="CCCCCC"/>
                  </w:tcBorders>
                  <w:tcMar>
                    <w:top w:w="40" w:type="dxa"/>
                    <w:left w:w="40" w:type="dxa"/>
                    <w:bottom w:w="40" w:type="dxa"/>
                    <w:right w:w="40" w:type="dxa"/>
                  </w:tcMar>
                  <w:vAlign w:val="center"/>
                </w:tcPr>
                <w:tbl>
                  <w:tblPr>
                    <w:tblStyle w:val="TableGrid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00"/>
                  </w:tblGrid>
                  <w:tr w:rsidR="00442474" w:rsidRPr="00442474" w14:paraId="2CDC1E75" w14:textId="77777777" w:rsidTr="00904D91">
                    <w:trPr>
                      <w:jc w:val="center"/>
                    </w:trPr>
                    <w:tc>
                      <w:tcPr>
                        <w:tcW w:w="300" w:type="dxa"/>
                        <w:tcMar>
                          <w:top w:w="40" w:type="dxa"/>
                          <w:left w:w="40" w:type="dxa"/>
                          <w:bottom w:w="40" w:type="dxa"/>
                          <w:right w:w="40" w:type="dxa"/>
                        </w:tcMar>
                        <w:vAlign w:val="center"/>
                      </w:tcPr>
                      <w:p w14:paraId="7741A822" w14:textId="77777777" w:rsidR="00442474" w:rsidRPr="00442474" w:rsidRDefault="00442474" w:rsidP="00442474">
                        <w:pPr>
                          <w:spacing w:before="0" w:after="0"/>
                          <w:rPr>
                            <w:rFonts w:ascii="Times New Roman" w:hAnsi="Times New Roman"/>
                            <w:sz w:val="16"/>
                            <w:szCs w:val="16"/>
                            <w:lang w:eastAsia="uk-UA"/>
                          </w:rPr>
                        </w:pPr>
                        <w:r w:rsidRPr="00442474">
                          <w:rPr>
                            <w:rFonts w:ascii="Wingdings" w:eastAsia="Wingdings" w:hAnsi="Wingdings" w:cs="Wingdings"/>
                            <w:sz w:val="16"/>
                            <w:szCs w:val="16"/>
                            <w:lang w:eastAsia="uk-UA"/>
                          </w:rPr>
                          <w:t>¡</w:t>
                        </w:r>
                      </w:p>
                    </w:tc>
                  </w:tr>
                </w:tbl>
                <w:p w14:paraId="13893CF5" w14:textId="77777777" w:rsidR="00442474" w:rsidRPr="00442474" w:rsidRDefault="00442474" w:rsidP="00442474">
                  <w:pPr>
                    <w:spacing w:before="0" w:after="0"/>
                    <w:rPr>
                      <w:rFonts w:ascii="Times New Roman" w:hAnsi="Times New Roman"/>
                      <w:sz w:val="16"/>
                      <w:szCs w:val="16"/>
                      <w:lang w:eastAsia="uk-UA"/>
                    </w:rPr>
                  </w:pPr>
                </w:p>
              </w:tc>
              <w:tc>
                <w:tcPr>
                  <w:tcW w:w="1201" w:type="dxa"/>
                  <w:tcBorders>
                    <w:bottom w:val="single" w:sz="4" w:space="0" w:color="CCCCCC"/>
                  </w:tcBorders>
                  <w:tcMar>
                    <w:top w:w="40" w:type="dxa"/>
                    <w:left w:w="40" w:type="dxa"/>
                    <w:bottom w:w="40" w:type="dxa"/>
                    <w:right w:w="40" w:type="dxa"/>
                  </w:tcMar>
                  <w:vAlign w:val="center"/>
                </w:tcPr>
                <w:tbl>
                  <w:tblPr>
                    <w:tblStyle w:val="TableGrid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00"/>
                  </w:tblGrid>
                  <w:tr w:rsidR="00442474" w:rsidRPr="00442474" w14:paraId="3EE07296" w14:textId="77777777" w:rsidTr="00904D91">
                    <w:trPr>
                      <w:jc w:val="center"/>
                    </w:trPr>
                    <w:tc>
                      <w:tcPr>
                        <w:tcW w:w="300" w:type="dxa"/>
                        <w:tcMar>
                          <w:top w:w="40" w:type="dxa"/>
                          <w:left w:w="40" w:type="dxa"/>
                          <w:bottom w:w="40" w:type="dxa"/>
                          <w:right w:w="40" w:type="dxa"/>
                        </w:tcMar>
                        <w:vAlign w:val="center"/>
                      </w:tcPr>
                      <w:p w14:paraId="12F43D4D" w14:textId="77777777" w:rsidR="00442474" w:rsidRPr="00442474" w:rsidRDefault="00442474" w:rsidP="00442474">
                        <w:pPr>
                          <w:spacing w:before="0" w:after="0"/>
                          <w:rPr>
                            <w:rFonts w:ascii="Times New Roman" w:hAnsi="Times New Roman"/>
                            <w:sz w:val="16"/>
                            <w:szCs w:val="16"/>
                            <w:lang w:eastAsia="uk-UA"/>
                          </w:rPr>
                        </w:pPr>
                        <w:r w:rsidRPr="00442474">
                          <w:rPr>
                            <w:rFonts w:ascii="Wingdings" w:eastAsia="Wingdings" w:hAnsi="Wingdings" w:cs="Wingdings"/>
                            <w:sz w:val="16"/>
                            <w:szCs w:val="16"/>
                            <w:lang w:eastAsia="uk-UA"/>
                          </w:rPr>
                          <w:t>¡</w:t>
                        </w:r>
                      </w:p>
                    </w:tc>
                  </w:tr>
                </w:tbl>
                <w:p w14:paraId="4398C680" w14:textId="77777777" w:rsidR="00442474" w:rsidRPr="00442474" w:rsidRDefault="00442474" w:rsidP="00442474">
                  <w:pPr>
                    <w:spacing w:before="0" w:after="0"/>
                    <w:rPr>
                      <w:rFonts w:ascii="Times New Roman" w:hAnsi="Times New Roman"/>
                      <w:sz w:val="16"/>
                      <w:szCs w:val="16"/>
                      <w:lang w:eastAsia="uk-UA"/>
                    </w:rPr>
                  </w:pPr>
                </w:p>
              </w:tc>
              <w:tc>
                <w:tcPr>
                  <w:tcW w:w="1201" w:type="dxa"/>
                  <w:tcBorders>
                    <w:bottom w:val="single" w:sz="4" w:space="0" w:color="CCCCCC"/>
                  </w:tcBorders>
                  <w:tcMar>
                    <w:top w:w="40" w:type="dxa"/>
                    <w:left w:w="40" w:type="dxa"/>
                    <w:bottom w:w="40" w:type="dxa"/>
                    <w:right w:w="40" w:type="dxa"/>
                  </w:tcMar>
                  <w:vAlign w:val="center"/>
                </w:tcPr>
                <w:tbl>
                  <w:tblPr>
                    <w:tblStyle w:val="TableGrid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00"/>
                  </w:tblGrid>
                  <w:tr w:rsidR="00442474" w:rsidRPr="00442474" w14:paraId="4BACD4B2" w14:textId="77777777" w:rsidTr="00904D91">
                    <w:trPr>
                      <w:jc w:val="center"/>
                    </w:trPr>
                    <w:tc>
                      <w:tcPr>
                        <w:tcW w:w="300" w:type="dxa"/>
                        <w:tcMar>
                          <w:top w:w="40" w:type="dxa"/>
                          <w:left w:w="40" w:type="dxa"/>
                          <w:bottom w:w="40" w:type="dxa"/>
                          <w:right w:w="40" w:type="dxa"/>
                        </w:tcMar>
                        <w:vAlign w:val="center"/>
                      </w:tcPr>
                      <w:p w14:paraId="5703E674" w14:textId="77777777" w:rsidR="00442474" w:rsidRPr="00442474" w:rsidRDefault="00442474" w:rsidP="00442474">
                        <w:pPr>
                          <w:spacing w:before="0" w:after="0"/>
                          <w:rPr>
                            <w:rFonts w:ascii="Times New Roman" w:hAnsi="Times New Roman"/>
                            <w:sz w:val="16"/>
                            <w:szCs w:val="16"/>
                            <w:lang w:eastAsia="uk-UA"/>
                          </w:rPr>
                        </w:pPr>
                        <w:r w:rsidRPr="00442474">
                          <w:rPr>
                            <w:rFonts w:ascii="Wingdings" w:eastAsia="Wingdings" w:hAnsi="Wingdings" w:cs="Wingdings"/>
                            <w:sz w:val="16"/>
                            <w:szCs w:val="16"/>
                            <w:lang w:eastAsia="uk-UA"/>
                          </w:rPr>
                          <w:t>¡</w:t>
                        </w:r>
                      </w:p>
                    </w:tc>
                  </w:tr>
                </w:tbl>
                <w:p w14:paraId="4068815D" w14:textId="77777777" w:rsidR="00442474" w:rsidRPr="00442474" w:rsidRDefault="00442474" w:rsidP="00442474">
                  <w:pPr>
                    <w:spacing w:before="0" w:after="0"/>
                    <w:rPr>
                      <w:rFonts w:ascii="Times New Roman" w:hAnsi="Times New Roman"/>
                      <w:sz w:val="16"/>
                      <w:szCs w:val="16"/>
                      <w:lang w:eastAsia="uk-UA"/>
                    </w:rPr>
                  </w:pPr>
                </w:p>
              </w:tc>
              <w:tc>
                <w:tcPr>
                  <w:tcW w:w="1201" w:type="dxa"/>
                  <w:tcBorders>
                    <w:bottom w:val="single" w:sz="4" w:space="0" w:color="CCCCCC"/>
                  </w:tcBorders>
                  <w:tcMar>
                    <w:top w:w="40" w:type="dxa"/>
                    <w:left w:w="40" w:type="dxa"/>
                    <w:bottom w:w="40" w:type="dxa"/>
                    <w:right w:w="40" w:type="dxa"/>
                  </w:tcMar>
                  <w:vAlign w:val="center"/>
                </w:tcPr>
                <w:tbl>
                  <w:tblPr>
                    <w:tblStyle w:val="TableGrid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00"/>
                  </w:tblGrid>
                  <w:tr w:rsidR="00442474" w:rsidRPr="00442474" w14:paraId="63DB127F" w14:textId="77777777" w:rsidTr="00904D91">
                    <w:trPr>
                      <w:jc w:val="center"/>
                    </w:trPr>
                    <w:tc>
                      <w:tcPr>
                        <w:tcW w:w="300" w:type="dxa"/>
                        <w:tcMar>
                          <w:top w:w="40" w:type="dxa"/>
                          <w:left w:w="40" w:type="dxa"/>
                          <w:bottom w:w="40" w:type="dxa"/>
                          <w:right w:w="40" w:type="dxa"/>
                        </w:tcMar>
                        <w:vAlign w:val="center"/>
                      </w:tcPr>
                      <w:p w14:paraId="04379851" w14:textId="77777777" w:rsidR="00442474" w:rsidRPr="00442474" w:rsidRDefault="00442474" w:rsidP="00442474">
                        <w:pPr>
                          <w:spacing w:before="0" w:after="0"/>
                          <w:rPr>
                            <w:rFonts w:ascii="Times New Roman" w:hAnsi="Times New Roman"/>
                            <w:sz w:val="16"/>
                            <w:szCs w:val="16"/>
                            <w:lang w:eastAsia="uk-UA"/>
                          </w:rPr>
                        </w:pPr>
                        <w:r w:rsidRPr="00442474">
                          <w:rPr>
                            <w:rFonts w:ascii="Wingdings" w:eastAsia="Wingdings" w:hAnsi="Wingdings" w:cs="Wingdings"/>
                            <w:sz w:val="16"/>
                            <w:szCs w:val="16"/>
                            <w:lang w:eastAsia="uk-UA"/>
                          </w:rPr>
                          <w:t>¡</w:t>
                        </w:r>
                      </w:p>
                    </w:tc>
                  </w:tr>
                </w:tbl>
                <w:p w14:paraId="66617F61" w14:textId="77777777" w:rsidR="00442474" w:rsidRPr="00442474" w:rsidRDefault="00442474" w:rsidP="00442474">
                  <w:pPr>
                    <w:spacing w:before="0" w:after="0"/>
                    <w:rPr>
                      <w:rFonts w:ascii="Times New Roman" w:hAnsi="Times New Roman"/>
                      <w:sz w:val="16"/>
                      <w:szCs w:val="16"/>
                      <w:lang w:eastAsia="uk-UA"/>
                    </w:rPr>
                  </w:pPr>
                </w:p>
              </w:tc>
              <w:tc>
                <w:tcPr>
                  <w:tcW w:w="1201" w:type="dxa"/>
                  <w:tcBorders>
                    <w:bottom w:val="single" w:sz="4" w:space="0" w:color="CCCCCC"/>
                  </w:tcBorders>
                  <w:tcMar>
                    <w:top w:w="40" w:type="dxa"/>
                    <w:left w:w="40" w:type="dxa"/>
                    <w:bottom w:w="40" w:type="dxa"/>
                    <w:right w:w="40" w:type="dxa"/>
                  </w:tcMar>
                  <w:vAlign w:val="center"/>
                </w:tcPr>
                <w:tbl>
                  <w:tblPr>
                    <w:tblStyle w:val="TableGrid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00"/>
                  </w:tblGrid>
                  <w:tr w:rsidR="00442474" w:rsidRPr="00442474" w14:paraId="27CD07D9" w14:textId="77777777" w:rsidTr="00904D91">
                    <w:trPr>
                      <w:jc w:val="center"/>
                    </w:trPr>
                    <w:tc>
                      <w:tcPr>
                        <w:tcW w:w="300" w:type="dxa"/>
                        <w:tcMar>
                          <w:top w:w="40" w:type="dxa"/>
                          <w:left w:w="40" w:type="dxa"/>
                          <w:bottom w:w="40" w:type="dxa"/>
                          <w:right w:w="40" w:type="dxa"/>
                        </w:tcMar>
                        <w:vAlign w:val="center"/>
                      </w:tcPr>
                      <w:p w14:paraId="4560A5FF" w14:textId="77777777" w:rsidR="00442474" w:rsidRPr="00442474" w:rsidRDefault="00442474" w:rsidP="00442474">
                        <w:pPr>
                          <w:spacing w:before="0" w:after="0"/>
                          <w:rPr>
                            <w:rFonts w:ascii="Times New Roman" w:hAnsi="Times New Roman"/>
                            <w:sz w:val="16"/>
                            <w:szCs w:val="16"/>
                            <w:lang w:eastAsia="uk-UA"/>
                          </w:rPr>
                        </w:pPr>
                        <w:r w:rsidRPr="00442474">
                          <w:rPr>
                            <w:rFonts w:ascii="Wingdings" w:eastAsia="Wingdings" w:hAnsi="Wingdings" w:cs="Wingdings"/>
                            <w:sz w:val="16"/>
                            <w:szCs w:val="16"/>
                            <w:lang w:eastAsia="uk-UA"/>
                          </w:rPr>
                          <w:t>¡</w:t>
                        </w:r>
                      </w:p>
                    </w:tc>
                  </w:tr>
                </w:tbl>
                <w:p w14:paraId="7FB2CBFF" w14:textId="77777777" w:rsidR="00442474" w:rsidRPr="00442474" w:rsidRDefault="00442474" w:rsidP="00442474">
                  <w:pPr>
                    <w:spacing w:before="0" w:after="0"/>
                    <w:rPr>
                      <w:rFonts w:ascii="Times New Roman" w:hAnsi="Times New Roman"/>
                      <w:sz w:val="16"/>
                      <w:szCs w:val="16"/>
                      <w:lang w:eastAsia="uk-UA"/>
                    </w:rPr>
                  </w:pPr>
                </w:p>
              </w:tc>
              <w:tc>
                <w:tcPr>
                  <w:tcW w:w="1201" w:type="dxa"/>
                  <w:tcBorders>
                    <w:bottom w:val="single" w:sz="4" w:space="0" w:color="CCCCCC"/>
                  </w:tcBorders>
                  <w:tcMar>
                    <w:top w:w="40" w:type="dxa"/>
                    <w:left w:w="40" w:type="dxa"/>
                    <w:bottom w:w="40" w:type="dxa"/>
                    <w:right w:w="40" w:type="dxa"/>
                  </w:tcMar>
                  <w:vAlign w:val="center"/>
                </w:tcPr>
                <w:tbl>
                  <w:tblPr>
                    <w:tblStyle w:val="TableGrid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00"/>
                  </w:tblGrid>
                  <w:tr w:rsidR="00442474" w:rsidRPr="00442474" w14:paraId="4E3A345E" w14:textId="77777777" w:rsidTr="00904D91">
                    <w:trPr>
                      <w:jc w:val="center"/>
                    </w:trPr>
                    <w:tc>
                      <w:tcPr>
                        <w:tcW w:w="300" w:type="dxa"/>
                        <w:tcMar>
                          <w:top w:w="40" w:type="dxa"/>
                          <w:left w:w="40" w:type="dxa"/>
                          <w:bottom w:w="40" w:type="dxa"/>
                          <w:right w:w="40" w:type="dxa"/>
                        </w:tcMar>
                        <w:vAlign w:val="center"/>
                      </w:tcPr>
                      <w:p w14:paraId="0948F05F" w14:textId="77777777" w:rsidR="00442474" w:rsidRPr="00442474" w:rsidRDefault="00442474" w:rsidP="00442474">
                        <w:pPr>
                          <w:spacing w:before="0" w:after="0"/>
                          <w:rPr>
                            <w:rFonts w:ascii="Times New Roman" w:hAnsi="Times New Roman"/>
                            <w:sz w:val="16"/>
                            <w:szCs w:val="16"/>
                            <w:lang w:eastAsia="uk-UA"/>
                          </w:rPr>
                        </w:pPr>
                        <w:r w:rsidRPr="00442474">
                          <w:rPr>
                            <w:rFonts w:ascii="Wingdings" w:eastAsia="Wingdings" w:hAnsi="Wingdings" w:cs="Wingdings"/>
                            <w:sz w:val="16"/>
                            <w:szCs w:val="16"/>
                            <w:lang w:eastAsia="uk-UA"/>
                          </w:rPr>
                          <w:t>¡</w:t>
                        </w:r>
                      </w:p>
                    </w:tc>
                  </w:tr>
                </w:tbl>
                <w:p w14:paraId="29F7DB68" w14:textId="77777777" w:rsidR="00442474" w:rsidRPr="00442474" w:rsidRDefault="00442474" w:rsidP="00442474">
                  <w:pPr>
                    <w:spacing w:before="0" w:after="0"/>
                    <w:rPr>
                      <w:rFonts w:ascii="Times New Roman" w:hAnsi="Times New Roman"/>
                      <w:sz w:val="16"/>
                      <w:szCs w:val="16"/>
                      <w:lang w:eastAsia="uk-UA"/>
                    </w:rPr>
                  </w:pPr>
                </w:p>
              </w:tc>
              <w:tc>
                <w:tcPr>
                  <w:tcW w:w="440" w:type="dxa"/>
                  <w:tcBorders>
                    <w:bottom w:val="single" w:sz="4" w:space="0" w:color="CCCCCC"/>
                  </w:tcBorders>
                  <w:tcMar>
                    <w:top w:w="40" w:type="dxa"/>
                    <w:left w:w="40" w:type="dxa"/>
                    <w:bottom w:w="40" w:type="dxa"/>
                    <w:right w:w="40" w:type="dxa"/>
                  </w:tcMar>
                  <w:vAlign w:val="center"/>
                </w:tcPr>
                <w:p w14:paraId="24A8F5C8"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sz w:val="16"/>
                      <w:szCs w:val="16"/>
                      <w:lang w:eastAsia="uk-UA"/>
                    </w:rPr>
                    <w:t>3</w:t>
                  </w:r>
                </w:p>
              </w:tc>
            </w:tr>
            <w:tr w:rsidR="00442474" w:rsidRPr="00442474" w14:paraId="29724494" w14:textId="77777777" w:rsidTr="00904D91">
              <w:tc>
                <w:tcPr>
                  <w:tcW w:w="1661" w:type="dxa"/>
                  <w:tcMar>
                    <w:top w:w="40" w:type="dxa"/>
                    <w:left w:w="40" w:type="dxa"/>
                    <w:bottom w:w="40" w:type="dxa"/>
                    <w:right w:w="40" w:type="dxa"/>
                  </w:tcMar>
                  <w:vAlign w:val="center"/>
                </w:tcPr>
                <w:p w14:paraId="21AC0B9E"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sz w:val="16"/>
                      <w:szCs w:val="16"/>
                      <w:lang w:eastAsia="uk-UA"/>
                    </w:rPr>
                    <w:t>Reducing My Driving</w:t>
                  </w:r>
                </w:p>
              </w:tc>
              <w:tc>
                <w:tcPr>
                  <w:tcW w:w="1201" w:type="dxa"/>
                  <w:tcMar>
                    <w:top w:w="40" w:type="dxa"/>
                    <w:left w:w="40" w:type="dxa"/>
                    <w:bottom w:w="40" w:type="dxa"/>
                    <w:right w:w="40" w:type="dxa"/>
                  </w:tcMar>
                  <w:vAlign w:val="center"/>
                </w:tcPr>
                <w:tbl>
                  <w:tblPr>
                    <w:tblStyle w:val="TableGrid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00"/>
                  </w:tblGrid>
                  <w:tr w:rsidR="00442474" w:rsidRPr="00442474" w14:paraId="09FAED78" w14:textId="77777777" w:rsidTr="00904D91">
                    <w:trPr>
                      <w:jc w:val="center"/>
                    </w:trPr>
                    <w:tc>
                      <w:tcPr>
                        <w:tcW w:w="300" w:type="dxa"/>
                        <w:tcMar>
                          <w:top w:w="40" w:type="dxa"/>
                          <w:left w:w="40" w:type="dxa"/>
                          <w:bottom w:w="40" w:type="dxa"/>
                          <w:right w:w="40" w:type="dxa"/>
                        </w:tcMar>
                        <w:vAlign w:val="center"/>
                      </w:tcPr>
                      <w:p w14:paraId="604674C7" w14:textId="77777777" w:rsidR="00442474" w:rsidRPr="00442474" w:rsidRDefault="00442474" w:rsidP="00442474">
                        <w:pPr>
                          <w:spacing w:before="0" w:after="0"/>
                          <w:rPr>
                            <w:rFonts w:ascii="Times New Roman" w:hAnsi="Times New Roman"/>
                            <w:sz w:val="16"/>
                            <w:szCs w:val="16"/>
                            <w:lang w:eastAsia="uk-UA"/>
                          </w:rPr>
                        </w:pPr>
                        <w:r w:rsidRPr="00442474">
                          <w:rPr>
                            <w:rFonts w:ascii="Wingdings" w:eastAsia="Wingdings" w:hAnsi="Wingdings" w:cs="Wingdings"/>
                            <w:sz w:val="16"/>
                            <w:szCs w:val="16"/>
                            <w:lang w:eastAsia="uk-UA"/>
                          </w:rPr>
                          <w:t>¡</w:t>
                        </w:r>
                      </w:p>
                    </w:tc>
                  </w:tr>
                </w:tbl>
                <w:p w14:paraId="7A74D76D" w14:textId="77777777" w:rsidR="00442474" w:rsidRPr="00442474" w:rsidRDefault="00442474" w:rsidP="00442474">
                  <w:pPr>
                    <w:spacing w:before="0" w:after="0"/>
                    <w:rPr>
                      <w:rFonts w:ascii="Times New Roman" w:hAnsi="Times New Roman"/>
                      <w:sz w:val="16"/>
                      <w:szCs w:val="16"/>
                      <w:lang w:eastAsia="uk-UA"/>
                    </w:rPr>
                  </w:pPr>
                </w:p>
              </w:tc>
              <w:tc>
                <w:tcPr>
                  <w:tcW w:w="1201" w:type="dxa"/>
                  <w:tcMar>
                    <w:top w:w="40" w:type="dxa"/>
                    <w:left w:w="40" w:type="dxa"/>
                    <w:bottom w:w="40" w:type="dxa"/>
                    <w:right w:w="40" w:type="dxa"/>
                  </w:tcMar>
                  <w:vAlign w:val="center"/>
                </w:tcPr>
                <w:tbl>
                  <w:tblPr>
                    <w:tblStyle w:val="TableGrid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00"/>
                  </w:tblGrid>
                  <w:tr w:rsidR="00442474" w:rsidRPr="00442474" w14:paraId="210BB8AB" w14:textId="77777777" w:rsidTr="00904D91">
                    <w:trPr>
                      <w:jc w:val="center"/>
                    </w:trPr>
                    <w:tc>
                      <w:tcPr>
                        <w:tcW w:w="300" w:type="dxa"/>
                        <w:tcMar>
                          <w:top w:w="40" w:type="dxa"/>
                          <w:left w:w="40" w:type="dxa"/>
                          <w:bottom w:w="40" w:type="dxa"/>
                          <w:right w:w="40" w:type="dxa"/>
                        </w:tcMar>
                        <w:vAlign w:val="center"/>
                      </w:tcPr>
                      <w:p w14:paraId="6F7971B2" w14:textId="77777777" w:rsidR="00442474" w:rsidRPr="00442474" w:rsidRDefault="00442474" w:rsidP="00442474">
                        <w:pPr>
                          <w:spacing w:before="0" w:after="0"/>
                          <w:rPr>
                            <w:rFonts w:ascii="Times New Roman" w:hAnsi="Times New Roman"/>
                            <w:sz w:val="16"/>
                            <w:szCs w:val="16"/>
                            <w:lang w:eastAsia="uk-UA"/>
                          </w:rPr>
                        </w:pPr>
                        <w:r w:rsidRPr="00442474">
                          <w:rPr>
                            <w:rFonts w:ascii="Wingdings" w:eastAsia="Wingdings" w:hAnsi="Wingdings" w:cs="Wingdings"/>
                            <w:sz w:val="16"/>
                            <w:szCs w:val="16"/>
                            <w:lang w:eastAsia="uk-UA"/>
                          </w:rPr>
                          <w:t>¡</w:t>
                        </w:r>
                      </w:p>
                    </w:tc>
                  </w:tr>
                </w:tbl>
                <w:p w14:paraId="59B84D77" w14:textId="77777777" w:rsidR="00442474" w:rsidRPr="00442474" w:rsidRDefault="00442474" w:rsidP="00442474">
                  <w:pPr>
                    <w:spacing w:before="0" w:after="0"/>
                    <w:rPr>
                      <w:rFonts w:ascii="Times New Roman" w:hAnsi="Times New Roman"/>
                      <w:sz w:val="16"/>
                      <w:szCs w:val="16"/>
                      <w:lang w:eastAsia="uk-UA"/>
                    </w:rPr>
                  </w:pPr>
                </w:p>
              </w:tc>
              <w:tc>
                <w:tcPr>
                  <w:tcW w:w="1201" w:type="dxa"/>
                  <w:tcMar>
                    <w:top w:w="40" w:type="dxa"/>
                    <w:left w:w="40" w:type="dxa"/>
                    <w:bottom w:w="40" w:type="dxa"/>
                    <w:right w:w="40" w:type="dxa"/>
                  </w:tcMar>
                  <w:vAlign w:val="center"/>
                </w:tcPr>
                <w:tbl>
                  <w:tblPr>
                    <w:tblStyle w:val="TableGrid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00"/>
                  </w:tblGrid>
                  <w:tr w:rsidR="00442474" w:rsidRPr="00442474" w14:paraId="7818B394" w14:textId="77777777" w:rsidTr="00904D91">
                    <w:trPr>
                      <w:jc w:val="center"/>
                    </w:trPr>
                    <w:tc>
                      <w:tcPr>
                        <w:tcW w:w="300" w:type="dxa"/>
                        <w:tcMar>
                          <w:top w:w="40" w:type="dxa"/>
                          <w:left w:w="40" w:type="dxa"/>
                          <w:bottom w:w="40" w:type="dxa"/>
                          <w:right w:w="40" w:type="dxa"/>
                        </w:tcMar>
                        <w:vAlign w:val="center"/>
                      </w:tcPr>
                      <w:p w14:paraId="0E80A3CD" w14:textId="77777777" w:rsidR="00442474" w:rsidRPr="00442474" w:rsidRDefault="00442474" w:rsidP="00442474">
                        <w:pPr>
                          <w:spacing w:before="0" w:after="0"/>
                          <w:rPr>
                            <w:rFonts w:ascii="Times New Roman" w:hAnsi="Times New Roman"/>
                            <w:sz w:val="16"/>
                            <w:szCs w:val="16"/>
                            <w:lang w:eastAsia="uk-UA"/>
                          </w:rPr>
                        </w:pPr>
                        <w:r w:rsidRPr="00442474">
                          <w:rPr>
                            <w:rFonts w:ascii="Wingdings" w:eastAsia="Wingdings" w:hAnsi="Wingdings" w:cs="Wingdings"/>
                            <w:sz w:val="16"/>
                            <w:szCs w:val="16"/>
                            <w:lang w:eastAsia="uk-UA"/>
                          </w:rPr>
                          <w:t>¡</w:t>
                        </w:r>
                      </w:p>
                    </w:tc>
                  </w:tr>
                </w:tbl>
                <w:p w14:paraId="66AE393D" w14:textId="77777777" w:rsidR="00442474" w:rsidRPr="00442474" w:rsidRDefault="00442474" w:rsidP="00442474">
                  <w:pPr>
                    <w:spacing w:before="0" w:after="0"/>
                    <w:rPr>
                      <w:rFonts w:ascii="Times New Roman" w:hAnsi="Times New Roman"/>
                      <w:sz w:val="16"/>
                      <w:szCs w:val="16"/>
                      <w:lang w:eastAsia="uk-UA"/>
                    </w:rPr>
                  </w:pPr>
                </w:p>
              </w:tc>
              <w:tc>
                <w:tcPr>
                  <w:tcW w:w="1201" w:type="dxa"/>
                  <w:tcMar>
                    <w:top w:w="40" w:type="dxa"/>
                    <w:left w:w="40" w:type="dxa"/>
                    <w:bottom w:w="40" w:type="dxa"/>
                    <w:right w:w="40" w:type="dxa"/>
                  </w:tcMar>
                  <w:vAlign w:val="center"/>
                </w:tcPr>
                <w:tbl>
                  <w:tblPr>
                    <w:tblStyle w:val="TableGrid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00"/>
                  </w:tblGrid>
                  <w:tr w:rsidR="00442474" w:rsidRPr="00442474" w14:paraId="7C6CCF5B" w14:textId="77777777" w:rsidTr="00904D91">
                    <w:trPr>
                      <w:jc w:val="center"/>
                    </w:trPr>
                    <w:tc>
                      <w:tcPr>
                        <w:tcW w:w="300" w:type="dxa"/>
                        <w:tcMar>
                          <w:top w:w="40" w:type="dxa"/>
                          <w:left w:w="40" w:type="dxa"/>
                          <w:bottom w:w="40" w:type="dxa"/>
                          <w:right w:w="40" w:type="dxa"/>
                        </w:tcMar>
                        <w:vAlign w:val="center"/>
                      </w:tcPr>
                      <w:p w14:paraId="44D6B865" w14:textId="77777777" w:rsidR="00442474" w:rsidRPr="00442474" w:rsidRDefault="00442474" w:rsidP="00442474">
                        <w:pPr>
                          <w:spacing w:before="0" w:after="0"/>
                          <w:rPr>
                            <w:rFonts w:ascii="Times New Roman" w:hAnsi="Times New Roman"/>
                            <w:sz w:val="16"/>
                            <w:szCs w:val="16"/>
                            <w:lang w:eastAsia="uk-UA"/>
                          </w:rPr>
                        </w:pPr>
                        <w:r w:rsidRPr="00442474">
                          <w:rPr>
                            <w:rFonts w:ascii="Wingdings" w:eastAsia="Wingdings" w:hAnsi="Wingdings" w:cs="Wingdings"/>
                            <w:sz w:val="16"/>
                            <w:szCs w:val="16"/>
                            <w:lang w:eastAsia="uk-UA"/>
                          </w:rPr>
                          <w:t>¡</w:t>
                        </w:r>
                      </w:p>
                    </w:tc>
                  </w:tr>
                </w:tbl>
                <w:p w14:paraId="755BE000" w14:textId="77777777" w:rsidR="00442474" w:rsidRPr="00442474" w:rsidRDefault="00442474" w:rsidP="00442474">
                  <w:pPr>
                    <w:spacing w:before="0" w:after="0"/>
                    <w:rPr>
                      <w:rFonts w:ascii="Times New Roman" w:hAnsi="Times New Roman"/>
                      <w:sz w:val="16"/>
                      <w:szCs w:val="16"/>
                      <w:lang w:eastAsia="uk-UA"/>
                    </w:rPr>
                  </w:pPr>
                </w:p>
              </w:tc>
              <w:tc>
                <w:tcPr>
                  <w:tcW w:w="1201" w:type="dxa"/>
                  <w:tcMar>
                    <w:top w:w="40" w:type="dxa"/>
                    <w:left w:w="40" w:type="dxa"/>
                    <w:bottom w:w="40" w:type="dxa"/>
                    <w:right w:w="40" w:type="dxa"/>
                  </w:tcMar>
                  <w:vAlign w:val="center"/>
                </w:tcPr>
                <w:tbl>
                  <w:tblPr>
                    <w:tblStyle w:val="TableGrid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00"/>
                  </w:tblGrid>
                  <w:tr w:rsidR="00442474" w:rsidRPr="00442474" w14:paraId="72E0E435" w14:textId="77777777" w:rsidTr="00904D91">
                    <w:trPr>
                      <w:jc w:val="center"/>
                    </w:trPr>
                    <w:tc>
                      <w:tcPr>
                        <w:tcW w:w="300" w:type="dxa"/>
                        <w:tcMar>
                          <w:top w:w="40" w:type="dxa"/>
                          <w:left w:w="40" w:type="dxa"/>
                          <w:bottom w:w="40" w:type="dxa"/>
                          <w:right w:w="40" w:type="dxa"/>
                        </w:tcMar>
                        <w:vAlign w:val="center"/>
                      </w:tcPr>
                      <w:p w14:paraId="60AD4946" w14:textId="77777777" w:rsidR="00442474" w:rsidRPr="00442474" w:rsidRDefault="00442474" w:rsidP="00442474">
                        <w:pPr>
                          <w:spacing w:before="0" w:after="0"/>
                          <w:rPr>
                            <w:rFonts w:ascii="Times New Roman" w:hAnsi="Times New Roman"/>
                            <w:sz w:val="16"/>
                            <w:szCs w:val="16"/>
                            <w:lang w:eastAsia="uk-UA"/>
                          </w:rPr>
                        </w:pPr>
                        <w:r w:rsidRPr="00442474">
                          <w:rPr>
                            <w:rFonts w:ascii="Wingdings" w:eastAsia="Wingdings" w:hAnsi="Wingdings" w:cs="Wingdings"/>
                            <w:sz w:val="16"/>
                            <w:szCs w:val="16"/>
                            <w:lang w:eastAsia="uk-UA"/>
                          </w:rPr>
                          <w:t>¡</w:t>
                        </w:r>
                      </w:p>
                    </w:tc>
                  </w:tr>
                </w:tbl>
                <w:p w14:paraId="389FC708" w14:textId="77777777" w:rsidR="00442474" w:rsidRPr="00442474" w:rsidRDefault="00442474" w:rsidP="00442474">
                  <w:pPr>
                    <w:spacing w:before="0" w:after="0"/>
                    <w:rPr>
                      <w:rFonts w:ascii="Times New Roman" w:hAnsi="Times New Roman"/>
                      <w:sz w:val="16"/>
                      <w:szCs w:val="16"/>
                      <w:lang w:eastAsia="uk-UA"/>
                    </w:rPr>
                  </w:pPr>
                </w:p>
              </w:tc>
              <w:tc>
                <w:tcPr>
                  <w:tcW w:w="1201" w:type="dxa"/>
                  <w:tcMar>
                    <w:top w:w="40" w:type="dxa"/>
                    <w:left w:w="40" w:type="dxa"/>
                    <w:bottom w:w="40" w:type="dxa"/>
                    <w:right w:w="40" w:type="dxa"/>
                  </w:tcMar>
                  <w:vAlign w:val="center"/>
                </w:tcPr>
                <w:tbl>
                  <w:tblPr>
                    <w:tblStyle w:val="TableGrid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00"/>
                  </w:tblGrid>
                  <w:tr w:rsidR="00442474" w:rsidRPr="00442474" w14:paraId="671FA670" w14:textId="77777777" w:rsidTr="00904D91">
                    <w:trPr>
                      <w:jc w:val="center"/>
                    </w:trPr>
                    <w:tc>
                      <w:tcPr>
                        <w:tcW w:w="300" w:type="dxa"/>
                        <w:tcMar>
                          <w:top w:w="40" w:type="dxa"/>
                          <w:left w:w="40" w:type="dxa"/>
                          <w:bottom w:w="40" w:type="dxa"/>
                          <w:right w:w="40" w:type="dxa"/>
                        </w:tcMar>
                        <w:vAlign w:val="center"/>
                      </w:tcPr>
                      <w:p w14:paraId="64A34875" w14:textId="77777777" w:rsidR="00442474" w:rsidRPr="00442474" w:rsidRDefault="00442474" w:rsidP="00442474">
                        <w:pPr>
                          <w:spacing w:before="0" w:after="0"/>
                          <w:rPr>
                            <w:rFonts w:ascii="Times New Roman" w:hAnsi="Times New Roman"/>
                            <w:sz w:val="16"/>
                            <w:szCs w:val="16"/>
                            <w:lang w:eastAsia="uk-UA"/>
                          </w:rPr>
                        </w:pPr>
                        <w:r w:rsidRPr="00442474">
                          <w:rPr>
                            <w:rFonts w:ascii="Wingdings" w:eastAsia="Wingdings" w:hAnsi="Wingdings" w:cs="Wingdings"/>
                            <w:sz w:val="16"/>
                            <w:szCs w:val="16"/>
                            <w:lang w:eastAsia="uk-UA"/>
                          </w:rPr>
                          <w:t>¡</w:t>
                        </w:r>
                      </w:p>
                    </w:tc>
                  </w:tr>
                </w:tbl>
                <w:p w14:paraId="44411325" w14:textId="77777777" w:rsidR="00442474" w:rsidRPr="00442474" w:rsidRDefault="00442474" w:rsidP="00442474">
                  <w:pPr>
                    <w:spacing w:before="0" w:after="0"/>
                    <w:rPr>
                      <w:rFonts w:ascii="Times New Roman" w:hAnsi="Times New Roman"/>
                      <w:sz w:val="16"/>
                      <w:szCs w:val="16"/>
                      <w:lang w:eastAsia="uk-UA"/>
                    </w:rPr>
                  </w:pPr>
                </w:p>
              </w:tc>
              <w:tc>
                <w:tcPr>
                  <w:tcW w:w="1201" w:type="dxa"/>
                  <w:tcMar>
                    <w:top w:w="40" w:type="dxa"/>
                    <w:left w:w="40" w:type="dxa"/>
                    <w:bottom w:w="40" w:type="dxa"/>
                    <w:right w:w="40" w:type="dxa"/>
                  </w:tcMar>
                  <w:vAlign w:val="center"/>
                </w:tcPr>
                <w:tbl>
                  <w:tblPr>
                    <w:tblStyle w:val="TableGrid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00"/>
                  </w:tblGrid>
                  <w:tr w:rsidR="00442474" w:rsidRPr="00442474" w14:paraId="79312B5A" w14:textId="77777777" w:rsidTr="00904D91">
                    <w:trPr>
                      <w:jc w:val="center"/>
                    </w:trPr>
                    <w:tc>
                      <w:tcPr>
                        <w:tcW w:w="300" w:type="dxa"/>
                        <w:tcMar>
                          <w:top w:w="40" w:type="dxa"/>
                          <w:left w:w="40" w:type="dxa"/>
                          <w:bottom w:w="40" w:type="dxa"/>
                          <w:right w:w="40" w:type="dxa"/>
                        </w:tcMar>
                        <w:vAlign w:val="center"/>
                      </w:tcPr>
                      <w:p w14:paraId="0F8840F8" w14:textId="77777777" w:rsidR="00442474" w:rsidRPr="00442474" w:rsidRDefault="00442474" w:rsidP="00442474">
                        <w:pPr>
                          <w:spacing w:before="0" w:after="0"/>
                          <w:rPr>
                            <w:rFonts w:ascii="Times New Roman" w:hAnsi="Times New Roman"/>
                            <w:sz w:val="16"/>
                            <w:szCs w:val="16"/>
                            <w:lang w:eastAsia="uk-UA"/>
                          </w:rPr>
                        </w:pPr>
                        <w:r w:rsidRPr="00442474">
                          <w:rPr>
                            <w:rFonts w:ascii="Wingdings" w:eastAsia="Wingdings" w:hAnsi="Wingdings" w:cs="Wingdings"/>
                            <w:sz w:val="16"/>
                            <w:szCs w:val="16"/>
                            <w:lang w:eastAsia="uk-UA"/>
                          </w:rPr>
                          <w:t>¡</w:t>
                        </w:r>
                      </w:p>
                    </w:tc>
                  </w:tr>
                </w:tbl>
                <w:p w14:paraId="6E5923EA" w14:textId="77777777" w:rsidR="00442474" w:rsidRPr="00442474" w:rsidRDefault="00442474" w:rsidP="00442474">
                  <w:pPr>
                    <w:spacing w:before="0" w:after="0"/>
                    <w:rPr>
                      <w:rFonts w:ascii="Times New Roman" w:hAnsi="Times New Roman"/>
                      <w:sz w:val="16"/>
                      <w:szCs w:val="16"/>
                      <w:lang w:eastAsia="uk-UA"/>
                    </w:rPr>
                  </w:pPr>
                </w:p>
              </w:tc>
              <w:tc>
                <w:tcPr>
                  <w:tcW w:w="440" w:type="dxa"/>
                  <w:tcMar>
                    <w:top w:w="40" w:type="dxa"/>
                    <w:left w:w="40" w:type="dxa"/>
                    <w:bottom w:w="40" w:type="dxa"/>
                    <w:right w:w="40" w:type="dxa"/>
                  </w:tcMar>
                  <w:vAlign w:val="center"/>
                </w:tcPr>
                <w:p w14:paraId="6CC3AA89"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sz w:val="16"/>
                      <w:szCs w:val="16"/>
                      <w:lang w:eastAsia="uk-UA"/>
                    </w:rPr>
                    <w:t>4</w:t>
                  </w:r>
                </w:p>
              </w:tc>
            </w:tr>
          </w:tbl>
          <w:p w14:paraId="1FBDB084" w14:textId="77777777" w:rsidR="00442474" w:rsidRPr="00442474" w:rsidRDefault="00442474" w:rsidP="00442474">
            <w:pPr>
              <w:spacing w:before="0" w:after="0"/>
              <w:rPr>
                <w:rFonts w:ascii="Times New Roman" w:hAnsi="Times New Roman"/>
                <w:sz w:val="16"/>
                <w:szCs w:val="16"/>
                <w:lang w:eastAsia="uk-UA"/>
              </w:rPr>
            </w:pPr>
          </w:p>
        </w:tc>
      </w:tr>
    </w:tbl>
    <w:p w14:paraId="143E10C2" w14:textId="77777777" w:rsidR="00442474" w:rsidRPr="00442474" w:rsidRDefault="00442474" w:rsidP="00442474">
      <w:pPr>
        <w:spacing w:before="0" w:after="0"/>
        <w:rPr>
          <w:rFonts w:ascii="Times New Roman" w:eastAsia="Times New Roman" w:hAnsi="Times New Roman" w:cs="Times New Roman"/>
          <w:sz w:val="16"/>
          <w:szCs w:val="16"/>
          <w:lang w:eastAsia="uk-UA"/>
        </w:rPr>
      </w:pPr>
    </w:p>
    <w:tbl>
      <w:tblPr>
        <w:tblStyle w:val="TableGrid1"/>
        <w:tblW w:w="0" w:type="auto"/>
        <w:tblBorders>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10506"/>
      </w:tblGrid>
      <w:tr w:rsidR="00442474" w:rsidRPr="00442474" w14:paraId="3CD56D80" w14:textId="77777777" w:rsidTr="00904D91">
        <w:trPr>
          <w:tblHeader/>
        </w:trPr>
        <w:tc>
          <w:tcPr>
            <w:tcW w:w="10506" w:type="dxa"/>
            <w:tcMar>
              <w:top w:w="0" w:type="dxa"/>
              <w:left w:w="0" w:type="dxa"/>
              <w:bottom w:w="0" w:type="dxa"/>
              <w:right w:w="0" w:type="dxa"/>
            </w:tcMar>
          </w:tcPr>
          <w:tbl>
            <w:tblPr>
              <w:tblStyle w:val="TableGrid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75"/>
              <w:gridCol w:w="8921"/>
            </w:tblGrid>
            <w:tr w:rsidR="00442474" w:rsidRPr="00442474" w14:paraId="1903C95A" w14:textId="77777777" w:rsidTr="00904D91">
              <w:tc>
                <w:tcPr>
                  <w:tcW w:w="1576" w:type="dxa"/>
                  <w:tcBorders>
                    <w:bottom w:val="single" w:sz="4" w:space="0" w:color="auto"/>
                    <w:right w:val="single" w:sz="4" w:space="0" w:color="auto"/>
                  </w:tcBorders>
                  <w:shd w:val="clear" w:color="auto" w:fill="62EFD3"/>
                  <w:tcMar>
                    <w:top w:w="60" w:type="dxa"/>
                    <w:left w:w="60" w:type="dxa"/>
                    <w:bottom w:w="60" w:type="dxa"/>
                    <w:right w:w="60" w:type="dxa"/>
                  </w:tcMar>
                </w:tcPr>
                <w:p w14:paraId="2C159F9F"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b/>
                      <w:sz w:val="16"/>
                      <w:szCs w:val="16"/>
                      <w:lang w:eastAsia="uk-UA"/>
                    </w:rPr>
                    <w:t>Affect</w:t>
                  </w:r>
                </w:p>
              </w:tc>
              <w:tc>
                <w:tcPr>
                  <w:tcW w:w="8930" w:type="dxa"/>
                  <w:tcBorders>
                    <w:bottom w:val="single" w:sz="4" w:space="0" w:color="auto"/>
                  </w:tcBorders>
                  <w:shd w:val="clear" w:color="auto" w:fill="62EFD3"/>
                  <w:tcMar>
                    <w:top w:w="0" w:type="dxa"/>
                    <w:left w:w="60" w:type="dxa"/>
                    <w:bottom w:w="0" w:type="dxa"/>
                    <w:right w:w="0" w:type="dxa"/>
                  </w:tcMar>
                </w:tcPr>
                <w:p w14:paraId="549952A1" w14:textId="77777777" w:rsidR="00442474" w:rsidRPr="00442474" w:rsidRDefault="00442474" w:rsidP="00442474">
                  <w:pPr>
                    <w:keepNext/>
                    <w:spacing w:before="0" w:after="0"/>
                    <w:outlineLvl w:val="0"/>
                    <w:rPr>
                      <w:rFonts w:ascii="Arial" w:hAnsi="Arial" w:cs="Arial"/>
                      <w:b/>
                      <w:bCs/>
                      <w:kern w:val="32"/>
                      <w:sz w:val="16"/>
                      <w:szCs w:val="16"/>
                      <w:lang w:eastAsia="uk-UA"/>
                    </w:rPr>
                  </w:pPr>
                  <w:r w:rsidRPr="00442474">
                    <w:rPr>
                      <w:rFonts w:ascii="Arial" w:eastAsia="Arial" w:hAnsi="Arial" w:cs="Arial"/>
                      <w:b/>
                      <w:bCs/>
                      <w:kern w:val="32"/>
                      <w:sz w:val="16"/>
                      <w:szCs w:val="16"/>
                      <w:lang w:eastAsia="uk-UA"/>
                    </w:rPr>
                    <w:t>In your view, will the following groups gain or lose from the introduction of road pricing as a replacement for tolls and fuel taxes?</w:t>
                  </w:r>
                </w:p>
              </w:tc>
            </w:tr>
          </w:tbl>
          <w:p w14:paraId="41503386" w14:textId="77777777" w:rsidR="00442474" w:rsidRPr="00442474" w:rsidRDefault="00442474" w:rsidP="00442474">
            <w:pPr>
              <w:spacing w:before="0" w:after="0"/>
              <w:rPr>
                <w:rFonts w:ascii="Times New Roman" w:hAnsi="Times New Roman"/>
                <w:sz w:val="16"/>
                <w:szCs w:val="16"/>
                <w:lang w:eastAsia="uk-UA"/>
              </w:rPr>
            </w:pPr>
          </w:p>
        </w:tc>
      </w:tr>
      <w:tr w:rsidR="00442474" w:rsidRPr="00442474" w14:paraId="05134422" w14:textId="77777777" w:rsidTr="00904D91">
        <w:tc>
          <w:tcPr>
            <w:tcW w:w="10506" w:type="dxa"/>
            <w:tcMar>
              <w:top w:w="0" w:type="dxa"/>
              <w:left w:w="0" w:type="dxa"/>
              <w:bottom w:w="0" w:type="dxa"/>
              <w:right w:w="0" w:type="dxa"/>
            </w:tcMar>
          </w:tcPr>
          <w:tbl>
            <w:tblPr>
              <w:tblStyle w:val="TableGrid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659"/>
              <w:gridCol w:w="1199"/>
              <w:gridCol w:w="1200"/>
              <w:gridCol w:w="1200"/>
              <w:gridCol w:w="1200"/>
              <w:gridCol w:w="1200"/>
              <w:gridCol w:w="1199"/>
              <w:gridCol w:w="1199"/>
              <w:gridCol w:w="440"/>
            </w:tblGrid>
            <w:tr w:rsidR="00442474" w:rsidRPr="00442474" w14:paraId="60FDC0FF" w14:textId="77777777" w:rsidTr="00904D91">
              <w:tc>
                <w:tcPr>
                  <w:tcW w:w="10506" w:type="dxa"/>
                  <w:gridSpan w:val="9"/>
                </w:tcPr>
                <w:p w14:paraId="62D6AED3" w14:textId="77777777" w:rsidR="00442474" w:rsidRPr="00442474" w:rsidRDefault="00442474" w:rsidP="00442474">
                  <w:pPr>
                    <w:spacing w:before="0" w:after="0"/>
                    <w:rPr>
                      <w:rFonts w:ascii="Times New Roman" w:hAnsi="Times New Roman"/>
                      <w:sz w:val="16"/>
                      <w:szCs w:val="16"/>
                      <w:lang w:eastAsia="uk-UA"/>
                    </w:rPr>
                  </w:pPr>
                  <w:r w:rsidRPr="00442474">
                    <w:rPr>
                      <w:rFonts w:ascii="Wingdings" w:eastAsia="Wingdings" w:hAnsi="Wingdings" w:cs="Wingdings"/>
                      <w:sz w:val="16"/>
                      <w:szCs w:val="16"/>
                      <w:lang w:eastAsia="uk-UA"/>
                    </w:rPr>
                    <w:t>w</w:t>
                  </w:r>
                  <w:r w:rsidRPr="00442474">
                    <w:rPr>
                      <w:rFonts w:ascii="Arial" w:eastAsia="Arial" w:hAnsi="Arial" w:cs="Arial"/>
                      <w:b/>
                      <w:sz w:val="16"/>
                      <w:szCs w:val="16"/>
                      <w:lang w:eastAsia="uk-UA"/>
                    </w:rPr>
                    <w:t xml:space="preserve"> Answer control: </w:t>
                  </w:r>
                  <w:r w:rsidRPr="00442474">
                    <w:rPr>
                      <w:rFonts w:ascii="Arial" w:eastAsia="Arial" w:hAnsi="Arial" w:cs="Arial"/>
                      <w:sz w:val="16"/>
                      <w:szCs w:val="16"/>
                      <w:lang w:eastAsia="uk-UA"/>
                    </w:rPr>
                    <w:t>*</w:t>
                  </w:r>
                </w:p>
              </w:tc>
            </w:tr>
            <w:tr w:rsidR="00442474" w:rsidRPr="00442474" w14:paraId="0A8EC675" w14:textId="77777777" w:rsidTr="00904D91">
              <w:tc>
                <w:tcPr>
                  <w:tcW w:w="1661" w:type="dxa"/>
                </w:tcPr>
                <w:p w14:paraId="01E1E982" w14:textId="77777777" w:rsidR="00442474" w:rsidRPr="00442474" w:rsidRDefault="00442474" w:rsidP="00442474">
                  <w:pPr>
                    <w:spacing w:before="0" w:after="0"/>
                    <w:rPr>
                      <w:rFonts w:ascii="Times New Roman" w:hAnsi="Times New Roman"/>
                      <w:sz w:val="16"/>
                      <w:szCs w:val="16"/>
                      <w:lang w:eastAsia="uk-UA"/>
                    </w:rPr>
                  </w:pPr>
                </w:p>
              </w:tc>
              <w:tc>
                <w:tcPr>
                  <w:tcW w:w="1201" w:type="dxa"/>
                  <w:tcMar>
                    <w:top w:w="40" w:type="dxa"/>
                    <w:left w:w="40" w:type="dxa"/>
                    <w:bottom w:w="40" w:type="dxa"/>
                    <w:right w:w="40" w:type="dxa"/>
                  </w:tcMar>
                  <w:vAlign w:val="center"/>
                </w:tcPr>
                <w:p w14:paraId="52C7BECC" w14:textId="77777777" w:rsidR="00442474" w:rsidRPr="00442474" w:rsidRDefault="00442474" w:rsidP="00442474">
                  <w:pPr>
                    <w:spacing w:before="0" w:after="0"/>
                    <w:jc w:val="center"/>
                    <w:rPr>
                      <w:rFonts w:ascii="Times New Roman" w:hAnsi="Times New Roman"/>
                      <w:sz w:val="16"/>
                      <w:szCs w:val="16"/>
                      <w:lang w:eastAsia="uk-UA"/>
                    </w:rPr>
                  </w:pPr>
                  <w:r w:rsidRPr="00442474">
                    <w:rPr>
                      <w:rFonts w:ascii="Arial" w:eastAsia="Arial" w:hAnsi="Arial" w:cs="Arial"/>
                      <w:sz w:val="16"/>
                      <w:szCs w:val="16"/>
                      <w:lang w:eastAsia="uk-UA"/>
                    </w:rPr>
                    <w:t>Lose a lot</w:t>
                  </w:r>
                </w:p>
              </w:tc>
              <w:tc>
                <w:tcPr>
                  <w:tcW w:w="1201" w:type="dxa"/>
                  <w:tcMar>
                    <w:top w:w="40" w:type="dxa"/>
                    <w:left w:w="40" w:type="dxa"/>
                    <w:bottom w:w="40" w:type="dxa"/>
                    <w:right w:w="40" w:type="dxa"/>
                  </w:tcMar>
                  <w:vAlign w:val="center"/>
                </w:tcPr>
                <w:p w14:paraId="53EF7625" w14:textId="77777777" w:rsidR="00442474" w:rsidRPr="00442474" w:rsidRDefault="00442474" w:rsidP="00442474">
                  <w:pPr>
                    <w:spacing w:before="0" w:after="0"/>
                    <w:jc w:val="center"/>
                    <w:rPr>
                      <w:rFonts w:ascii="Times New Roman" w:hAnsi="Times New Roman"/>
                      <w:sz w:val="16"/>
                      <w:szCs w:val="16"/>
                      <w:lang w:eastAsia="uk-UA"/>
                    </w:rPr>
                  </w:pPr>
                  <w:r w:rsidRPr="00442474">
                    <w:rPr>
                      <w:rFonts w:ascii="Arial" w:eastAsia="Arial" w:hAnsi="Arial" w:cs="Arial"/>
                      <w:sz w:val="16"/>
                      <w:szCs w:val="16"/>
                      <w:lang w:eastAsia="uk-UA"/>
                    </w:rPr>
                    <w:t>Tape something</w:t>
                  </w:r>
                </w:p>
              </w:tc>
              <w:tc>
                <w:tcPr>
                  <w:tcW w:w="1201" w:type="dxa"/>
                  <w:tcMar>
                    <w:top w:w="40" w:type="dxa"/>
                    <w:left w:w="40" w:type="dxa"/>
                    <w:bottom w:w="40" w:type="dxa"/>
                    <w:right w:w="40" w:type="dxa"/>
                  </w:tcMar>
                  <w:vAlign w:val="center"/>
                </w:tcPr>
                <w:p w14:paraId="249458B6" w14:textId="77777777" w:rsidR="00442474" w:rsidRPr="00442474" w:rsidRDefault="00442474" w:rsidP="00442474">
                  <w:pPr>
                    <w:spacing w:before="0" w:after="0"/>
                    <w:jc w:val="center"/>
                    <w:rPr>
                      <w:rFonts w:ascii="Times New Roman" w:hAnsi="Times New Roman"/>
                      <w:sz w:val="16"/>
                      <w:szCs w:val="16"/>
                      <w:lang w:eastAsia="uk-UA"/>
                    </w:rPr>
                  </w:pPr>
                  <w:r w:rsidRPr="00442474">
                    <w:rPr>
                      <w:rFonts w:ascii="Arial" w:eastAsia="Arial" w:hAnsi="Arial" w:cs="Arial"/>
                      <w:sz w:val="16"/>
                      <w:szCs w:val="16"/>
                      <w:lang w:eastAsia="uk-UA"/>
                    </w:rPr>
                    <w:t>Neither win nor lose</w:t>
                  </w:r>
                </w:p>
              </w:tc>
              <w:tc>
                <w:tcPr>
                  <w:tcW w:w="1201" w:type="dxa"/>
                  <w:tcMar>
                    <w:top w:w="40" w:type="dxa"/>
                    <w:left w:w="40" w:type="dxa"/>
                    <w:bottom w:w="40" w:type="dxa"/>
                    <w:right w:w="40" w:type="dxa"/>
                  </w:tcMar>
                  <w:vAlign w:val="center"/>
                </w:tcPr>
                <w:p w14:paraId="6A1C0DD7" w14:textId="77777777" w:rsidR="00442474" w:rsidRPr="00442474" w:rsidRDefault="00442474" w:rsidP="00442474">
                  <w:pPr>
                    <w:spacing w:before="0" w:after="0"/>
                    <w:jc w:val="center"/>
                    <w:rPr>
                      <w:rFonts w:ascii="Times New Roman" w:hAnsi="Times New Roman"/>
                      <w:sz w:val="16"/>
                      <w:szCs w:val="16"/>
                      <w:lang w:eastAsia="uk-UA"/>
                    </w:rPr>
                  </w:pPr>
                  <w:r w:rsidRPr="00442474">
                    <w:rPr>
                      <w:rFonts w:ascii="Arial" w:eastAsia="Arial" w:hAnsi="Arial" w:cs="Arial"/>
                      <w:sz w:val="16"/>
                      <w:szCs w:val="16"/>
                      <w:lang w:eastAsia="uk-UA"/>
                    </w:rPr>
                    <w:t>Win something</w:t>
                  </w:r>
                </w:p>
              </w:tc>
              <w:tc>
                <w:tcPr>
                  <w:tcW w:w="1201" w:type="dxa"/>
                  <w:tcMar>
                    <w:top w:w="40" w:type="dxa"/>
                    <w:left w:w="40" w:type="dxa"/>
                    <w:bottom w:w="40" w:type="dxa"/>
                    <w:right w:w="40" w:type="dxa"/>
                  </w:tcMar>
                  <w:vAlign w:val="center"/>
                </w:tcPr>
                <w:p w14:paraId="514BD522" w14:textId="77777777" w:rsidR="00442474" w:rsidRPr="00442474" w:rsidRDefault="00442474" w:rsidP="00442474">
                  <w:pPr>
                    <w:spacing w:before="0" w:after="0"/>
                    <w:jc w:val="center"/>
                    <w:rPr>
                      <w:rFonts w:ascii="Times New Roman" w:hAnsi="Times New Roman"/>
                      <w:sz w:val="16"/>
                      <w:szCs w:val="16"/>
                      <w:lang w:eastAsia="uk-UA"/>
                    </w:rPr>
                  </w:pPr>
                  <w:r w:rsidRPr="00442474">
                    <w:rPr>
                      <w:rFonts w:ascii="Arial" w:eastAsia="Arial" w:hAnsi="Arial" w:cs="Arial"/>
                      <w:sz w:val="16"/>
                      <w:szCs w:val="16"/>
                      <w:lang w:eastAsia="uk-UA"/>
                    </w:rPr>
                    <w:t>Winning a lot</w:t>
                  </w:r>
                </w:p>
              </w:tc>
              <w:tc>
                <w:tcPr>
                  <w:tcW w:w="1201" w:type="dxa"/>
                  <w:tcMar>
                    <w:top w:w="40" w:type="dxa"/>
                    <w:left w:w="40" w:type="dxa"/>
                    <w:bottom w:w="40" w:type="dxa"/>
                    <w:right w:w="40" w:type="dxa"/>
                  </w:tcMar>
                  <w:vAlign w:val="center"/>
                </w:tcPr>
                <w:p w14:paraId="653C65FF" w14:textId="77777777" w:rsidR="00442474" w:rsidRPr="00442474" w:rsidRDefault="00442474" w:rsidP="00442474">
                  <w:pPr>
                    <w:spacing w:before="0" w:after="0"/>
                    <w:jc w:val="center"/>
                    <w:rPr>
                      <w:rFonts w:ascii="Times New Roman" w:hAnsi="Times New Roman"/>
                      <w:sz w:val="16"/>
                      <w:szCs w:val="16"/>
                      <w:lang w:eastAsia="uk-UA"/>
                    </w:rPr>
                  </w:pPr>
                  <w:r w:rsidRPr="00442474">
                    <w:rPr>
                      <w:rFonts w:ascii="Arial" w:eastAsia="Arial" w:hAnsi="Arial" w:cs="Arial"/>
                      <w:sz w:val="16"/>
                      <w:szCs w:val="16"/>
                      <w:lang w:eastAsia="uk-UA"/>
                    </w:rPr>
                    <w:t>Don't know</w:t>
                  </w:r>
                </w:p>
              </w:tc>
              <w:tc>
                <w:tcPr>
                  <w:tcW w:w="1201" w:type="dxa"/>
                  <w:tcMar>
                    <w:top w:w="40" w:type="dxa"/>
                    <w:left w:w="40" w:type="dxa"/>
                    <w:bottom w:w="40" w:type="dxa"/>
                    <w:right w:w="40" w:type="dxa"/>
                  </w:tcMar>
                  <w:vAlign w:val="center"/>
                </w:tcPr>
                <w:p w14:paraId="5921D003" w14:textId="77777777" w:rsidR="00442474" w:rsidRPr="00442474" w:rsidRDefault="00442474" w:rsidP="00442474">
                  <w:pPr>
                    <w:spacing w:before="0" w:after="0"/>
                    <w:jc w:val="center"/>
                    <w:rPr>
                      <w:rFonts w:ascii="Times New Roman" w:hAnsi="Times New Roman"/>
                      <w:sz w:val="16"/>
                      <w:szCs w:val="16"/>
                      <w:lang w:eastAsia="uk-UA"/>
                    </w:rPr>
                  </w:pPr>
                  <w:r w:rsidRPr="00442474">
                    <w:rPr>
                      <w:rFonts w:ascii="Arial" w:eastAsia="Arial" w:hAnsi="Arial" w:cs="Arial"/>
                      <w:sz w:val="16"/>
                      <w:szCs w:val="16"/>
                      <w:lang w:eastAsia="uk-UA"/>
                    </w:rPr>
                    <w:t>Don't want to state</w:t>
                  </w:r>
                </w:p>
              </w:tc>
              <w:tc>
                <w:tcPr>
                  <w:tcW w:w="440" w:type="dxa"/>
                </w:tcPr>
                <w:p w14:paraId="0135DDE8" w14:textId="77777777" w:rsidR="00442474" w:rsidRPr="00442474" w:rsidRDefault="00442474" w:rsidP="00442474">
                  <w:pPr>
                    <w:spacing w:before="0" w:after="0"/>
                    <w:rPr>
                      <w:rFonts w:ascii="Times New Roman" w:hAnsi="Times New Roman"/>
                      <w:sz w:val="16"/>
                      <w:szCs w:val="16"/>
                      <w:lang w:eastAsia="uk-UA"/>
                    </w:rPr>
                  </w:pPr>
                </w:p>
              </w:tc>
            </w:tr>
            <w:tr w:rsidR="00442474" w:rsidRPr="00442474" w14:paraId="5EAD7E69" w14:textId="77777777" w:rsidTr="00904D91">
              <w:tc>
                <w:tcPr>
                  <w:tcW w:w="1661" w:type="dxa"/>
                </w:tcPr>
                <w:p w14:paraId="22601A53" w14:textId="77777777" w:rsidR="00442474" w:rsidRPr="00442474" w:rsidRDefault="00442474" w:rsidP="00442474">
                  <w:pPr>
                    <w:spacing w:before="0" w:after="0"/>
                    <w:rPr>
                      <w:rFonts w:ascii="Times New Roman" w:hAnsi="Times New Roman"/>
                      <w:sz w:val="16"/>
                      <w:szCs w:val="16"/>
                      <w:lang w:eastAsia="uk-UA"/>
                    </w:rPr>
                  </w:pPr>
                </w:p>
              </w:tc>
              <w:tc>
                <w:tcPr>
                  <w:tcW w:w="1201" w:type="dxa"/>
                  <w:tcMar>
                    <w:top w:w="0" w:type="dxa"/>
                    <w:left w:w="0" w:type="dxa"/>
                    <w:bottom w:w="0" w:type="dxa"/>
                    <w:right w:w="0" w:type="dxa"/>
                  </w:tcMar>
                  <w:vAlign w:val="center"/>
                </w:tcPr>
                <w:p w14:paraId="5BDE9A62" w14:textId="77777777" w:rsidR="00442474" w:rsidRPr="00442474" w:rsidRDefault="00442474" w:rsidP="00442474">
                  <w:pPr>
                    <w:spacing w:before="0" w:after="0"/>
                    <w:jc w:val="center"/>
                    <w:rPr>
                      <w:rFonts w:ascii="Times New Roman" w:hAnsi="Times New Roman"/>
                      <w:sz w:val="16"/>
                      <w:szCs w:val="16"/>
                      <w:lang w:eastAsia="uk-UA"/>
                    </w:rPr>
                  </w:pPr>
                  <w:r w:rsidRPr="00442474">
                    <w:rPr>
                      <w:rFonts w:ascii="Arial" w:eastAsia="Arial" w:hAnsi="Arial" w:cs="Arial"/>
                      <w:sz w:val="16"/>
                      <w:szCs w:val="16"/>
                      <w:lang w:eastAsia="uk-UA"/>
                    </w:rPr>
                    <w:t>1</w:t>
                  </w:r>
                </w:p>
              </w:tc>
              <w:tc>
                <w:tcPr>
                  <w:tcW w:w="1201" w:type="dxa"/>
                  <w:tcMar>
                    <w:top w:w="0" w:type="dxa"/>
                    <w:left w:w="0" w:type="dxa"/>
                    <w:bottom w:w="0" w:type="dxa"/>
                    <w:right w:w="0" w:type="dxa"/>
                  </w:tcMar>
                  <w:vAlign w:val="center"/>
                </w:tcPr>
                <w:p w14:paraId="05D59AF4" w14:textId="77777777" w:rsidR="00442474" w:rsidRPr="00442474" w:rsidRDefault="00442474" w:rsidP="00442474">
                  <w:pPr>
                    <w:spacing w:before="0" w:after="0"/>
                    <w:jc w:val="center"/>
                    <w:rPr>
                      <w:rFonts w:ascii="Times New Roman" w:hAnsi="Times New Roman"/>
                      <w:sz w:val="16"/>
                      <w:szCs w:val="16"/>
                      <w:lang w:eastAsia="uk-UA"/>
                    </w:rPr>
                  </w:pPr>
                  <w:r w:rsidRPr="00442474">
                    <w:rPr>
                      <w:rFonts w:ascii="Arial" w:eastAsia="Arial" w:hAnsi="Arial" w:cs="Arial"/>
                      <w:sz w:val="16"/>
                      <w:szCs w:val="16"/>
                      <w:lang w:eastAsia="uk-UA"/>
                    </w:rPr>
                    <w:t>2</w:t>
                  </w:r>
                </w:p>
              </w:tc>
              <w:tc>
                <w:tcPr>
                  <w:tcW w:w="1201" w:type="dxa"/>
                  <w:tcMar>
                    <w:top w:w="0" w:type="dxa"/>
                    <w:left w:w="0" w:type="dxa"/>
                    <w:bottom w:w="0" w:type="dxa"/>
                    <w:right w:w="0" w:type="dxa"/>
                  </w:tcMar>
                  <w:vAlign w:val="center"/>
                </w:tcPr>
                <w:p w14:paraId="6EA6294D" w14:textId="77777777" w:rsidR="00442474" w:rsidRPr="00442474" w:rsidRDefault="00442474" w:rsidP="00442474">
                  <w:pPr>
                    <w:spacing w:before="0" w:after="0"/>
                    <w:jc w:val="center"/>
                    <w:rPr>
                      <w:rFonts w:ascii="Times New Roman" w:hAnsi="Times New Roman"/>
                      <w:sz w:val="16"/>
                      <w:szCs w:val="16"/>
                      <w:lang w:eastAsia="uk-UA"/>
                    </w:rPr>
                  </w:pPr>
                  <w:r w:rsidRPr="00442474">
                    <w:rPr>
                      <w:rFonts w:ascii="Arial" w:eastAsia="Arial" w:hAnsi="Arial" w:cs="Arial"/>
                      <w:sz w:val="16"/>
                      <w:szCs w:val="16"/>
                      <w:lang w:eastAsia="uk-UA"/>
                    </w:rPr>
                    <w:t>3</w:t>
                  </w:r>
                </w:p>
              </w:tc>
              <w:tc>
                <w:tcPr>
                  <w:tcW w:w="1201" w:type="dxa"/>
                  <w:tcMar>
                    <w:top w:w="0" w:type="dxa"/>
                    <w:left w:w="0" w:type="dxa"/>
                    <w:bottom w:w="0" w:type="dxa"/>
                    <w:right w:w="0" w:type="dxa"/>
                  </w:tcMar>
                  <w:vAlign w:val="center"/>
                </w:tcPr>
                <w:p w14:paraId="778B64AF" w14:textId="77777777" w:rsidR="00442474" w:rsidRPr="00442474" w:rsidRDefault="00442474" w:rsidP="00442474">
                  <w:pPr>
                    <w:spacing w:before="0" w:after="0"/>
                    <w:jc w:val="center"/>
                    <w:rPr>
                      <w:rFonts w:ascii="Times New Roman" w:hAnsi="Times New Roman"/>
                      <w:sz w:val="16"/>
                      <w:szCs w:val="16"/>
                      <w:lang w:eastAsia="uk-UA"/>
                    </w:rPr>
                  </w:pPr>
                  <w:r w:rsidRPr="00442474">
                    <w:rPr>
                      <w:rFonts w:ascii="Arial" w:eastAsia="Arial" w:hAnsi="Arial" w:cs="Arial"/>
                      <w:sz w:val="16"/>
                      <w:szCs w:val="16"/>
                      <w:lang w:eastAsia="uk-UA"/>
                    </w:rPr>
                    <w:t>4</w:t>
                  </w:r>
                </w:p>
              </w:tc>
              <w:tc>
                <w:tcPr>
                  <w:tcW w:w="1201" w:type="dxa"/>
                  <w:tcMar>
                    <w:top w:w="0" w:type="dxa"/>
                    <w:left w:w="0" w:type="dxa"/>
                    <w:bottom w:w="0" w:type="dxa"/>
                    <w:right w:w="0" w:type="dxa"/>
                  </w:tcMar>
                  <w:vAlign w:val="center"/>
                </w:tcPr>
                <w:p w14:paraId="39A27533" w14:textId="77777777" w:rsidR="00442474" w:rsidRPr="00442474" w:rsidRDefault="00442474" w:rsidP="00442474">
                  <w:pPr>
                    <w:spacing w:before="0" w:after="0"/>
                    <w:jc w:val="center"/>
                    <w:rPr>
                      <w:rFonts w:ascii="Times New Roman" w:hAnsi="Times New Roman"/>
                      <w:sz w:val="16"/>
                      <w:szCs w:val="16"/>
                      <w:lang w:eastAsia="uk-UA"/>
                    </w:rPr>
                  </w:pPr>
                  <w:r w:rsidRPr="00442474">
                    <w:rPr>
                      <w:rFonts w:ascii="Arial" w:eastAsia="Arial" w:hAnsi="Arial" w:cs="Arial"/>
                      <w:sz w:val="16"/>
                      <w:szCs w:val="16"/>
                      <w:lang w:eastAsia="uk-UA"/>
                    </w:rPr>
                    <w:t>5</w:t>
                  </w:r>
                </w:p>
              </w:tc>
              <w:tc>
                <w:tcPr>
                  <w:tcW w:w="1201" w:type="dxa"/>
                  <w:tcMar>
                    <w:top w:w="0" w:type="dxa"/>
                    <w:left w:w="0" w:type="dxa"/>
                    <w:bottom w:w="0" w:type="dxa"/>
                    <w:right w:w="0" w:type="dxa"/>
                  </w:tcMar>
                  <w:vAlign w:val="center"/>
                </w:tcPr>
                <w:p w14:paraId="28770776" w14:textId="77777777" w:rsidR="00442474" w:rsidRPr="00442474" w:rsidRDefault="00442474" w:rsidP="00442474">
                  <w:pPr>
                    <w:spacing w:before="0" w:after="0"/>
                    <w:jc w:val="center"/>
                    <w:rPr>
                      <w:rFonts w:ascii="Times New Roman" w:hAnsi="Times New Roman"/>
                      <w:sz w:val="16"/>
                      <w:szCs w:val="16"/>
                      <w:lang w:eastAsia="uk-UA"/>
                    </w:rPr>
                  </w:pPr>
                  <w:r w:rsidRPr="00442474">
                    <w:rPr>
                      <w:rFonts w:ascii="Arial" w:eastAsia="Arial" w:hAnsi="Arial" w:cs="Arial"/>
                      <w:sz w:val="16"/>
                      <w:szCs w:val="16"/>
                      <w:lang w:eastAsia="uk-UA"/>
                    </w:rPr>
                    <w:t>6</w:t>
                  </w:r>
                </w:p>
              </w:tc>
              <w:tc>
                <w:tcPr>
                  <w:tcW w:w="1201" w:type="dxa"/>
                  <w:tcMar>
                    <w:top w:w="0" w:type="dxa"/>
                    <w:left w:w="0" w:type="dxa"/>
                    <w:bottom w:w="0" w:type="dxa"/>
                    <w:right w:w="0" w:type="dxa"/>
                  </w:tcMar>
                  <w:vAlign w:val="center"/>
                </w:tcPr>
                <w:p w14:paraId="7965FCDA" w14:textId="77777777" w:rsidR="00442474" w:rsidRPr="00442474" w:rsidRDefault="00442474" w:rsidP="00442474">
                  <w:pPr>
                    <w:spacing w:before="0" w:after="0"/>
                    <w:jc w:val="center"/>
                    <w:rPr>
                      <w:rFonts w:ascii="Times New Roman" w:hAnsi="Times New Roman"/>
                      <w:sz w:val="16"/>
                      <w:szCs w:val="16"/>
                      <w:lang w:eastAsia="uk-UA"/>
                    </w:rPr>
                  </w:pPr>
                  <w:r w:rsidRPr="00442474">
                    <w:rPr>
                      <w:rFonts w:ascii="Arial" w:eastAsia="Arial" w:hAnsi="Arial" w:cs="Arial"/>
                      <w:sz w:val="16"/>
                      <w:szCs w:val="16"/>
                      <w:lang w:eastAsia="uk-UA"/>
                    </w:rPr>
                    <w:t>7</w:t>
                  </w:r>
                </w:p>
              </w:tc>
              <w:tc>
                <w:tcPr>
                  <w:tcW w:w="440" w:type="dxa"/>
                </w:tcPr>
                <w:p w14:paraId="58A21FDE" w14:textId="77777777" w:rsidR="00442474" w:rsidRPr="00442474" w:rsidRDefault="00442474" w:rsidP="00442474">
                  <w:pPr>
                    <w:spacing w:before="0" w:after="0"/>
                    <w:rPr>
                      <w:rFonts w:ascii="Times New Roman" w:hAnsi="Times New Roman"/>
                      <w:sz w:val="16"/>
                      <w:szCs w:val="16"/>
                      <w:lang w:eastAsia="uk-UA"/>
                    </w:rPr>
                  </w:pPr>
                </w:p>
              </w:tc>
            </w:tr>
            <w:tr w:rsidR="00442474" w:rsidRPr="00442474" w14:paraId="25A43BE6" w14:textId="77777777" w:rsidTr="00904D91">
              <w:tc>
                <w:tcPr>
                  <w:tcW w:w="1661" w:type="dxa"/>
                  <w:tcBorders>
                    <w:bottom w:val="single" w:sz="4" w:space="0" w:color="CCCCCC"/>
                  </w:tcBorders>
                  <w:tcMar>
                    <w:top w:w="40" w:type="dxa"/>
                    <w:left w:w="40" w:type="dxa"/>
                    <w:bottom w:w="40" w:type="dxa"/>
                    <w:right w:w="40" w:type="dxa"/>
                  </w:tcMar>
                  <w:vAlign w:val="center"/>
                </w:tcPr>
                <w:p w14:paraId="40D7582A"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sz w:val="16"/>
                      <w:szCs w:val="16"/>
                      <w:lang w:eastAsia="uk-UA"/>
                    </w:rPr>
                    <w:t>Those with low incomes</w:t>
                  </w:r>
                </w:p>
              </w:tc>
              <w:tc>
                <w:tcPr>
                  <w:tcW w:w="1201" w:type="dxa"/>
                  <w:tcBorders>
                    <w:bottom w:val="single" w:sz="4" w:space="0" w:color="CCCCCC"/>
                  </w:tcBorders>
                  <w:tcMar>
                    <w:top w:w="40" w:type="dxa"/>
                    <w:left w:w="40" w:type="dxa"/>
                    <w:bottom w:w="40" w:type="dxa"/>
                    <w:right w:w="40" w:type="dxa"/>
                  </w:tcMar>
                  <w:vAlign w:val="center"/>
                </w:tcPr>
                <w:tbl>
                  <w:tblPr>
                    <w:tblStyle w:val="TableGrid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00"/>
                  </w:tblGrid>
                  <w:tr w:rsidR="00442474" w:rsidRPr="00442474" w14:paraId="52D1B94F" w14:textId="77777777" w:rsidTr="00904D91">
                    <w:trPr>
                      <w:jc w:val="center"/>
                    </w:trPr>
                    <w:tc>
                      <w:tcPr>
                        <w:tcW w:w="300" w:type="dxa"/>
                        <w:tcMar>
                          <w:top w:w="40" w:type="dxa"/>
                          <w:left w:w="40" w:type="dxa"/>
                          <w:bottom w:w="40" w:type="dxa"/>
                          <w:right w:w="40" w:type="dxa"/>
                        </w:tcMar>
                        <w:vAlign w:val="center"/>
                      </w:tcPr>
                      <w:p w14:paraId="205E0AD1" w14:textId="77777777" w:rsidR="00442474" w:rsidRPr="00442474" w:rsidRDefault="00442474" w:rsidP="00442474">
                        <w:pPr>
                          <w:spacing w:before="0" w:after="0"/>
                          <w:rPr>
                            <w:rFonts w:ascii="Times New Roman" w:hAnsi="Times New Roman"/>
                            <w:sz w:val="16"/>
                            <w:szCs w:val="16"/>
                            <w:lang w:eastAsia="uk-UA"/>
                          </w:rPr>
                        </w:pPr>
                        <w:r w:rsidRPr="00442474">
                          <w:rPr>
                            <w:rFonts w:ascii="Wingdings" w:eastAsia="Wingdings" w:hAnsi="Wingdings" w:cs="Wingdings"/>
                            <w:sz w:val="16"/>
                            <w:szCs w:val="16"/>
                            <w:lang w:eastAsia="uk-UA"/>
                          </w:rPr>
                          <w:t>¡</w:t>
                        </w:r>
                      </w:p>
                    </w:tc>
                  </w:tr>
                </w:tbl>
                <w:p w14:paraId="52BEED2E" w14:textId="77777777" w:rsidR="00442474" w:rsidRPr="00442474" w:rsidRDefault="00442474" w:rsidP="00442474">
                  <w:pPr>
                    <w:spacing w:before="0" w:after="0"/>
                    <w:rPr>
                      <w:rFonts w:ascii="Times New Roman" w:hAnsi="Times New Roman"/>
                      <w:sz w:val="16"/>
                      <w:szCs w:val="16"/>
                      <w:lang w:eastAsia="uk-UA"/>
                    </w:rPr>
                  </w:pPr>
                </w:p>
              </w:tc>
              <w:tc>
                <w:tcPr>
                  <w:tcW w:w="1201" w:type="dxa"/>
                  <w:tcBorders>
                    <w:bottom w:val="single" w:sz="4" w:space="0" w:color="CCCCCC"/>
                  </w:tcBorders>
                  <w:tcMar>
                    <w:top w:w="40" w:type="dxa"/>
                    <w:left w:w="40" w:type="dxa"/>
                    <w:bottom w:w="40" w:type="dxa"/>
                    <w:right w:w="40" w:type="dxa"/>
                  </w:tcMar>
                  <w:vAlign w:val="center"/>
                </w:tcPr>
                <w:tbl>
                  <w:tblPr>
                    <w:tblStyle w:val="TableGrid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00"/>
                  </w:tblGrid>
                  <w:tr w:rsidR="00442474" w:rsidRPr="00442474" w14:paraId="2131D913" w14:textId="77777777" w:rsidTr="00904D91">
                    <w:trPr>
                      <w:jc w:val="center"/>
                    </w:trPr>
                    <w:tc>
                      <w:tcPr>
                        <w:tcW w:w="300" w:type="dxa"/>
                        <w:tcMar>
                          <w:top w:w="40" w:type="dxa"/>
                          <w:left w:w="40" w:type="dxa"/>
                          <w:bottom w:w="40" w:type="dxa"/>
                          <w:right w:w="40" w:type="dxa"/>
                        </w:tcMar>
                        <w:vAlign w:val="center"/>
                      </w:tcPr>
                      <w:p w14:paraId="019DE39E" w14:textId="77777777" w:rsidR="00442474" w:rsidRPr="00442474" w:rsidRDefault="00442474" w:rsidP="00442474">
                        <w:pPr>
                          <w:spacing w:before="0" w:after="0"/>
                          <w:rPr>
                            <w:rFonts w:ascii="Times New Roman" w:hAnsi="Times New Roman"/>
                            <w:sz w:val="16"/>
                            <w:szCs w:val="16"/>
                            <w:lang w:eastAsia="uk-UA"/>
                          </w:rPr>
                        </w:pPr>
                        <w:r w:rsidRPr="00442474">
                          <w:rPr>
                            <w:rFonts w:ascii="Wingdings" w:eastAsia="Wingdings" w:hAnsi="Wingdings" w:cs="Wingdings"/>
                            <w:sz w:val="16"/>
                            <w:szCs w:val="16"/>
                            <w:lang w:eastAsia="uk-UA"/>
                          </w:rPr>
                          <w:t>¡</w:t>
                        </w:r>
                      </w:p>
                    </w:tc>
                  </w:tr>
                </w:tbl>
                <w:p w14:paraId="10617BFB" w14:textId="77777777" w:rsidR="00442474" w:rsidRPr="00442474" w:rsidRDefault="00442474" w:rsidP="00442474">
                  <w:pPr>
                    <w:spacing w:before="0" w:after="0"/>
                    <w:rPr>
                      <w:rFonts w:ascii="Times New Roman" w:hAnsi="Times New Roman"/>
                      <w:sz w:val="16"/>
                      <w:szCs w:val="16"/>
                      <w:lang w:eastAsia="uk-UA"/>
                    </w:rPr>
                  </w:pPr>
                </w:p>
              </w:tc>
              <w:tc>
                <w:tcPr>
                  <w:tcW w:w="1201" w:type="dxa"/>
                  <w:tcBorders>
                    <w:bottom w:val="single" w:sz="4" w:space="0" w:color="CCCCCC"/>
                  </w:tcBorders>
                  <w:tcMar>
                    <w:top w:w="40" w:type="dxa"/>
                    <w:left w:w="40" w:type="dxa"/>
                    <w:bottom w:w="40" w:type="dxa"/>
                    <w:right w:w="40" w:type="dxa"/>
                  </w:tcMar>
                  <w:vAlign w:val="center"/>
                </w:tcPr>
                <w:tbl>
                  <w:tblPr>
                    <w:tblStyle w:val="TableGrid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00"/>
                  </w:tblGrid>
                  <w:tr w:rsidR="00442474" w:rsidRPr="00442474" w14:paraId="10EBB25F" w14:textId="77777777" w:rsidTr="00904D91">
                    <w:trPr>
                      <w:jc w:val="center"/>
                    </w:trPr>
                    <w:tc>
                      <w:tcPr>
                        <w:tcW w:w="300" w:type="dxa"/>
                        <w:tcMar>
                          <w:top w:w="40" w:type="dxa"/>
                          <w:left w:w="40" w:type="dxa"/>
                          <w:bottom w:w="40" w:type="dxa"/>
                          <w:right w:w="40" w:type="dxa"/>
                        </w:tcMar>
                        <w:vAlign w:val="center"/>
                      </w:tcPr>
                      <w:p w14:paraId="06DE1581" w14:textId="77777777" w:rsidR="00442474" w:rsidRPr="00442474" w:rsidRDefault="00442474" w:rsidP="00442474">
                        <w:pPr>
                          <w:spacing w:before="0" w:after="0"/>
                          <w:rPr>
                            <w:rFonts w:ascii="Times New Roman" w:hAnsi="Times New Roman"/>
                            <w:sz w:val="16"/>
                            <w:szCs w:val="16"/>
                            <w:lang w:eastAsia="uk-UA"/>
                          </w:rPr>
                        </w:pPr>
                        <w:r w:rsidRPr="00442474">
                          <w:rPr>
                            <w:rFonts w:ascii="Wingdings" w:eastAsia="Wingdings" w:hAnsi="Wingdings" w:cs="Wingdings"/>
                            <w:sz w:val="16"/>
                            <w:szCs w:val="16"/>
                            <w:lang w:eastAsia="uk-UA"/>
                          </w:rPr>
                          <w:t>¡</w:t>
                        </w:r>
                      </w:p>
                    </w:tc>
                  </w:tr>
                </w:tbl>
                <w:p w14:paraId="3D26A0B2" w14:textId="77777777" w:rsidR="00442474" w:rsidRPr="00442474" w:rsidRDefault="00442474" w:rsidP="00442474">
                  <w:pPr>
                    <w:spacing w:before="0" w:after="0"/>
                    <w:rPr>
                      <w:rFonts w:ascii="Times New Roman" w:hAnsi="Times New Roman"/>
                      <w:sz w:val="16"/>
                      <w:szCs w:val="16"/>
                      <w:lang w:eastAsia="uk-UA"/>
                    </w:rPr>
                  </w:pPr>
                </w:p>
              </w:tc>
              <w:tc>
                <w:tcPr>
                  <w:tcW w:w="1201" w:type="dxa"/>
                  <w:tcBorders>
                    <w:bottom w:val="single" w:sz="4" w:space="0" w:color="CCCCCC"/>
                  </w:tcBorders>
                  <w:tcMar>
                    <w:top w:w="40" w:type="dxa"/>
                    <w:left w:w="40" w:type="dxa"/>
                    <w:bottom w:w="40" w:type="dxa"/>
                    <w:right w:w="40" w:type="dxa"/>
                  </w:tcMar>
                  <w:vAlign w:val="center"/>
                </w:tcPr>
                <w:tbl>
                  <w:tblPr>
                    <w:tblStyle w:val="TableGrid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00"/>
                  </w:tblGrid>
                  <w:tr w:rsidR="00442474" w:rsidRPr="00442474" w14:paraId="3B3442B2" w14:textId="77777777" w:rsidTr="00904D91">
                    <w:trPr>
                      <w:jc w:val="center"/>
                    </w:trPr>
                    <w:tc>
                      <w:tcPr>
                        <w:tcW w:w="300" w:type="dxa"/>
                        <w:tcMar>
                          <w:top w:w="40" w:type="dxa"/>
                          <w:left w:w="40" w:type="dxa"/>
                          <w:bottom w:w="40" w:type="dxa"/>
                          <w:right w:w="40" w:type="dxa"/>
                        </w:tcMar>
                        <w:vAlign w:val="center"/>
                      </w:tcPr>
                      <w:p w14:paraId="0DEF9503" w14:textId="77777777" w:rsidR="00442474" w:rsidRPr="00442474" w:rsidRDefault="00442474" w:rsidP="00442474">
                        <w:pPr>
                          <w:spacing w:before="0" w:after="0"/>
                          <w:rPr>
                            <w:rFonts w:ascii="Times New Roman" w:hAnsi="Times New Roman"/>
                            <w:sz w:val="16"/>
                            <w:szCs w:val="16"/>
                            <w:lang w:eastAsia="uk-UA"/>
                          </w:rPr>
                        </w:pPr>
                        <w:r w:rsidRPr="00442474">
                          <w:rPr>
                            <w:rFonts w:ascii="Wingdings" w:eastAsia="Wingdings" w:hAnsi="Wingdings" w:cs="Wingdings"/>
                            <w:sz w:val="16"/>
                            <w:szCs w:val="16"/>
                            <w:lang w:eastAsia="uk-UA"/>
                          </w:rPr>
                          <w:t>¡</w:t>
                        </w:r>
                      </w:p>
                    </w:tc>
                  </w:tr>
                </w:tbl>
                <w:p w14:paraId="5EEF7FC1" w14:textId="77777777" w:rsidR="00442474" w:rsidRPr="00442474" w:rsidRDefault="00442474" w:rsidP="00442474">
                  <w:pPr>
                    <w:spacing w:before="0" w:after="0"/>
                    <w:rPr>
                      <w:rFonts w:ascii="Times New Roman" w:hAnsi="Times New Roman"/>
                      <w:sz w:val="16"/>
                      <w:szCs w:val="16"/>
                      <w:lang w:eastAsia="uk-UA"/>
                    </w:rPr>
                  </w:pPr>
                </w:p>
              </w:tc>
              <w:tc>
                <w:tcPr>
                  <w:tcW w:w="1201" w:type="dxa"/>
                  <w:tcBorders>
                    <w:bottom w:val="single" w:sz="4" w:space="0" w:color="CCCCCC"/>
                  </w:tcBorders>
                  <w:tcMar>
                    <w:top w:w="40" w:type="dxa"/>
                    <w:left w:w="40" w:type="dxa"/>
                    <w:bottom w:w="40" w:type="dxa"/>
                    <w:right w:w="40" w:type="dxa"/>
                  </w:tcMar>
                  <w:vAlign w:val="center"/>
                </w:tcPr>
                <w:tbl>
                  <w:tblPr>
                    <w:tblStyle w:val="TableGrid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00"/>
                  </w:tblGrid>
                  <w:tr w:rsidR="00442474" w:rsidRPr="00442474" w14:paraId="483E8C41" w14:textId="77777777" w:rsidTr="00904D91">
                    <w:trPr>
                      <w:jc w:val="center"/>
                    </w:trPr>
                    <w:tc>
                      <w:tcPr>
                        <w:tcW w:w="300" w:type="dxa"/>
                        <w:tcMar>
                          <w:top w:w="40" w:type="dxa"/>
                          <w:left w:w="40" w:type="dxa"/>
                          <w:bottom w:w="40" w:type="dxa"/>
                          <w:right w:w="40" w:type="dxa"/>
                        </w:tcMar>
                        <w:vAlign w:val="center"/>
                      </w:tcPr>
                      <w:p w14:paraId="2504E7D5" w14:textId="77777777" w:rsidR="00442474" w:rsidRPr="00442474" w:rsidRDefault="00442474" w:rsidP="00442474">
                        <w:pPr>
                          <w:spacing w:before="0" w:after="0"/>
                          <w:rPr>
                            <w:rFonts w:ascii="Times New Roman" w:hAnsi="Times New Roman"/>
                            <w:sz w:val="16"/>
                            <w:szCs w:val="16"/>
                            <w:lang w:eastAsia="uk-UA"/>
                          </w:rPr>
                        </w:pPr>
                        <w:r w:rsidRPr="00442474">
                          <w:rPr>
                            <w:rFonts w:ascii="Wingdings" w:eastAsia="Wingdings" w:hAnsi="Wingdings" w:cs="Wingdings"/>
                            <w:sz w:val="16"/>
                            <w:szCs w:val="16"/>
                            <w:lang w:eastAsia="uk-UA"/>
                          </w:rPr>
                          <w:t>¡</w:t>
                        </w:r>
                      </w:p>
                    </w:tc>
                  </w:tr>
                </w:tbl>
                <w:p w14:paraId="22976418" w14:textId="77777777" w:rsidR="00442474" w:rsidRPr="00442474" w:rsidRDefault="00442474" w:rsidP="00442474">
                  <w:pPr>
                    <w:spacing w:before="0" w:after="0"/>
                    <w:rPr>
                      <w:rFonts w:ascii="Times New Roman" w:hAnsi="Times New Roman"/>
                      <w:sz w:val="16"/>
                      <w:szCs w:val="16"/>
                      <w:lang w:eastAsia="uk-UA"/>
                    </w:rPr>
                  </w:pPr>
                </w:p>
              </w:tc>
              <w:tc>
                <w:tcPr>
                  <w:tcW w:w="1201" w:type="dxa"/>
                  <w:tcBorders>
                    <w:bottom w:val="single" w:sz="4" w:space="0" w:color="CCCCCC"/>
                  </w:tcBorders>
                  <w:tcMar>
                    <w:top w:w="40" w:type="dxa"/>
                    <w:left w:w="40" w:type="dxa"/>
                    <w:bottom w:w="40" w:type="dxa"/>
                    <w:right w:w="40" w:type="dxa"/>
                  </w:tcMar>
                  <w:vAlign w:val="center"/>
                </w:tcPr>
                <w:tbl>
                  <w:tblPr>
                    <w:tblStyle w:val="TableGrid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00"/>
                  </w:tblGrid>
                  <w:tr w:rsidR="00442474" w:rsidRPr="00442474" w14:paraId="68240B5D" w14:textId="77777777" w:rsidTr="00904D91">
                    <w:trPr>
                      <w:jc w:val="center"/>
                    </w:trPr>
                    <w:tc>
                      <w:tcPr>
                        <w:tcW w:w="300" w:type="dxa"/>
                        <w:tcMar>
                          <w:top w:w="40" w:type="dxa"/>
                          <w:left w:w="40" w:type="dxa"/>
                          <w:bottom w:w="40" w:type="dxa"/>
                          <w:right w:w="40" w:type="dxa"/>
                        </w:tcMar>
                        <w:vAlign w:val="center"/>
                      </w:tcPr>
                      <w:p w14:paraId="24E7B554" w14:textId="77777777" w:rsidR="00442474" w:rsidRPr="00442474" w:rsidRDefault="00442474" w:rsidP="00442474">
                        <w:pPr>
                          <w:spacing w:before="0" w:after="0"/>
                          <w:rPr>
                            <w:rFonts w:ascii="Times New Roman" w:hAnsi="Times New Roman"/>
                            <w:sz w:val="16"/>
                            <w:szCs w:val="16"/>
                            <w:lang w:eastAsia="uk-UA"/>
                          </w:rPr>
                        </w:pPr>
                        <w:r w:rsidRPr="00442474">
                          <w:rPr>
                            <w:rFonts w:ascii="Wingdings" w:eastAsia="Wingdings" w:hAnsi="Wingdings" w:cs="Wingdings"/>
                            <w:sz w:val="16"/>
                            <w:szCs w:val="16"/>
                            <w:lang w:eastAsia="uk-UA"/>
                          </w:rPr>
                          <w:t>¡</w:t>
                        </w:r>
                      </w:p>
                    </w:tc>
                  </w:tr>
                </w:tbl>
                <w:p w14:paraId="49D4E34C" w14:textId="77777777" w:rsidR="00442474" w:rsidRPr="00442474" w:rsidRDefault="00442474" w:rsidP="00442474">
                  <w:pPr>
                    <w:spacing w:before="0" w:after="0"/>
                    <w:rPr>
                      <w:rFonts w:ascii="Times New Roman" w:hAnsi="Times New Roman"/>
                      <w:sz w:val="16"/>
                      <w:szCs w:val="16"/>
                      <w:lang w:eastAsia="uk-UA"/>
                    </w:rPr>
                  </w:pPr>
                </w:p>
              </w:tc>
              <w:tc>
                <w:tcPr>
                  <w:tcW w:w="1201" w:type="dxa"/>
                  <w:tcBorders>
                    <w:bottom w:val="single" w:sz="4" w:space="0" w:color="CCCCCC"/>
                  </w:tcBorders>
                  <w:tcMar>
                    <w:top w:w="40" w:type="dxa"/>
                    <w:left w:w="40" w:type="dxa"/>
                    <w:bottom w:w="40" w:type="dxa"/>
                    <w:right w:w="40" w:type="dxa"/>
                  </w:tcMar>
                  <w:vAlign w:val="center"/>
                </w:tcPr>
                <w:tbl>
                  <w:tblPr>
                    <w:tblStyle w:val="TableGrid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00"/>
                  </w:tblGrid>
                  <w:tr w:rsidR="00442474" w:rsidRPr="00442474" w14:paraId="0F4F7394" w14:textId="77777777" w:rsidTr="00904D91">
                    <w:trPr>
                      <w:jc w:val="center"/>
                    </w:trPr>
                    <w:tc>
                      <w:tcPr>
                        <w:tcW w:w="300" w:type="dxa"/>
                        <w:tcMar>
                          <w:top w:w="40" w:type="dxa"/>
                          <w:left w:w="40" w:type="dxa"/>
                          <w:bottom w:w="40" w:type="dxa"/>
                          <w:right w:w="40" w:type="dxa"/>
                        </w:tcMar>
                        <w:vAlign w:val="center"/>
                      </w:tcPr>
                      <w:p w14:paraId="0720C5C3" w14:textId="77777777" w:rsidR="00442474" w:rsidRPr="00442474" w:rsidRDefault="00442474" w:rsidP="00442474">
                        <w:pPr>
                          <w:spacing w:before="0" w:after="0"/>
                          <w:rPr>
                            <w:rFonts w:ascii="Times New Roman" w:hAnsi="Times New Roman"/>
                            <w:sz w:val="16"/>
                            <w:szCs w:val="16"/>
                            <w:lang w:eastAsia="uk-UA"/>
                          </w:rPr>
                        </w:pPr>
                        <w:r w:rsidRPr="00442474">
                          <w:rPr>
                            <w:rFonts w:ascii="Wingdings" w:eastAsia="Wingdings" w:hAnsi="Wingdings" w:cs="Wingdings"/>
                            <w:sz w:val="16"/>
                            <w:szCs w:val="16"/>
                            <w:lang w:eastAsia="uk-UA"/>
                          </w:rPr>
                          <w:t>¡</w:t>
                        </w:r>
                      </w:p>
                    </w:tc>
                  </w:tr>
                </w:tbl>
                <w:p w14:paraId="7611AEE8" w14:textId="77777777" w:rsidR="00442474" w:rsidRPr="00442474" w:rsidRDefault="00442474" w:rsidP="00442474">
                  <w:pPr>
                    <w:spacing w:before="0" w:after="0"/>
                    <w:rPr>
                      <w:rFonts w:ascii="Times New Roman" w:hAnsi="Times New Roman"/>
                      <w:sz w:val="16"/>
                      <w:szCs w:val="16"/>
                      <w:lang w:eastAsia="uk-UA"/>
                    </w:rPr>
                  </w:pPr>
                </w:p>
              </w:tc>
              <w:tc>
                <w:tcPr>
                  <w:tcW w:w="440" w:type="dxa"/>
                  <w:tcBorders>
                    <w:bottom w:val="single" w:sz="4" w:space="0" w:color="CCCCCC"/>
                  </w:tcBorders>
                  <w:tcMar>
                    <w:top w:w="40" w:type="dxa"/>
                    <w:left w:w="40" w:type="dxa"/>
                    <w:bottom w:w="40" w:type="dxa"/>
                    <w:right w:w="40" w:type="dxa"/>
                  </w:tcMar>
                  <w:vAlign w:val="center"/>
                </w:tcPr>
                <w:p w14:paraId="1F6FF8B0"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sz w:val="16"/>
                      <w:szCs w:val="16"/>
                      <w:lang w:eastAsia="uk-UA"/>
                    </w:rPr>
                    <w:t>1</w:t>
                  </w:r>
                </w:p>
              </w:tc>
            </w:tr>
            <w:tr w:rsidR="00442474" w:rsidRPr="00442474" w14:paraId="1992D4DC" w14:textId="77777777" w:rsidTr="00904D91">
              <w:tc>
                <w:tcPr>
                  <w:tcW w:w="1661" w:type="dxa"/>
                  <w:tcBorders>
                    <w:bottom w:val="single" w:sz="4" w:space="0" w:color="CCCCCC"/>
                  </w:tcBorders>
                  <w:tcMar>
                    <w:top w:w="40" w:type="dxa"/>
                    <w:left w:w="40" w:type="dxa"/>
                    <w:bottom w:w="40" w:type="dxa"/>
                    <w:right w:w="40" w:type="dxa"/>
                  </w:tcMar>
                  <w:vAlign w:val="center"/>
                </w:tcPr>
                <w:p w14:paraId="289AB6BB"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sz w:val="16"/>
                      <w:szCs w:val="16"/>
                      <w:lang w:eastAsia="uk-UA"/>
                    </w:rPr>
                    <w:t>Those with middle incomes</w:t>
                  </w:r>
                </w:p>
              </w:tc>
              <w:tc>
                <w:tcPr>
                  <w:tcW w:w="1201" w:type="dxa"/>
                  <w:tcBorders>
                    <w:bottom w:val="single" w:sz="4" w:space="0" w:color="CCCCCC"/>
                  </w:tcBorders>
                  <w:tcMar>
                    <w:top w:w="40" w:type="dxa"/>
                    <w:left w:w="40" w:type="dxa"/>
                    <w:bottom w:w="40" w:type="dxa"/>
                    <w:right w:w="40" w:type="dxa"/>
                  </w:tcMar>
                  <w:vAlign w:val="center"/>
                </w:tcPr>
                <w:tbl>
                  <w:tblPr>
                    <w:tblStyle w:val="TableGrid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00"/>
                  </w:tblGrid>
                  <w:tr w:rsidR="00442474" w:rsidRPr="00442474" w14:paraId="6A3FD147" w14:textId="77777777" w:rsidTr="00904D91">
                    <w:trPr>
                      <w:jc w:val="center"/>
                    </w:trPr>
                    <w:tc>
                      <w:tcPr>
                        <w:tcW w:w="300" w:type="dxa"/>
                        <w:tcMar>
                          <w:top w:w="40" w:type="dxa"/>
                          <w:left w:w="40" w:type="dxa"/>
                          <w:bottom w:w="40" w:type="dxa"/>
                          <w:right w:w="40" w:type="dxa"/>
                        </w:tcMar>
                        <w:vAlign w:val="center"/>
                      </w:tcPr>
                      <w:p w14:paraId="5260E50C" w14:textId="77777777" w:rsidR="00442474" w:rsidRPr="00442474" w:rsidRDefault="00442474" w:rsidP="00442474">
                        <w:pPr>
                          <w:spacing w:before="0" w:after="0"/>
                          <w:rPr>
                            <w:rFonts w:ascii="Times New Roman" w:hAnsi="Times New Roman"/>
                            <w:sz w:val="16"/>
                            <w:szCs w:val="16"/>
                            <w:lang w:eastAsia="uk-UA"/>
                          </w:rPr>
                        </w:pPr>
                        <w:r w:rsidRPr="00442474">
                          <w:rPr>
                            <w:rFonts w:ascii="Wingdings" w:eastAsia="Wingdings" w:hAnsi="Wingdings" w:cs="Wingdings"/>
                            <w:sz w:val="16"/>
                            <w:szCs w:val="16"/>
                            <w:lang w:eastAsia="uk-UA"/>
                          </w:rPr>
                          <w:t>¡</w:t>
                        </w:r>
                      </w:p>
                    </w:tc>
                  </w:tr>
                </w:tbl>
                <w:p w14:paraId="2D4C7B6B" w14:textId="77777777" w:rsidR="00442474" w:rsidRPr="00442474" w:rsidRDefault="00442474" w:rsidP="00442474">
                  <w:pPr>
                    <w:spacing w:before="0" w:after="0"/>
                    <w:rPr>
                      <w:rFonts w:ascii="Times New Roman" w:hAnsi="Times New Roman"/>
                      <w:sz w:val="16"/>
                      <w:szCs w:val="16"/>
                      <w:lang w:eastAsia="uk-UA"/>
                    </w:rPr>
                  </w:pPr>
                </w:p>
              </w:tc>
              <w:tc>
                <w:tcPr>
                  <w:tcW w:w="1201" w:type="dxa"/>
                  <w:tcBorders>
                    <w:bottom w:val="single" w:sz="4" w:space="0" w:color="CCCCCC"/>
                  </w:tcBorders>
                  <w:tcMar>
                    <w:top w:w="40" w:type="dxa"/>
                    <w:left w:w="40" w:type="dxa"/>
                    <w:bottom w:w="40" w:type="dxa"/>
                    <w:right w:w="40" w:type="dxa"/>
                  </w:tcMar>
                  <w:vAlign w:val="center"/>
                </w:tcPr>
                <w:tbl>
                  <w:tblPr>
                    <w:tblStyle w:val="TableGrid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00"/>
                  </w:tblGrid>
                  <w:tr w:rsidR="00442474" w:rsidRPr="00442474" w14:paraId="08088795" w14:textId="77777777" w:rsidTr="00904D91">
                    <w:trPr>
                      <w:jc w:val="center"/>
                    </w:trPr>
                    <w:tc>
                      <w:tcPr>
                        <w:tcW w:w="300" w:type="dxa"/>
                        <w:tcMar>
                          <w:top w:w="40" w:type="dxa"/>
                          <w:left w:w="40" w:type="dxa"/>
                          <w:bottom w:w="40" w:type="dxa"/>
                          <w:right w:w="40" w:type="dxa"/>
                        </w:tcMar>
                        <w:vAlign w:val="center"/>
                      </w:tcPr>
                      <w:p w14:paraId="6A277D8D" w14:textId="77777777" w:rsidR="00442474" w:rsidRPr="00442474" w:rsidRDefault="00442474" w:rsidP="00442474">
                        <w:pPr>
                          <w:spacing w:before="0" w:after="0"/>
                          <w:rPr>
                            <w:rFonts w:ascii="Times New Roman" w:hAnsi="Times New Roman"/>
                            <w:sz w:val="16"/>
                            <w:szCs w:val="16"/>
                            <w:lang w:eastAsia="uk-UA"/>
                          </w:rPr>
                        </w:pPr>
                        <w:r w:rsidRPr="00442474">
                          <w:rPr>
                            <w:rFonts w:ascii="Wingdings" w:eastAsia="Wingdings" w:hAnsi="Wingdings" w:cs="Wingdings"/>
                            <w:sz w:val="16"/>
                            <w:szCs w:val="16"/>
                            <w:lang w:eastAsia="uk-UA"/>
                          </w:rPr>
                          <w:t>¡</w:t>
                        </w:r>
                      </w:p>
                    </w:tc>
                  </w:tr>
                </w:tbl>
                <w:p w14:paraId="4A460E2F" w14:textId="77777777" w:rsidR="00442474" w:rsidRPr="00442474" w:rsidRDefault="00442474" w:rsidP="00442474">
                  <w:pPr>
                    <w:spacing w:before="0" w:after="0"/>
                    <w:rPr>
                      <w:rFonts w:ascii="Times New Roman" w:hAnsi="Times New Roman"/>
                      <w:sz w:val="16"/>
                      <w:szCs w:val="16"/>
                      <w:lang w:eastAsia="uk-UA"/>
                    </w:rPr>
                  </w:pPr>
                </w:p>
              </w:tc>
              <w:tc>
                <w:tcPr>
                  <w:tcW w:w="1201" w:type="dxa"/>
                  <w:tcBorders>
                    <w:bottom w:val="single" w:sz="4" w:space="0" w:color="CCCCCC"/>
                  </w:tcBorders>
                  <w:tcMar>
                    <w:top w:w="40" w:type="dxa"/>
                    <w:left w:w="40" w:type="dxa"/>
                    <w:bottom w:w="40" w:type="dxa"/>
                    <w:right w:w="40" w:type="dxa"/>
                  </w:tcMar>
                  <w:vAlign w:val="center"/>
                </w:tcPr>
                <w:tbl>
                  <w:tblPr>
                    <w:tblStyle w:val="TableGrid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00"/>
                  </w:tblGrid>
                  <w:tr w:rsidR="00442474" w:rsidRPr="00442474" w14:paraId="61003006" w14:textId="77777777" w:rsidTr="00904D91">
                    <w:trPr>
                      <w:jc w:val="center"/>
                    </w:trPr>
                    <w:tc>
                      <w:tcPr>
                        <w:tcW w:w="300" w:type="dxa"/>
                        <w:tcMar>
                          <w:top w:w="40" w:type="dxa"/>
                          <w:left w:w="40" w:type="dxa"/>
                          <w:bottom w:w="40" w:type="dxa"/>
                          <w:right w:w="40" w:type="dxa"/>
                        </w:tcMar>
                        <w:vAlign w:val="center"/>
                      </w:tcPr>
                      <w:p w14:paraId="7C9AFD9B" w14:textId="77777777" w:rsidR="00442474" w:rsidRPr="00442474" w:rsidRDefault="00442474" w:rsidP="00442474">
                        <w:pPr>
                          <w:spacing w:before="0" w:after="0"/>
                          <w:rPr>
                            <w:rFonts w:ascii="Times New Roman" w:hAnsi="Times New Roman"/>
                            <w:sz w:val="16"/>
                            <w:szCs w:val="16"/>
                            <w:lang w:eastAsia="uk-UA"/>
                          </w:rPr>
                        </w:pPr>
                        <w:r w:rsidRPr="00442474">
                          <w:rPr>
                            <w:rFonts w:ascii="Wingdings" w:eastAsia="Wingdings" w:hAnsi="Wingdings" w:cs="Wingdings"/>
                            <w:sz w:val="16"/>
                            <w:szCs w:val="16"/>
                            <w:lang w:eastAsia="uk-UA"/>
                          </w:rPr>
                          <w:t>¡</w:t>
                        </w:r>
                      </w:p>
                    </w:tc>
                  </w:tr>
                </w:tbl>
                <w:p w14:paraId="5F3F34D0" w14:textId="77777777" w:rsidR="00442474" w:rsidRPr="00442474" w:rsidRDefault="00442474" w:rsidP="00442474">
                  <w:pPr>
                    <w:spacing w:before="0" w:after="0"/>
                    <w:rPr>
                      <w:rFonts w:ascii="Times New Roman" w:hAnsi="Times New Roman"/>
                      <w:sz w:val="16"/>
                      <w:szCs w:val="16"/>
                      <w:lang w:eastAsia="uk-UA"/>
                    </w:rPr>
                  </w:pPr>
                </w:p>
              </w:tc>
              <w:tc>
                <w:tcPr>
                  <w:tcW w:w="1201" w:type="dxa"/>
                  <w:tcBorders>
                    <w:bottom w:val="single" w:sz="4" w:space="0" w:color="CCCCCC"/>
                  </w:tcBorders>
                  <w:tcMar>
                    <w:top w:w="40" w:type="dxa"/>
                    <w:left w:w="40" w:type="dxa"/>
                    <w:bottom w:w="40" w:type="dxa"/>
                    <w:right w:w="40" w:type="dxa"/>
                  </w:tcMar>
                  <w:vAlign w:val="center"/>
                </w:tcPr>
                <w:tbl>
                  <w:tblPr>
                    <w:tblStyle w:val="TableGrid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00"/>
                  </w:tblGrid>
                  <w:tr w:rsidR="00442474" w:rsidRPr="00442474" w14:paraId="433A6ACD" w14:textId="77777777" w:rsidTr="00904D91">
                    <w:trPr>
                      <w:jc w:val="center"/>
                    </w:trPr>
                    <w:tc>
                      <w:tcPr>
                        <w:tcW w:w="300" w:type="dxa"/>
                        <w:tcMar>
                          <w:top w:w="40" w:type="dxa"/>
                          <w:left w:w="40" w:type="dxa"/>
                          <w:bottom w:w="40" w:type="dxa"/>
                          <w:right w:w="40" w:type="dxa"/>
                        </w:tcMar>
                        <w:vAlign w:val="center"/>
                      </w:tcPr>
                      <w:p w14:paraId="16D9F937" w14:textId="77777777" w:rsidR="00442474" w:rsidRPr="00442474" w:rsidRDefault="00442474" w:rsidP="00442474">
                        <w:pPr>
                          <w:spacing w:before="0" w:after="0"/>
                          <w:rPr>
                            <w:rFonts w:ascii="Times New Roman" w:hAnsi="Times New Roman"/>
                            <w:sz w:val="16"/>
                            <w:szCs w:val="16"/>
                            <w:lang w:eastAsia="uk-UA"/>
                          </w:rPr>
                        </w:pPr>
                        <w:r w:rsidRPr="00442474">
                          <w:rPr>
                            <w:rFonts w:ascii="Wingdings" w:eastAsia="Wingdings" w:hAnsi="Wingdings" w:cs="Wingdings"/>
                            <w:sz w:val="16"/>
                            <w:szCs w:val="16"/>
                            <w:lang w:eastAsia="uk-UA"/>
                          </w:rPr>
                          <w:t>¡</w:t>
                        </w:r>
                      </w:p>
                    </w:tc>
                  </w:tr>
                </w:tbl>
                <w:p w14:paraId="332020AD" w14:textId="77777777" w:rsidR="00442474" w:rsidRPr="00442474" w:rsidRDefault="00442474" w:rsidP="00442474">
                  <w:pPr>
                    <w:spacing w:before="0" w:after="0"/>
                    <w:rPr>
                      <w:rFonts w:ascii="Times New Roman" w:hAnsi="Times New Roman"/>
                      <w:sz w:val="16"/>
                      <w:szCs w:val="16"/>
                      <w:lang w:eastAsia="uk-UA"/>
                    </w:rPr>
                  </w:pPr>
                </w:p>
              </w:tc>
              <w:tc>
                <w:tcPr>
                  <w:tcW w:w="1201" w:type="dxa"/>
                  <w:tcBorders>
                    <w:bottom w:val="single" w:sz="4" w:space="0" w:color="CCCCCC"/>
                  </w:tcBorders>
                  <w:tcMar>
                    <w:top w:w="40" w:type="dxa"/>
                    <w:left w:w="40" w:type="dxa"/>
                    <w:bottom w:w="40" w:type="dxa"/>
                    <w:right w:w="40" w:type="dxa"/>
                  </w:tcMar>
                  <w:vAlign w:val="center"/>
                </w:tcPr>
                <w:tbl>
                  <w:tblPr>
                    <w:tblStyle w:val="TableGrid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00"/>
                  </w:tblGrid>
                  <w:tr w:rsidR="00442474" w:rsidRPr="00442474" w14:paraId="7415CFA5" w14:textId="77777777" w:rsidTr="00904D91">
                    <w:trPr>
                      <w:jc w:val="center"/>
                    </w:trPr>
                    <w:tc>
                      <w:tcPr>
                        <w:tcW w:w="300" w:type="dxa"/>
                        <w:tcMar>
                          <w:top w:w="40" w:type="dxa"/>
                          <w:left w:w="40" w:type="dxa"/>
                          <w:bottom w:w="40" w:type="dxa"/>
                          <w:right w:w="40" w:type="dxa"/>
                        </w:tcMar>
                        <w:vAlign w:val="center"/>
                      </w:tcPr>
                      <w:p w14:paraId="72925D65" w14:textId="77777777" w:rsidR="00442474" w:rsidRPr="00442474" w:rsidRDefault="00442474" w:rsidP="00442474">
                        <w:pPr>
                          <w:spacing w:before="0" w:after="0"/>
                          <w:rPr>
                            <w:rFonts w:ascii="Times New Roman" w:hAnsi="Times New Roman"/>
                            <w:sz w:val="16"/>
                            <w:szCs w:val="16"/>
                            <w:lang w:eastAsia="uk-UA"/>
                          </w:rPr>
                        </w:pPr>
                        <w:r w:rsidRPr="00442474">
                          <w:rPr>
                            <w:rFonts w:ascii="Wingdings" w:eastAsia="Wingdings" w:hAnsi="Wingdings" w:cs="Wingdings"/>
                            <w:sz w:val="16"/>
                            <w:szCs w:val="16"/>
                            <w:lang w:eastAsia="uk-UA"/>
                          </w:rPr>
                          <w:t>¡</w:t>
                        </w:r>
                      </w:p>
                    </w:tc>
                  </w:tr>
                </w:tbl>
                <w:p w14:paraId="03CBD2C6" w14:textId="77777777" w:rsidR="00442474" w:rsidRPr="00442474" w:rsidRDefault="00442474" w:rsidP="00442474">
                  <w:pPr>
                    <w:spacing w:before="0" w:after="0"/>
                    <w:rPr>
                      <w:rFonts w:ascii="Times New Roman" w:hAnsi="Times New Roman"/>
                      <w:sz w:val="16"/>
                      <w:szCs w:val="16"/>
                      <w:lang w:eastAsia="uk-UA"/>
                    </w:rPr>
                  </w:pPr>
                </w:p>
              </w:tc>
              <w:tc>
                <w:tcPr>
                  <w:tcW w:w="1201" w:type="dxa"/>
                  <w:tcBorders>
                    <w:bottom w:val="single" w:sz="4" w:space="0" w:color="CCCCCC"/>
                  </w:tcBorders>
                  <w:tcMar>
                    <w:top w:w="40" w:type="dxa"/>
                    <w:left w:w="40" w:type="dxa"/>
                    <w:bottom w:w="40" w:type="dxa"/>
                    <w:right w:w="40" w:type="dxa"/>
                  </w:tcMar>
                  <w:vAlign w:val="center"/>
                </w:tcPr>
                <w:tbl>
                  <w:tblPr>
                    <w:tblStyle w:val="TableGrid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00"/>
                  </w:tblGrid>
                  <w:tr w:rsidR="00442474" w:rsidRPr="00442474" w14:paraId="65D25648" w14:textId="77777777" w:rsidTr="00904D91">
                    <w:trPr>
                      <w:jc w:val="center"/>
                    </w:trPr>
                    <w:tc>
                      <w:tcPr>
                        <w:tcW w:w="300" w:type="dxa"/>
                        <w:tcMar>
                          <w:top w:w="40" w:type="dxa"/>
                          <w:left w:w="40" w:type="dxa"/>
                          <w:bottom w:w="40" w:type="dxa"/>
                          <w:right w:w="40" w:type="dxa"/>
                        </w:tcMar>
                        <w:vAlign w:val="center"/>
                      </w:tcPr>
                      <w:p w14:paraId="3D61A3B6" w14:textId="77777777" w:rsidR="00442474" w:rsidRPr="00442474" w:rsidRDefault="00442474" w:rsidP="00442474">
                        <w:pPr>
                          <w:spacing w:before="0" w:after="0"/>
                          <w:rPr>
                            <w:rFonts w:ascii="Times New Roman" w:hAnsi="Times New Roman"/>
                            <w:sz w:val="16"/>
                            <w:szCs w:val="16"/>
                            <w:lang w:eastAsia="uk-UA"/>
                          </w:rPr>
                        </w:pPr>
                        <w:r w:rsidRPr="00442474">
                          <w:rPr>
                            <w:rFonts w:ascii="Wingdings" w:eastAsia="Wingdings" w:hAnsi="Wingdings" w:cs="Wingdings"/>
                            <w:sz w:val="16"/>
                            <w:szCs w:val="16"/>
                            <w:lang w:eastAsia="uk-UA"/>
                          </w:rPr>
                          <w:t>¡</w:t>
                        </w:r>
                      </w:p>
                    </w:tc>
                  </w:tr>
                </w:tbl>
                <w:p w14:paraId="5144E7D7" w14:textId="77777777" w:rsidR="00442474" w:rsidRPr="00442474" w:rsidRDefault="00442474" w:rsidP="00442474">
                  <w:pPr>
                    <w:spacing w:before="0" w:after="0"/>
                    <w:rPr>
                      <w:rFonts w:ascii="Times New Roman" w:hAnsi="Times New Roman"/>
                      <w:sz w:val="16"/>
                      <w:szCs w:val="16"/>
                      <w:lang w:eastAsia="uk-UA"/>
                    </w:rPr>
                  </w:pPr>
                </w:p>
              </w:tc>
              <w:tc>
                <w:tcPr>
                  <w:tcW w:w="1201" w:type="dxa"/>
                  <w:tcBorders>
                    <w:bottom w:val="single" w:sz="4" w:space="0" w:color="CCCCCC"/>
                  </w:tcBorders>
                  <w:tcMar>
                    <w:top w:w="40" w:type="dxa"/>
                    <w:left w:w="40" w:type="dxa"/>
                    <w:bottom w:w="40" w:type="dxa"/>
                    <w:right w:w="40" w:type="dxa"/>
                  </w:tcMar>
                  <w:vAlign w:val="center"/>
                </w:tcPr>
                <w:tbl>
                  <w:tblPr>
                    <w:tblStyle w:val="TableGrid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00"/>
                  </w:tblGrid>
                  <w:tr w:rsidR="00442474" w:rsidRPr="00442474" w14:paraId="31788490" w14:textId="77777777" w:rsidTr="00904D91">
                    <w:trPr>
                      <w:jc w:val="center"/>
                    </w:trPr>
                    <w:tc>
                      <w:tcPr>
                        <w:tcW w:w="300" w:type="dxa"/>
                        <w:tcMar>
                          <w:top w:w="40" w:type="dxa"/>
                          <w:left w:w="40" w:type="dxa"/>
                          <w:bottom w:w="40" w:type="dxa"/>
                          <w:right w:w="40" w:type="dxa"/>
                        </w:tcMar>
                        <w:vAlign w:val="center"/>
                      </w:tcPr>
                      <w:p w14:paraId="5B7EFB38" w14:textId="77777777" w:rsidR="00442474" w:rsidRPr="00442474" w:rsidRDefault="00442474" w:rsidP="00442474">
                        <w:pPr>
                          <w:spacing w:before="0" w:after="0"/>
                          <w:rPr>
                            <w:rFonts w:ascii="Times New Roman" w:hAnsi="Times New Roman"/>
                            <w:sz w:val="16"/>
                            <w:szCs w:val="16"/>
                            <w:lang w:eastAsia="uk-UA"/>
                          </w:rPr>
                        </w:pPr>
                        <w:r w:rsidRPr="00442474">
                          <w:rPr>
                            <w:rFonts w:ascii="Wingdings" w:eastAsia="Wingdings" w:hAnsi="Wingdings" w:cs="Wingdings"/>
                            <w:sz w:val="16"/>
                            <w:szCs w:val="16"/>
                            <w:lang w:eastAsia="uk-UA"/>
                          </w:rPr>
                          <w:t>¡</w:t>
                        </w:r>
                      </w:p>
                    </w:tc>
                  </w:tr>
                </w:tbl>
                <w:p w14:paraId="77824D65" w14:textId="77777777" w:rsidR="00442474" w:rsidRPr="00442474" w:rsidRDefault="00442474" w:rsidP="00442474">
                  <w:pPr>
                    <w:spacing w:before="0" w:after="0"/>
                    <w:rPr>
                      <w:rFonts w:ascii="Times New Roman" w:hAnsi="Times New Roman"/>
                      <w:sz w:val="16"/>
                      <w:szCs w:val="16"/>
                      <w:lang w:eastAsia="uk-UA"/>
                    </w:rPr>
                  </w:pPr>
                </w:p>
              </w:tc>
              <w:tc>
                <w:tcPr>
                  <w:tcW w:w="440" w:type="dxa"/>
                  <w:tcBorders>
                    <w:bottom w:val="single" w:sz="4" w:space="0" w:color="CCCCCC"/>
                  </w:tcBorders>
                  <w:tcMar>
                    <w:top w:w="40" w:type="dxa"/>
                    <w:left w:w="40" w:type="dxa"/>
                    <w:bottom w:w="40" w:type="dxa"/>
                    <w:right w:w="40" w:type="dxa"/>
                  </w:tcMar>
                  <w:vAlign w:val="center"/>
                </w:tcPr>
                <w:p w14:paraId="5CE007A9"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sz w:val="16"/>
                      <w:szCs w:val="16"/>
                      <w:lang w:eastAsia="uk-UA"/>
                    </w:rPr>
                    <w:t>2</w:t>
                  </w:r>
                </w:p>
              </w:tc>
            </w:tr>
            <w:tr w:rsidR="00442474" w:rsidRPr="00442474" w14:paraId="5E71BCBE" w14:textId="77777777" w:rsidTr="00904D91">
              <w:tc>
                <w:tcPr>
                  <w:tcW w:w="1661" w:type="dxa"/>
                  <w:tcBorders>
                    <w:bottom w:val="single" w:sz="4" w:space="0" w:color="CCCCCC"/>
                  </w:tcBorders>
                  <w:tcMar>
                    <w:top w:w="40" w:type="dxa"/>
                    <w:left w:w="40" w:type="dxa"/>
                    <w:bottom w:w="40" w:type="dxa"/>
                    <w:right w:w="40" w:type="dxa"/>
                  </w:tcMar>
                  <w:vAlign w:val="center"/>
                </w:tcPr>
                <w:p w14:paraId="30FCB611"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sz w:val="16"/>
                      <w:szCs w:val="16"/>
                      <w:lang w:eastAsia="uk-UA"/>
                    </w:rPr>
                    <w:t>Those with high incomes</w:t>
                  </w:r>
                </w:p>
              </w:tc>
              <w:tc>
                <w:tcPr>
                  <w:tcW w:w="1201" w:type="dxa"/>
                  <w:tcBorders>
                    <w:bottom w:val="single" w:sz="4" w:space="0" w:color="CCCCCC"/>
                  </w:tcBorders>
                  <w:tcMar>
                    <w:top w:w="40" w:type="dxa"/>
                    <w:left w:w="40" w:type="dxa"/>
                    <w:bottom w:w="40" w:type="dxa"/>
                    <w:right w:w="40" w:type="dxa"/>
                  </w:tcMar>
                  <w:vAlign w:val="center"/>
                </w:tcPr>
                <w:tbl>
                  <w:tblPr>
                    <w:tblStyle w:val="TableGrid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00"/>
                  </w:tblGrid>
                  <w:tr w:rsidR="00442474" w:rsidRPr="00442474" w14:paraId="0B4D623B" w14:textId="77777777" w:rsidTr="00904D91">
                    <w:trPr>
                      <w:jc w:val="center"/>
                    </w:trPr>
                    <w:tc>
                      <w:tcPr>
                        <w:tcW w:w="300" w:type="dxa"/>
                        <w:tcMar>
                          <w:top w:w="40" w:type="dxa"/>
                          <w:left w:w="40" w:type="dxa"/>
                          <w:bottom w:w="40" w:type="dxa"/>
                          <w:right w:w="40" w:type="dxa"/>
                        </w:tcMar>
                        <w:vAlign w:val="center"/>
                      </w:tcPr>
                      <w:p w14:paraId="69E18237" w14:textId="77777777" w:rsidR="00442474" w:rsidRPr="00442474" w:rsidRDefault="00442474" w:rsidP="00442474">
                        <w:pPr>
                          <w:spacing w:before="0" w:after="0"/>
                          <w:rPr>
                            <w:rFonts w:ascii="Times New Roman" w:hAnsi="Times New Roman"/>
                            <w:sz w:val="16"/>
                            <w:szCs w:val="16"/>
                            <w:lang w:eastAsia="uk-UA"/>
                          </w:rPr>
                        </w:pPr>
                        <w:r w:rsidRPr="00442474">
                          <w:rPr>
                            <w:rFonts w:ascii="Wingdings" w:eastAsia="Wingdings" w:hAnsi="Wingdings" w:cs="Wingdings"/>
                            <w:sz w:val="16"/>
                            <w:szCs w:val="16"/>
                            <w:lang w:eastAsia="uk-UA"/>
                          </w:rPr>
                          <w:t>¡</w:t>
                        </w:r>
                      </w:p>
                    </w:tc>
                  </w:tr>
                </w:tbl>
                <w:p w14:paraId="32BE3AA4" w14:textId="77777777" w:rsidR="00442474" w:rsidRPr="00442474" w:rsidRDefault="00442474" w:rsidP="00442474">
                  <w:pPr>
                    <w:spacing w:before="0" w:after="0"/>
                    <w:rPr>
                      <w:rFonts w:ascii="Times New Roman" w:hAnsi="Times New Roman"/>
                      <w:sz w:val="16"/>
                      <w:szCs w:val="16"/>
                      <w:lang w:eastAsia="uk-UA"/>
                    </w:rPr>
                  </w:pPr>
                </w:p>
              </w:tc>
              <w:tc>
                <w:tcPr>
                  <w:tcW w:w="1201" w:type="dxa"/>
                  <w:tcBorders>
                    <w:bottom w:val="single" w:sz="4" w:space="0" w:color="CCCCCC"/>
                  </w:tcBorders>
                  <w:tcMar>
                    <w:top w:w="40" w:type="dxa"/>
                    <w:left w:w="40" w:type="dxa"/>
                    <w:bottom w:w="40" w:type="dxa"/>
                    <w:right w:w="40" w:type="dxa"/>
                  </w:tcMar>
                  <w:vAlign w:val="center"/>
                </w:tcPr>
                <w:tbl>
                  <w:tblPr>
                    <w:tblStyle w:val="TableGrid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00"/>
                  </w:tblGrid>
                  <w:tr w:rsidR="00442474" w:rsidRPr="00442474" w14:paraId="10FA811C" w14:textId="77777777" w:rsidTr="00904D91">
                    <w:trPr>
                      <w:jc w:val="center"/>
                    </w:trPr>
                    <w:tc>
                      <w:tcPr>
                        <w:tcW w:w="300" w:type="dxa"/>
                        <w:tcMar>
                          <w:top w:w="40" w:type="dxa"/>
                          <w:left w:w="40" w:type="dxa"/>
                          <w:bottom w:w="40" w:type="dxa"/>
                          <w:right w:w="40" w:type="dxa"/>
                        </w:tcMar>
                        <w:vAlign w:val="center"/>
                      </w:tcPr>
                      <w:p w14:paraId="46DC6AD0" w14:textId="77777777" w:rsidR="00442474" w:rsidRPr="00442474" w:rsidRDefault="00442474" w:rsidP="00442474">
                        <w:pPr>
                          <w:spacing w:before="0" w:after="0"/>
                          <w:rPr>
                            <w:rFonts w:ascii="Times New Roman" w:hAnsi="Times New Roman"/>
                            <w:sz w:val="16"/>
                            <w:szCs w:val="16"/>
                            <w:lang w:eastAsia="uk-UA"/>
                          </w:rPr>
                        </w:pPr>
                        <w:r w:rsidRPr="00442474">
                          <w:rPr>
                            <w:rFonts w:ascii="Wingdings" w:eastAsia="Wingdings" w:hAnsi="Wingdings" w:cs="Wingdings"/>
                            <w:sz w:val="16"/>
                            <w:szCs w:val="16"/>
                            <w:lang w:eastAsia="uk-UA"/>
                          </w:rPr>
                          <w:t>¡</w:t>
                        </w:r>
                      </w:p>
                    </w:tc>
                  </w:tr>
                </w:tbl>
                <w:p w14:paraId="7537D6F3" w14:textId="77777777" w:rsidR="00442474" w:rsidRPr="00442474" w:rsidRDefault="00442474" w:rsidP="00442474">
                  <w:pPr>
                    <w:spacing w:before="0" w:after="0"/>
                    <w:rPr>
                      <w:rFonts w:ascii="Times New Roman" w:hAnsi="Times New Roman"/>
                      <w:sz w:val="16"/>
                      <w:szCs w:val="16"/>
                      <w:lang w:eastAsia="uk-UA"/>
                    </w:rPr>
                  </w:pPr>
                </w:p>
              </w:tc>
              <w:tc>
                <w:tcPr>
                  <w:tcW w:w="1201" w:type="dxa"/>
                  <w:tcBorders>
                    <w:bottom w:val="single" w:sz="4" w:space="0" w:color="CCCCCC"/>
                  </w:tcBorders>
                  <w:tcMar>
                    <w:top w:w="40" w:type="dxa"/>
                    <w:left w:w="40" w:type="dxa"/>
                    <w:bottom w:w="40" w:type="dxa"/>
                    <w:right w:w="40" w:type="dxa"/>
                  </w:tcMar>
                  <w:vAlign w:val="center"/>
                </w:tcPr>
                <w:tbl>
                  <w:tblPr>
                    <w:tblStyle w:val="TableGrid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00"/>
                  </w:tblGrid>
                  <w:tr w:rsidR="00442474" w:rsidRPr="00442474" w14:paraId="3DB507A8" w14:textId="77777777" w:rsidTr="00904D91">
                    <w:trPr>
                      <w:jc w:val="center"/>
                    </w:trPr>
                    <w:tc>
                      <w:tcPr>
                        <w:tcW w:w="300" w:type="dxa"/>
                        <w:tcMar>
                          <w:top w:w="40" w:type="dxa"/>
                          <w:left w:w="40" w:type="dxa"/>
                          <w:bottom w:w="40" w:type="dxa"/>
                          <w:right w:w="40" w:type="dxa"/>
                        </w:tcMar>
                        <w:vAlign w:val="center"/>
                      </w:tcPr>
                      <w:p w14:paraId="7A3E28ED" w14:textId="77777777" w:rsidR="00442474" w:rsidRPr="00442474" w:rsidRDefault="00442474" w:rsidP="00442474">
                        <w:pPr>
                          <w:spacing w:before="0" w:after="0"/>
                          <w:rPr>
                            <w:rFonts w:ascii="Times New Roman" w:hAnsi="Times New Roman"/>
                            <w:sz w:val="16"/>
                            <w:szCs w:val="16"/>
                            <w:lang w:eastAsia="uk-UA"/>
                          </w:rPr>
                        </w:pPr>
                        <w:r w:rsidRPr="00442474">
                          <w:rPr>
                            <w:rFonts w:ascii="Wingdings" w:eastAsia="Wingdings" w:hAnsi="Wingdings" w:cs="Wingdings"/>
                            <w:sz w:val="16"/>
                            <w:szCs w:val="16"/>
                            <w:lang w:eastAsia="uk-UA"/>
                          </w:rPr>
                          <w:t>¡</w:t>
                        </w:r>
                      </w:p>
                    </w:tc>
                  </w:tr>
                </w:tbl>
                <w:p w14:paraId="64F37FBC" w14:textId="77777777" w:rsidR="00442474" w:rsidRPr="00442474" w:rsidRDefault="00442474" w:rsidP="00442474">
                  <w:pPr>
                    <w:spacing w:before="0" w:after="0"/>
                    <w:rPr>
                      <w:rFonts w:ascii="Times New Roman" w:hAnsi="Times New Roman"/>
                      <w:sz w:val="16"/>
                      <w:szCs w:val="16"/>
                      <w:lang w:eastAsia="uk-UA"/>
                    </w:rPr>
                  </w:pPr>
                </w:p>
              </w:tc>
              <w:tc>
                <w:tcPr>
                  <w:tcW w:w="1201" w:type="dxa"/>
                  <w:tcBorders>
                    <w:bottom w:val="single" w:sz="4" w:space="0" w:color="CCCCCC"/>
                  </w:tcBorders>
                  <w:tcMar>
                    <w:top w:w="40" w:type="dxa"/>
                    <w:left w:w="40" w:type="dxa"/>
                    <w:bottom w:w="40" w:type="dxa"/>
                    <w:right w:w="40" w:type="dxa"/>
                  </w:tcMar>
                  <w:vAlign w:val="center"/>
                </w:tcPr>
                <w:tbl>
                  <w:tblPr>
                    <w:tblStyle w:val="TableGrid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00"/>
                  </w:tblGrid>
                  <w:tr w:rsidR="00442474" w:rsidRPr="00442474" w14:paraId="5D949E6C" w14:textId="77777777" w:rsidTr="00904D91">
                    <w:trPr>
                      <w:jc w:val="center"/>
                    </w:trPr>
                    <w:tc>
                      <w:tcPr>
                        <w:tcW w:w="300" w:type="dxa"/>
                        <w:tcMar>
                          <w:top w:w="40" w:type="dxa"/>
                          <w:left w:w="40" w:type="dxa"/>
                          <w:bottom w:w="40" w:type="dxa"/>
                          <w:right w:w="40" w:type="dxa"/>
                        </w:tcMar>
                        <w:vAlign w:val="center"/>
                      </w:tcPr>
                      <w:p w14:paraId="6C7848FA" w14:textId="77777777" w:rsidR="00442474" w:rsidRPr="00442474" w:rsidRDefault="00442474" w:rsidP="00442474">
                        <w:pPr>
                          <w:spacing w:before="0" w:after="0"/>
                          <w:rPr>
                            <w:rFonts w:ascii="Times New Roman" w:hAnsi="Times New Roman"/>
                            <w:sz w:val="16"/>
                            <w:szCs w:val="16"/>
                            <w:lang w:eastAsia="uk-UA"/>
                          </w:rPr>
                        </w:pPr>
                        <w:r w:rsidRPr="00442474">
                          <w:rPr>
                            <w:rFonts w:ascii="Wingdings" w:eastAsia="Wingdings" w:hAnsi="Wingdings" w:cs="Wingdings"/>
                            <w:sz w:val="16"/>
                            <w:szCs w:val="16"/>
                            <w:lang w:eastAsia="uk-UA"/>
                          </w:rPr>
                          <w:t>¡</w:t>
                        </w:r>
                      </w:p>
                    </w:tc>
                  </w:tr>
                </w:tbl>
                <w:p w14:paraId="298E7BF6" w14:textId="77777777" w:rsidR="00442474" w:rsidRPr="00442474" w:rsidRDefault="00442474" w:rsidP="00442474">
                  <w:pPr>
                    <w:spacing w:before="0" w:after="0"/>
                    <w:rPr>
                      <w:rFonts w:ascii="Times New Roman" w:hAnsi="Times New Roman"/>
                      <w:sz w:val="16"/>
                      <w:szCs w:val="16"/>
                      <w:lang w:eastAsia="uk-UA"/>
                    </w:rPr>
                  </w:pPr>
                </w:p>
              </w:tc>
              <w:tc>
                <w:tcPr>
                  <w:tcW w:w="1201" w:type="dxa"/>
                  <w:tcBorders>
                    <w:bottom w:val="single" w:sz="4" w:space="0" w:color="CCCCCC"/>
                  </w:tcBorders>
                  <w:tcMar>
                    <w:top w:w="40" w:type="dxa"/>
                    <w:left w:w="40" w:type="dxa"/>
                    <w:bottom w:w="40" w:type="dxa"/>
                    <w:right w:w="40" w:type="dxa"/>
                  </w:tcMar>
                  <w:vAlign w:val="center"/>
                </w:tcPr>
                <w:tbl>
                  <w:tblPr>
                    <w:tblStyle w:val="TableGrid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00"/>
                  </w:tblGrid>
                  <w:tr w:rsidR="00442474" w:rsidRPr="00442474" w14:paraId="7426EEFC" w14:textId="77777777" w:rsidTr="00904D91">
                    <w:trPr>
                      <w:jc w:val="center"/>
                    </w:trPr>
                    <w:tc>
                      <w:tcPr>
                        <w:tcW w:w="300" w:type="dxa"/>
                        <w:tcMar>
                          <w:top w:w="40" w:type="dxa"/>
                          <w:left w:w="40" w:type="dxa"/>
                          <w:bottom w:w="40" w:type="dxa"/>
                          <w:right w:w="40" w:type="dxa"/>
                        </w:tcMar>
                        <w:vAlign w:val="center"/>
                      </w:tcPr>
                      <w:p w14:paraId="5A366754" w14:textId="77777777" w:rsidR="00442474" w:rsidRPr="00442474" w:rsidRDefault="00442474" w:rsidP="00442474">
                        <w:pPr>
                          <w:spacing w:before="0" w:after="0"/>
                          <w:rPr>
                            <w:rFonts w:ascii="Times New Roman" w:hAnsi="Times New Roman"/>
                            <w:sz w:val="16"/>
                            <w:szCs w:val="16"/>
                            <w:lang w:eastAsia="uk-UA"/>
                          </w:rPr>
                        </w:pPr>
                        <w:r w:rsidRPr="00442474">
                          <w:rPr>
                            <w:rFonts w:ascii="Wingdings" w:eastAsia="Wingdings" w:hAnsi="Wingdings" w:cs="Wingdings"/>
                            <w:sz w:val="16"/>
                            <w:szCs w:val="16"/>
                            <w:lang w:eastAsia="uk-UA"/>
                          </w:rPr>
                          <w:t>¡</w:t>
                        </w:r>
                      </w:p>
                    </w:tc>
                  </w:tr>
                </w:tbl>
                <w:p w14:paraId="14AB21DA" w14:textId="77777777" w:rsidR="00442474" w:rsidRPr="00442474" w:rsidRDefault="00442474" w:rsidP="00442474">
                  <w:pPr>
                    <w:spacing w:before="0" w:after="0"/>
                    <w:rPr>
                      <w:rFonts w:ascii="Times New Roman" w:hAnsi="Times New Roman"/>
                      <w:sz w:val="16"/>
                      <w:szCs w:val="16"/>
                      <w:lang w:eastAsia="uk-UA"/>
                    </w:rPr>
                  </w:pPr>
                </w:p>
              </w:tc>
              <w:tc>
                <w:tcPr>
                  <w:tcW w:w="1201" w:type="dxa"/>
                  <w:tcBorders>
                    <w:bottom w:val="single" w:sz="4" w:space="0" w:color="CCCCCC"/>
                  </w:tcBorders>
                  <w:tcMar>
                    <w:top w:w="40" w:type="dxa"/>
                    <w:left w:w="40" w:type="dxa"/>
                    <w:bottom w:w="40" w:type="dxa"/>
                    <w:right w:w="40" w:type="dxa"/>
                  </w:tcMar>
                  <w:vAlign w:val="center"/>
                </w:tcPr>
                <w:tbl>
                  <w:tblPr>
                    <w:tblStyle w:val="TableGrid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00"/>
                  </w:tblGrid>
                  <w:tr w:rsidR="00442474" w:rsidRPr="00442474" w14:paraId="6669B180" w14:textId="77777777" w:rsidTr="00904D91">
                    <w:trPr>
                      <w:jc w:val="center"/>
                    </w:trPr>
                    <w:tc>
                      <w:tcPr>
                        <w:tcW w:w="300" w:type="dxa"/>
                        <w:tcMar>
                          <w:top w:w="40" w:type="dxa"/>
                          <w:left w:w="40" w:type="dxa"/>
                          <w:bottom w:w="40" w:type="dxa"/>
                          <w:right w:w="40" w:type="dxa"/>
                        </w:tcMar>
                        <w:vAlign w:val="center"/>
                      </w:tcPr>
                      <w:p w14:paraId="043E55AE" w14:textId="77777777" w:rsidR="00442474" w:rsidRPr="00442474" w:rsidRDefault="00442474" w:rsidP="00442474">
                        <w:pPr>
                          <w:spacing w:before="0" w:after="0"/>
                          <w:rPr>
                            <w:rFonts w:ascii="Times New Roman" w:hAnsi="Times New Roman"/>
                            <w:sz w:val="16"/>
                            <w:szCs w:val="16"/>
                            <w:lang w:eastAsia="uk-UA"/>
                          </w:rPr>
                        </w:pPr>
                        <w:r w:rsidRPr="00442474">
                          <w:rPr>
                            <w:rFonts w:ascii="Wingdings" w:eastAsia="Wingdings" w:hAnsi="Wingdings" w:cs="Wingdings"/>
                            <w:sz w:val="16"/>
                            <w:szCs w:val="16"/>
                            <w:lang w:eastAsia="uk-UA"/>
                          </w:rPr>
                          <w:t>¡</w:t>
                        </w:r>
                      </w:p>
                    </w:tc>
                  </w:tr>
                </w:tbl>
                <w:p w14:paraId="7FCB6BAA" w14:textId="77777777" w:rsidR="00442474" w:rsidRPr="00442474" w:rsidRDefault="00442474" w:rsidP="00442474">
                  <w:pPr>
                    <w:spacing w:before="0" w:after="0"/>
                    <w:rPr>
                      <w:rFonts w:ascii="Times New Roman" w:hAnsi="Times New Roman"/>
                      <w:sz w:val="16"/>
                      <w:szCs w:val="16"/>
                      <w:lang w:eastAsia="uk-UA"/>
                    </w:rPr>
                  </w:pPr>
                </w:p>
              </w:tc>
              <w:tc>
                <w:tcPr>
                  <w:tcW w:w="1201" w:type="dxa"/>
                  <w:tcBorders>
                    <w:bottom w:val="single" w:sz="4" w:space="0" w:color="CCCCCC"/>
                  </w:tcBorders>
                  <w:tcMar>
                    <w:top w:w="40" w:type="dxa"/>
                    <w:left w:w="40" w:type="dxa"/>
                    <w:bottom w:w="40" w:type="dxa"/>
                    <w:right w:w="40" w:type="dxa"/>
                  </w:tcMar>
                  <w:vAlign w:val="center"/>
                </w:tcPr>
                <w:tbl>
                  <w:tblPr>
                    <w:tblStyle w:val="TableGrid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00"/>
                  </w:tblGrid>
                  <w:tr w:rsidR="00442474" w:rsidRPr="00442474" w14:paraId="075C0C9B" w14:textId="77777777" w:rsidTr="00904D91">
                    <w:trPr>
                      <w:jc w:val="center"/>
                    </w:trPr>
                    <w:tc>
                      <w:tcPr>
                        <w:tcW w:w="300" w:type="dxa"/>
                        <w:tcMar>
                          <w:top w:w="40" w:type="dxa"/>
                          <w:left w:w="40" w:type="dxa"/>
                          <w:bottom w:w="40" w:type="dxa"/>
                          <w:right w:w="40" w:type="dxa"/>
                        </w:tcMar>
                        <w:vAlign w:val="center"/>
                      </w:tcPr>
                      <w:p w14:paraId="39EE55BD" w14:textId="77777777" w:rsidR="00442474" w:rsidRPr="00442474" w:rsidRDefault="00442474" w:rsidP="00442474">
                        <w:pPr>
                          <w:spacing w:before="0" w:after="0"/>
                          <w:rPr>
                            <w:rFonts w:ascii="Times New Roman" w:hAnsi="Times New Roman"/>
                            <w:sz w:val="16"/>
                            <w:szCs w:val="16"/>
                            <w:lang w:eastAsia="uk-UA"/>
                          </w:rPr>
                        </w:pPr>
                        <w:r w:rsidRPr="00442474">
                          <w:rPr>
                            <w:rFonts w:ascii="Wingdings" w:eastAsia="Wingdings" w:hAnsi="Wingdings" w:cs="Wingdings"/>
                            <w:sz w:val="16"/>
                            <w:szCs w:val="16"/>
                            <w:lang w:eastAsia="uk-UA"/>
                          </w:rPr>
                          <w:t>¡</w:t>
                        </w:r>
                      </w:p>
                    </w:tc>
                  </w:tr>
                </w:tbl>
                <w:p w14:paraId="715C3AB9" w14:textId="77777777" w:rsidR="00442474" w:rsidRPr="00442474" w:rsidRDefault="00442474" w:rsidP="00442474">
                  <w:pPr>
                    <w:spacing w:before="0" w:after="0"/>
                    <w:rPr>
                      <w:rFonts w:ascii="Times New Roman" w:hAnsi="Times New Roman"/>
                      <w:sz w:val="16"/>
                      <w:szCs w:val="16"/>
                      <w:lang w:eastAsia="uk-UA"/>
                    </w:rPr>
                  </w:pPr>
                </w:p>
              </w:tc>
              <w:tc>
                <w:tcPr>
                  <w:tcW w:w="440" w:type="dxa"/>
                  <w:tcBorders>
                    <w:bottom w:val="single" w:sz="4" w:space="0" w:color="CCCCCC"/>
                  </w:tcBorders>
                  <w:tcMar>
                    <w:top w:w="40" w:type="dxa"/>
                    <w:left w:w="40" w:type="dxa"/>
                    <w:bottom w:w="40" w:type="dxa"/>
                    <w:right w:w="40" w:type="dxa"/>
                  </w:tcMar>
                  <w:vAlign w:val="center"/>
                </w:tcPr>
                <w:p w14:paraId="7A45AFAF"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sz w:val="16"/>
                      <w:szCs w:val="16"/>
                      <w:lang w:eastAsia="uk-UA"/>
                    </w:rPr>
                    <w:t>3</w:t>
                  </w:r>
                </w:p>
              </w:tc>
            </w:tr>
            <w:tr w:rsidR="00442474" w:rsidRPr="00442474" w14:paraId="56753DFF" w14:textId="77777777" w:rsidTr="00904D91">
              <w:tc>
                <w:tcPr>
                  <w:tcW w:w="1661" w:type="dxa"/>
                  <w:tcMar>
                    <w:top w:w="40" w:type="dxa"/>
                    <w:left w:w="40" w:type="dxa"/>
                    <w:bottom w:w="40" w:type="dxa"/>
                    <w:right w:w="40" w:type="dxa"/>
                  </w:tcMar>
                  <w:vAlign w:val="center"/>
                </w:tcPr>
                <w:p w14:paraId="4C629BB7"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sz w:val="16"/>
                      <w:szCs w:val="16"/>
                      <w:lang w:eastAsia="uk-UA"/>
                    </w:rPr>
                    <w:t>I myself/my household</w:t>
                  </w:r>
                </w:p>
              </w:tc>
              <w:tc>
                <w:tcPr>
                  <w:tcW w:w="1201" w:type="dxa"/>
                  <w:tcMar>
                    <w:top w:w="40" w:type="dxa"/>
                    <w:left w:w="40" w:type="dxa"/>
                    <w:bottom w:w="40" w:type="dxa"/>
                    <w:right w:w="40" w:type="dxa"/>
                  </w:tcMar>
                  <w:vAlign w:val="center"/>
                </w:tcPr>
                <w:tbl>
                  <w:tblPr>
                    <w:tblStyle w:val="TableGrid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00"/>
                  </w:tblGrid>
                  <w:tr w:rsidR="00442474" w:rsidRPr="00442474" w14:paraId="5EE211FC" w14:textId="77777777" w:rsidTr="00904D91">
                    <w:trPr>
                      <w:jc w:val="center"/>
                    </w:trPr>
                    <w:tc>
                      <w:tcPr>
                        <w:tcW w:w="300" w:type="dxa"/>
                        <w:tcMar>
                          <w:top w:w="40" w:type="dxa"/>
                          <w:left w:w="40" w:type="dxa"/>
                          <w:bottom w:w="40" w:type="dxa"/>
                          <w:right w:w="40" w:type="dxa"/>
                        </w:tcMar>
                        <w:vAlign w:val="center"/>
                      </w:tcPr>
                      <w:p w14:paraId="7DFC9B63" w14:textId="77777777" w:rsidR="00442474" w:rsidRPr="00442474" w:rsidRDefault="00442474" w:rsidP="00442474">
                        <w:pPr>
                          <w:spacing w:before="0" w:after="0"/>
                          <w:rPr>
                            <w:rFonts w:ascii="Times New Roman" w:hAnsi="Times New Roman"/>
                            <w:sz w:val="16"/>
                            <w:szCs w:val="16"/>
                            <w:lang w:eastAsia="uk-UA"/>
                          </w:rPr>
                        </w:pPr>
                        <w:r w:rsidRPr="00442474">
                          <w:rPr>
                            <w:rFonts w:ascii="Wingdings" w:eastAsia="Wingdings" w:hAnsi="Wingdings" w:cs="Wingdings"/>
                            <w:sz w:val="16"/>
                            <w:szCs w:val="16"/>
                            <w:lang w:eastAsia="uk-UA"/>
                          </w:rPr>
                          <w:t>¡</w:t>
                        </w:r>
                      </w:p>
                    </w:tc>
                  </w:tr>
                </w:tbl>
                <w:p w14:paraId="21D8D57A" w14:textId="77777777" w:rsidR="00442474" w:rsidRPr="00442474" w:rsidRDefault="00442474" w:rsidP="00442474">
                  <w:pPr>
                    <w:spacing w:before="0" w:after="0"/>
                    <w:rPr>
                      <w:rFonts w:ascii="Times New Roman" w:hAnsi="Times New Roman"/>
                      <w:sz w:val="16"/>
                      <w:szCs w:val="16"/>
                      <w:lang w:eastAsia="uk-UA"/>
                    </w:rPr>
                  </w:pPr>
                </w:p>
              </w:tc>
              <w:tc>
                <w:tcPr>
                  <w:tcW w:w="1201" w:type="dxa"/>
                  <w:tcMar>
                    <w:top w:w="40" w:type="dxa"/>
                    <w:left w:w="40" w:type="dxa"/>
                    <w:bottom w:w="40" w:type="dxa"/>
                    <w:right w:w="40" w:type="dxa"/>
                  </w:tcMar>
                  <w:vAlign w:val="center"/>
                </w:tcPr>
                <w:tbl>
                  <w:tblPr>
                    <w:tblStyle w:val="TableGrid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00"/>
                  </w:tblGrid>
                  <w:tr w:rsidR="00442474" w:rsidRPr="00442474" w14:paraId="2608C36D" w14:textId="77777777" w:rsidTr="00904D91">
                    <w:trPr>
                      <w:jc w:val="center"/>
                    </w:trPr>
                    <w:tc>
                      <w:tcPr>
                        <w:tcW w:w="300" w:type="dxa"/>
                        <w:tcMar>
                          <w:top w:w="40" w:type="dxa"/>
                          <w:left w:w="40" w:type="dxa"/>
                          <w:bottom w:w="40" w:type="dxa"/>
                          <w:right w:w="40" w:type="dxa"/>
                        </w:tcMar>
                        <w:vAlign w:val="center"/>
                      </w:tcPr>
                      <w:p w14:paraId="16827680" w14:textId="77777777" w:rsidR="00442474" w:rsidRPr="00442474" w:rsidRDefault="00442474" w:rsidP="00442474">
                        <w:pPr>
                          <w:spacing w:before="0" w:after="0"/>
                          <w:rPr>
                            <w:rFonts w:ascii="Times New Roman" w:hAnsi="Times New Roman"/>
                            <w:sz w:val="16"/>
                            <w:szCs w:val="16"/>
                            <w:lang w:eastAsia="uk-UA"/>
                          </w:rPr>
                        </w:pPr>
                        <w:r w:rsidRPr="00442474">
                          <w:rPr>
                            <w:rFonts w:ascii="Wingdings" w:eastAsia="Wingdings" w:hAnsi="Wingdings" w:cs="Wingdings"/>
                            <w:sz w:val="16"/>
                            <w:szCs w:val="16"/>
                            <w:lang w:eastAsia="uk-UA"/>
                          </w:rPr>
                          <w:t>¡</w:t>
                        </w:r>
                      </w:p>
                    </w:tc>
                  </w:tr>
                </w:tbl>
                <w:p w14:paraId="393DE58B" w14:textId="77777777" w:rsidR="00442474" w:rsidRPr="00442474" w:rsidRDefault="00442474" w:rsidP="00442474">
                  <w:pPr>
                    <w:spacing w:before="0" w:after="0"/>
                    <w:rPr>
                      <w:rFonts w:ascii="Times New Roman" w:hAnsi="Times New Roman"/>
                      <w:sz w:val="16"/>
                      <w:szCs w:val="16"/>
                      <w:lang w:eastAsia="uk-UA"/>
                    </w:rPr>
                  </w:pPr>
                </w:p>
              </w:tc>
              <w:tc>
                <w:tcPr>
                  <w:tcW w:w="1201" w:type="dxa"/>
                  <w:tcMar>
                    <w:top w:w="40" w:type="dxa"/>
                    <w:left w:w="40" w:type="dxa"/>
                    <w:bottom w:w="40" w:type="dxa"/>
                    <w:right w:w="40" w:type="dxa"/>
                  </w:tcMar>
                  <w:vAlign w:val="center"/>
                </w:tcPr>
                <w:tbl>
                  <w:tblPr>
                    <w:tblStyle w:val="TableGrid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00"/>
                  </w:tblGrid>
                  <w:tr w:rsidR="00442474" w:rsidRPr="00442474" w14:paraId="7518B4CF" w14:textId="77777777" w:rsidTr="00904D91">
                    <w:trPr>
                      <w:jc w:val="center"/>
                    </w:trPr>
                    <w:tc>
                      <w:tcPr>
                        <w:tcW w:w="300" w:type="dxa"/>
                        <w:tcMar>
                          <w:top w:w="40" w:type="dxa"/>
                          <w:left w:w="40" w:type="dxa"/>
                          <w:bottom w:w="40" w:type="dxa"/>
                          <w:right w:w="40" w:type="dxa"/>
                        </w:tcMar>
                        <w:vAlign w:val="center"/>
                      </w:tcPr>
                      <w:p w14:paraId="169BE123" w14:textId="77777777" w:rsidR="00442474" w:rsidRPr="00442474" w:rsidRDefault="00442474" w:rsidP="00442474">
                        <w:pPr>
                          <w:spacing w:before="0" w:after="0"/>
                          <w:rPr>
                            <w:rFonts w:ascii="Times New Roman" w:hAnsi="Times New Roman"/>
                            <w:sz w:val="16"/>
                            <w:szCs w:val="16"/>
                            <w:lang w:eastAsia="uk-UA"/>
                          </w:rPr>
                        </w:pPr>
                        <w:r w:rsidRPr="00442474">
                          <w:rPr>
                            <w:rFonts w:ascii="Wingdings" w:eastAsia="Wingdings" w:hAnsi="Wingdings" w:cs="Wingdings"/>
                            <w:sz w:val="16"/>
                            <w:szCs w:val="16"/>
                            <w:lang w:eastAsia="uk-UA"/>
                          </w:rPr>
                          <w:t>¡</w:t>
                        </w:r>
                      </w:p>
                    </w:tc>
                  </w:tr>
                </w:tbl>
                <w:p w14:paraId="4FDD52C6" w14:textId="77777777" w:rsidR="00442474" w:rsidRPr="00442474" w:rsidRDefault="00442474" w:rsidP="00442474">
                  <w:pPr>
                    <w:spacing w:before="0" w:after="0"/>
                    <w:rPr>
                      <w:rFonts w:ascii="Times New Roman" w:hAnsi="Times New Roman"/>
                      <w:sz w:val="16"/>
                      <w:szCs w:val="16"/>
                      <w:lang w:eastAsia="uk-UA"/>
                    </w:rPr>
                  </w:pPr>
                </w:p>
              </w:tc>
              <w:tc>
                <w:tcPr>
                  <w:tcW w:w="1201" w:type="dxa"/>
                  <w:tcMar>
                    <w:top w:w="40" w:type="dxa"/>
                    <w:left w:w="40" w:type="dxa"/>
                    <w:bottom w:w="40" w:type="dxa"/>
                    <w:right w:w="40" w:type="dxa"/>
                  </w:tcMar>
                  <w:vAlign w:val="center"/>
                </w:tcPr>
                <w:tbl>
                  <w:tblPr>
                    <w:tblStyle w:val="TableGrid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00"/>
                  </w:tblGrid>
                  <w:tr w:rsidR="00442474" w:rsidRPr="00442474" w14:paraId="11484EA3" w14:textId="77777777" w:rsidTr="00904D91">
                    <w:trPr>
                      <w:jc w:val="center"/>
                    </w:trPr>
                    <w:tc>
                      <w:tcPr>
                        <w:tcW w:w="300" w:type="dxa"/>
                        <w:tcMar>
                          <w:top w:w="40" w:type="dxa"/>
                          <w:left w:w="40" w:type="dxa"/>
                          <w:bottom w:w="40" w:type="dxa"/>
                          <w:right w:w="40" w:type="dxa"/>
                        </w:tcMar>
                        <w:vAlign w:val="center"/>
                      </w:tcPr>
                      <w:p w14:paraId="78BD4D38" w14:textId="77777777" w:rsidR="00442474" w:rsidRPr="00442474" w:rsidRDefault="00442474" w:rsidP="00442474">
                        <w:pPr>
                          <w:spacing w:before="0" w:after="0"/>
                          <w:rPr>
                            <w:rFonts w:ascii="Times New Roman" w:hAnsi="Times New Roman"/>
                            <w:sz w:val="16"/>
                            <w:szCs w:val="16"/>
                            <w:lang w:eastAsia="uk-UA"/>
                          </w:rPr>
                        </w:pPr>
                        <w:r w:rsidRPr="00442474">
                          <w:rPr>
                            <w:rFonts w:ascii="Wingdings" w:eastAsia="Wingdings" w:hAnsi="Wingdings" w:cs="Wingdings"/>
                            <w:sz w:val="16"/>
                            <w:szCs w:val="16"/>
                            <w:lang w:eastAsia="uk-UA"/>
                          </w:rPr>
                          <w:t>¡</w:t>
                        </w:r>
                      </w:p>
                    </w:tc>
                  </w:tr>
                </w:tbl>
                <w:p w14:paraId="1DFD8F45" w14:textId="77777777" w:rsidR="00442474" w:rsidRPr="00442474" w:rsidRDefault="00442474" w:rsidP="00442474">
                  <w:pPr>
                    <w:spacing w:before="0" w:after="0"/>
                    <w:rPr>
                      <w:rFonts w:ascii="Times New Roman" w:hAnsi="Times New Roman"/>
                      <w:sz w:val="16"/>
                      <w:szCs w:val="16"/>
                      <w:lang w:eastAsia="uk-UA"/>
                    </w:rPr>
                  </w:pPr>
                </w:p>
              </w:tc>
              <w:tc>
                <w:tcPr>
                  <w:tcW w:w="1201" w:type="dxa"/>
                  <w:tcMar>
                    <w:top w:w="40" w:type="dxa"/>
                    <w:left w:w="40" w:type="dxa"/>
                    <w:bottom w:w="40" w:type="dxa"/>
                    <w:right w:w="40" w:type="dxa"/>
                  </w:tcMar>
                  <w:vAlign w:val="center"/>
                </w:tcPr>
                <w:tbl>
                  <w:tblPr>
                    <w:tblStyle w:val="TableGrid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00"/>
                  </w:tblGrid>
                  <w:tr w:rsidR="00442474" w:rsidRPr="00442474" w14:paraId="4FBE16FC" w14:textId="77777777" w:rsidTr="00904D91">
                    <w:trPr>
                      <w:jc w:val="center"/>
                    </w:trPr>
                    <w:tc>
                      <w:tcPr>
                        <w:tcW w:w="300" w:type="dxa"/>
                        <w:tcMar>
                          <w:top w:w="40" w:type="dxa"/>
                          <w:left w:w="40" w:type="dxa"/>
                          <w:bottom w:w="40" w:type="dxa"/>
                          <w:right w:w="40" w:type="dxa"/>
                        </w:tcMar>
                        <w:vAlign w:val="center"/>
                      </w:tcPr>
                      <w:p w14:paraId="236E0B8E" w14:textId="77777777" w:rsidR="00442474" w:rsidRPr="00442474" w:rsidRDefault="00442474" w:rsidP="00442474">
                        <w:pPr>
                          <w:spacing w:before="0" w:after="0"/>
                          <w:rPr>
                            <w:rFonts w:ascii="Times New Roman" w:hAnsi="Times New Roman"/>
                            <w:sz w:val="16"/>
                            <w:szCs w:val="16"/>
                            <w:lang w:eastAsia="uk-UA"/>
                          </w:rPr>
                        </w:pPr>
                        <w:r w:rsidRPr="00442474">
                          <w:rPr>
                            <w:rFonts w:ascii="Wingdings" w:eastAsia="Wingdings" w:hAnsi="Wingdings" w:cs="Wingdings"/>
                            <w:sz w:val="16"/>
                            <w:szCs w:val="16"/>
                            <w:lang w:eastAsia="uk-UA"/>
                          </w:rPr>
                          <w:t>¡</w:t>
                        </w:r>
                      </w:p>
                    </w:tc>
                  </w:tr>
                </w:tbl>
                <w:p w14:paraId="4A849790" w14:textId="77777777" w:rsidR="00442474" w:rsidRPr="00442474" w:rsidRDefault="00442474" w:rsidP="00442474">
                  <w:pPr>
                    <w:spacing w:before="0" w:after="0"/>
                    <w:rPr>
                      <w:rFonts w:ascii="Times New Roman" w:hAnsi="Times New Roman"/>
                      <w:sz w:val="16"/>
                      <w:szCs w:val="16"/>
                      <w:lang w:eastAsia="uk-UA"/>
                    </w:rPr>
                  </w:pPr>
                </w:p>
              </w:tc>
              <w:tc>
                <w:tcPr>
                  <w:tcW w:w="1201" w:type="dxa"/>
                  <w:tcMar>
                    <w:top w:w="40" w:type="dxa"/>
                    <w:left w:w="40" w:type="dxa"/>
                    <w:bottom w:w="40" w:type="dxa"/>
                    <w:right w:w="40" w:type="dxa"/>
                  </w:tcMar>
                  <w:vAlign w:val="center"/>
                </w:tcPr>
                <w:tbl>
                  <w:tblPr>
                    <w:tblStyle w:val="TableGrid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00"/>
                  </w:tblGrid>
                  <w:tr w:rsidR="00442474" w:rsidRPr="00442474" w14:paraId="24808C2F" w14:textId="77777777" w:rsidTr="00904D91">
                    <w:trPr>
                      <w:jc w:val="center"/>
                    </w:trPr>
                    <w:tc>
                      <w:tcPr>
                        <w:tcW w:w="300" w:type="dxa"/>
                        <w:tcMar>
                          <w:top w:w="40" w:type="dxa"/>
                          <w:left w:w="40" w:type="dxa"/>
                          <w:bottom w:w="40" w:type="dxa"/>
                          <w:right w:w="40" w:type="dxa"/>
                        </w:tcMar>
                        <w:vAlign w:val="center"/>
                      </w:tcPr>
                      <w:p w14:paraId="5BB75D3B" w14:textId="77777777" w:rsidR="00442474" w:rsidRPr="00442474" w:rsidRDefault="00442474" w:rsidP="00442474">
                        <w:pPr>
                          <w:spacing w:before="0" w:after="0"/>
                          <w:rPr>
                            <w:rFonts w:ascii="Times New Roman" w:hAnsi="Times New Roman"/>
                            <w:sz w:val="16"/>
                            <w:szCs w:val="16"/>
                            <w:lang w:eastAsia="uk-UA"/>
                          </w:rPr>
                        </w:pPr>
                        <w:r w:rsidRPr="00442474">
                          <w:rPr>
                            <w:rFonts w:ascii="Wingdings" w:eastAsia="Wingdings" w:hAnsi="Wingdings" w:cs="Wingdings"/>
                            <w:sz w:val="16"/>
                            <w:szCs w:val="16"/>
                            <w:lang w:eastAsia="uk-UA"/>
                          </w:rPr>
                          <w:t>¡</w:t>
                        </w:r>
                      </w:p>
                    </w:tc>
                  </w:tr>
                </w:tbl>
                <w:p w14:paraId="728EA231" w14:textId="77777777" w:rsidR="00442474" w:rsidRPr="00442474" w:rsidRDefault="00442474" w:rsidP="00442474">
                  <w:pPr>
                    <w:spacing w:before="0" w:after="0"/>
                    <w:rPr>
                      <w:rFonts w:ascii="Times New Roman" w:hAnsi="Times New Roman"/>
                      <w:sz w:val="16"/>
                      <w:szCs w:val="16"/>
                      <w:lang w:eastAsia="uk-UA"/>
                    </w:rPr>
                  </w:pPr>
                </w:p>
              </w:tc>
              <w:tc>
                <w:tcPr>
                  <w:tcW w:w="1201" w:type="dxa"/>
                  <w:tcMar>
                    <w:top w:w="40" w:type="dxa"/>
                    <w:left w:w="40" w:type="dxa"/>
                    <w:bottom w:w="40" w:type="dxa"/>
                    <w:right w:w="40" w:type="dxa"/>
                  </w:tcMar>
                  <w:vAlign w:val="center"/>
                </w:tcPr>
                <w:tbl>
                  <w:tblPr>
                    <w:tblStyle w:val="TableGrid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00"/>
                  </w:tblGrid>
                  <w:tr w:rsidR="00442474" w:rsidRPr="00442474" w14:paraId="10272F6F" w14:textId="77777777" w:rsidTr="00904D91">
                    <w:trPr>
                      <w:jc w:val="center"/>
                    </w:trPr>
                    <w:tc>
                      <w:tcPr>
                        <w:tcW w:w="300" w:type="dxa"/>
                        <w:tcMar>
                          <w:top w:w="40" w:type="dxa"/>
                          <w:left w:w="40" w:type="dxa"/>
                          <w:bottom w:w="40" w:type="dxa"/>
                          <w:right w:w="40" w:type="dxa"/>
                        </w:tcMar>
                        <w:vAlign w:val="center"/>
                      </w:tcPr>
                      <w:p w14:paraId="64F117B4" w14:textId="77777777" w:rsidR="00442474" w:rsidRPr="00442474" w:rsidRDefault="00442474" w:rsidP="00442474">
                        <w:pPr>
                          <w:spacing w:before="0" w:after="0"/>
                          <w:rPr>
                            <w:rFonts w:ascii="Times New Roman" w:hAnsi="Times New Roman"/>
                            <w:sz w:val="16"/>
                            <w:szCs w:val="16"/>
                            <w:lang w:eastAsia="uk-UA"/>
                          </w:rPr>
                        </w:pPr>
                        <w:r w:rsidRPr="00442474">
                          <w:rPr>
                            <w:rFonts w:ascii="Wingdings" w:eastAsia="Wingdings" w:hAnsi="Wingdings" w:cs="Wingdings"/>
                            <w:sz w:val="16"/>
                            <w:szCs w:val="16"/>
                            <w:lang w:eastAsia="uk-UA"/>
                          </w:rPr>
                          <w:t>¡</w:t>
                        </w:r>
                      </w:p>
                    </w:tc>
                  </w:tr>
                </w:tbl>
                <w:p w14:paraId="4A535D09" w14:textId="77777777" w:rsidR="00442474" w:rsidRPr="00442474" w:rsidRDefault="00442474" w:rsidP="00442474">
                  <w:pPr>
                    <w:spacing w:before="0" w:after="0"/>
                    <w:rPr>
                      <w:rFonts w:ascii="Times New Roman" w:hAnsi="Times New Roman"/>
                      <w:sz w:val="16"/>
                      <w:szCs w:val="16"/>
                      <w:lang w:eastAsia="uk-UA"/>
                    </w:rPr>
                  </w:pPr>
                </w:p>
              </w:tc>
              <w:tc>
                <w:tcPr>
                  <w:tcW w:w="440" w:type="dxa"/>
                  <w:tcMar>
                    <w:top w:w="40" w:type="dxa"/>
                    <w:left w:w="40" w:type="dxa"/>
                    <w:bottom w:w="40" w:type="dxa"/>
                    <w:right w:w="40" w:type="dxa"/>
                  </w:tcMar>
                  <w:vAlign w:val="center"/>
                </w:tcPr>
                <w:p w14:paraId="7B250672"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sz w:val="16"/>
                      <w:szCs w:val="16"/>
                      <w:lang w:eastAsia="uk-UA"/>
                    </w:rPr>
                    <w:t>4</w:t>
                  </w:r>
                </w:p>
              </w:tc>
            </w:tr>
          </w:tbl>
          <w:p w14:paraId="6AD83FC4" w14:textId="77777777" w:rsidR="00442474" w:rsidRPr="00442474" w:rsidRDefault="00442474" w:rsidP="00442474">
            <w:pPr>
              <w:spacing w:before="0" w:after="0"/>
              <w:rPr>
                <w:rFonts w:ascii="Times New Roman" w:hAnsi="Times New Roman"/>
                <w:sz w:val="16"/>
                <w:szCs w:val="16"/>
                <w:lang w:eastAsia="uk-UA"/>
              </w:rPr>
            </w:pPr>
          </w:p>
        </w:tc>
      </w:tr>
    </w:tbl>
    <w:p w14:paraId="4F297EA1" w14:textId="77777777" w:rsidR="00442474" w:rsidRPr="00442474" w:rsidRDefault="00442474" w:rsidP="00442474">
      <w:pPr>
        <w:spacing w:before="0" w:after="0"/>
        <w:rPr>
          <w:rFonts w:ascii="Times New Roman" w:eastAsia="Times New Roman" w:hAnsi="Times New Roman" w:cs="Times New Roman"/>
          <w:sz w:val="16"/>
          <w:szCs w:val="16"/>
          <w:lang w:eastAsia="uk-UA"/>
        </w:rPr>
      </w:pPr>
    </w:p>
    <w:tbl>
      <w:tblPr>
        <w:tblStyle w:val="TableGrid1"/>
        <w:tblW w:w="0" w:type="auto"/>
        <w:tblBorders>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10506"/>
      </w:tblGrid>
      <w:tr w:rsidR="00442474" w:rsidRPr="00442474" w14:paraId="505ACDC4" w14:textId="77777777" w:rsidTr="00904D91">
        <w:trPr>
          <w:tblHeader/>
        </w:trPr>
        <w:tc>
          <w:tcPr>
            <w:tcW w:w="10506" w:type="dxa"/>
            <w:tcMar>
              <w:top w:w="0" w:type="dxa"/>
              <w:left w:w="0" w:type="dxa"/>
              <w:bottom w:w="0" w:type="dxa"/>
              <w:right w:w="0" w:type="dxa"/>
            </w:tcMar>
          </w:tcPr>
          <w:tbl>
            <w:tblPr>
              <w:tblStyle w:val="TableGrid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76"/>
              <w:gridCol w:w="8920"/>
            </w:tblGrid>
            <w:tr w:rsidR="00442474" w:rsidRPr="00442474" w14:paraId="64D1577F" w14:textId="77777777" w:rsidTr="00904D91">
              <w:tc>
                <w:tcPr>
                  <w:tcW w:w="1576" w:type="dxa"/>
                  <w:tcBorders>
                    <w:bottom w:val="single" w:sz="4" w:space="0" w:color="auto"/>
                    <w:right w:val="single" w:sz="4" w:space="0" w:color="auto"/>
                  </w:tcBorders>
                  <w:shd w:val="clear" w:color="auto" w:fill="62EFD3"/>
                  <w:tcMar>
                    <w:top w:w="60" w:type="dxa"/>
                    <w:left w:w="60" w:type="dxa"/>
                    <w:bottom w:w="60" w:type="dxa"/>
                    <w:right w:w="60" w:type="dxa"/>
                  </w:tcMar>
                </w:tcPr>
                <w:p w14:paraId="05EBBBC3"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b/>
                      <w:sz w:val="16"/>
                      <w:szCs w:val="16"/>
                      <w:lang w:eastAsia="uk-UA"/>
                    </w:rPr>
                    <w:t>posnegToday's</w:t>
                  </w:r>
                </w:p>
              </w:tc>
              <w:tc>
                <w:tcPr>
                  <w:tcW w:w="8930" w:type="dxa"/>
                  <w:tcBorders>
                    <w:bottom w:val="single" w:sz="4" w:space="0" w:color="auto"/>
                  </w:tcBorders>
                  <w:shd w:val="clear" w:color="auto" w:fill="62EFD3"/>
                  <w:tcMar>
                    <w:top w:w="0" w:type="dxa"/>
                    <w:left w:w="60" w:type="dxa"/>
                    <w:bottom w:w="0" w:type="dxa"/>
                    <w:right w:w="0" w:type="dxa"/>
                  </w:tcMar>
                </w:tcPr>
                <w:p w14:paraId="3F8ED014" w14:textId="77777777" w:rsidR="00442474" w:rsidRPr="00442474" w:rsidRDefault="00442474" w:rsidP="00442474">
                  <w:pPr>
                    <w:keepNext/>
                    <w:spacing w:before="0" w:after="0"/>
                    <w:outlineLvl w:val="0"/>
                    <w:rPr>
                      <w:rFonts w:ascii="Arial" w:hAnsi="Arial" w:cs="Arial"/>
                      <w:b/>
                      <w:bCs/>
                      <w:kern w:val="32"/>
                      <w:sz w:val="16"/>
                      <w:szCs w:val="16"/>
                      <w:lang w:eastAsia="uk-UA"/>
                    </w:rPr>
                  </w:pPr>
                  <w:r w:rsidRPr="00442474">
                    <w:rPr>
                      <w:rFonts w:ascii="Arial" w:eastAsia="Arial" w:hAnsi="Arial" w:cs="Arial"/>
                      <w:b/>
                      <w:bCs/>
                      <w:kern w:val="32"/>
                      <w:sz w:val="16"/>
                      <w:szCs w:val="16"/>
                      <w:lang w:eastAsia="uk-UA"/>
                    </w:rPr>
                    <w:t>How negative or positive do you think the current system of tolls is?</w:t>
                  </w:r>
                </w:p>
              </w:tc>
            </w:tr>
          </w:tbl>
          <w:p w14:paraId="4E1680DF" w14:textId="77777777" w:rsidR="00442474" w:rsidRPr="00442474" w:rsidRDefault="00442474" w:rsidP="00442474">
            <w:pPr>
              <w:spacing w:before="0" w:after="0"/>
              <w:rPr>
                <w:rFonts w:ascii="Times New Roman" w:hAnsi="Times New Roman"/>
                <w:sz w:val="16"/>
                <w:szCs w:val="16"/>
                <w:lang w:eastAsia="uk-UA"/>
              </w:rPr>
            </w:pPr>
          </w:p>
        </w:tc>
      </w:tr>
      <w:tr w:rsidR="00442474" w:rsidRPr="00442474" w14:paraId="28A5B73A" w14:textId="77777777" w:rsidTr="00904D91">
        <w:tc>
          <w:tcPr>
            <w:tcW w:w="10506" w:type="dxa"/>
            <w:tcMar>
              <w:top w:w="0" w:type="dxa"/>
              <w:left w:w="0" w:type="dxa"/>
              <w:bottom w:w="0" w:type="dxa"/>
              <w:right w:w="0" w:type="dxa"/>
            </w:tcMar>
          </w:tcPr>
          <w:tbl>
            <w:tblPr>
              <w:tblStyle w:val="TableGrid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9456"/>
              <w:gridCol w:w="600"/>
              <w:gridCol w:w="440"/>
            </w:tblGrid>
            <w:tr w:rsidR="00442474" w:rsidRPr="00442474" w14:paraId="53CF4707" w14:textId="77777777" w:rsidTr="00904D91">
              <w:tc>
                <w:tcPr>
                  <w:tcW w:w="10506" w:type="dxa"/>
                  <w:gridSpan w:val="3"/>
                </w:tcPr>
                <w:p w14:paraId="4694C17A" w14:textId="77777777" w:rsidR="00442474" w:rsidRPr="00442474" w:rsidRDefault="00442474" w:rsidP="00442474">
                  <w:pPr>
                    <w:spacing w:before="0" w:after="0"/>
                    <w:rPr>
                      <w:rFonts w:ascii="Times New Roman" w:hAnsi="Times New Roman"/>
                      <w:sz w:val="16"/>
                      <w:szCs w:val="16"/>
                      <w:lang w:eastAsia="uk-UA"/>
                    </w:rPr>
                  </w:pPr>
                  <w:r w:rsidRPr="00442474">
                    <w:rPr>
                      <w:rFonts w:ascii="Wingdings" w:eastAsia="Wingdings" w:hAnsi="Wingdings" w:cs="Wingdings"/>
                      <w:sz w:val="16"/>
                      <w:szCs w:val="16"/>
                      <w:lang w:eastAsia="uk-UA"/>
                    </w:rPr>
                    <w:t>w</w:t>
                  </w:r>
                  <w:r w:rsidRPr="00442474">
                    <w:rPr>
                      <w:rFonts w:ascii="Arial" w:eastAsia="Arial" w:hAnsi="Arial" w:cs="Arial"/>
                      <w:b/>
                      <w:sz w:val="16"/>
                      <w:szCs w:val="16"/>
                      <w:lang w:eastAsia="uk-UA"/>
                    </w:rPr>
                    <w:t xml:space="preserve"> Answer control: </w:t>
                  </w:r>
                  <w:r w:rsidRPr="00442474">
                    <w:rPr>
                      <w:rFonts w:ascii="Arial" w:eastAsia="Arial" w:hAnsi="Arial" w:cs="Arial"/>
                      <w:sz w:val="16"/>
                      <w:szCs w:val="16"/>
                      <w:lang w:eastAsia="uk-UA"/>
                    </w:rPr>
                    <w:t>*</w:t>
                  </w:r>
                </w:p>
              </w:tc>
            </w:tr>
            <w:tr w:rsidR="00442474" w:rsidRPr="00442474" w14:paraId="3631538B" w14:textId="77777777" w:rsidTr="00904D91">
              <w:tc>
                <w:tcPr>
                  <w:tcW w:w="9466" w:type="dxa"/>
                  <w:tcBorders>
                    <w:bottom w:val="single" w:sz="4" w:space="0" w:color="CCCCCC"/>
                  </w:tcBorders>
                  <w:tcMar>
                    <w:top w:w="40" w:type="dxa"/>
                    <w:left w:w="40" w:type="dxa"/>
                    <w:bottom w:w="40" w:type="dxa"/>
                    <w:right w:w="40" w:type="dxa"/>
                  </w:tcMar>
                  <w:vAlign w:val="center"/>
                </w:tcPr>
                <w:p w14:paraId="51E4ABFD"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sz w:val="16"/>
                      <w:szCs w:val="16"/>
                      <w:lang w:eastAsia="uk-UA"/>
                    </w:rPr>
                    <w:t>Very negative</w:t>
                  </w:r>
                </w:p>
              </w:tc>
              <w:tc>
                <w:tcPr>
                  <w:tcW w:w="600" w:type="dxa"/>
                  <w:tcBorders>
                    <w:bottom w:val="single" w:sz="4" w:space="0" w:color="CCCCCC"/>
                  </w:tcBorders>
                  <w:tcMar>
                    <w:top w:w="40" w:type="dxa"/>
                    <w:left w:w="40" w:type="dxa"/>
                    <w:bottom w:w="40" w:type="dxa"/>
                    <w:right w:w="40" w:type="dxa"/>
                  </w:tcMar>
                  <w:vAlign w:val="center"/>
                </w:tcPr>
                <w:tbl>
                  <w:tblPr>
                    <w:tblStyle w:val="TableGrid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00"/>
                  </w:tblGrid>
                  <w:tr w:rsidR="00442474" w:rsidRPr="00442474" w14:paraId="37A964B1" w14:textId="77777777" w:rsidTr="00904D91">
                    <w:trPr>
                      <w:jc w:val="center"/>
                    </w:trPr>
                    <w:tc>
                      <w:tcPr>
                        <w:tcW w:w="300" w:type="dxa"/>
                        <w:tcMar>
                          <w:top w:w="40" w:type="dxa"/>
                          <w:left w:w="40" w:type="dxa"/>
                          <w:bottom w:w="40" w:type="dxa"/>
                          <w:right w:w="40" w:type="dxa"/>
                        </w:tcMar>
                        <w:vAlign w:val="center"/>
                      </w:tcPr>
                      <w:p w14:paraId="4CA6D796" w14:textId="77777777" w:rsidR="00442474" w:rsidRPr="00442474" w:rsidRDefault="00442474" w:rsidP="00442474">
                        <w:pPr>
                          <w:spacing w:before="0" w:after="0"/>
                          <w:rPr>
                            <w:rFonts w:ascii="Times New Roman" w:hAnsi="Times New Roman"/>
                            <w:sz w:val="16"/>
                            <w:szCs w:val="16"/>
                            <w:lang w:eastAsia="uk-UA"/>
                          </w:rPr>
                        </w:pPr>
                        <w:r w:rsidRPr="00442474">
                          <w:rPr>
                            <w:rFonts w:ascii="Wingdings" w:eastAsia="Wingdings" w:hAnsi="Wingdings" w:cs="Wingdings"/>
                            <w:sz w:val="16"/>
                            <w:szCs w:val="16"/>
                            <w:lang w:eastAsia="uk-UA"/>
                          </w:rPr>
                          <w:t>¡</w:t>
                        </w:r>
                      </w:p>
                    </w:tc>
                  </w:tr>
                </w:tbl>
                <w:p w14:paraId="7888B3E9" w14:textId="77777777" w:rsidR="00442474" w:rsidRPr="00442474" w:rsidRDefault="00442474" w:rsidP="00442474">
                  <w:pPr>
                    <w:spacing w:before="0" w:after="0"/>
                    <w:rPr>
                      <w:rFonts w:ascii="Times New Roman" w:hAnsi="Times New Roman"/>
                      <w:sz w:val="16"/>
                      <w:szCs w:val="16"/>
                      <w:lang w:eastAsia="uk-UA"/>
                    </w:rPr>
                  </w:pPr>
                </w:p>
              </w:tc>
              <w:tc>
                <w:tcPr>
                  <w:tcW w:w="440" w:type="dxa"/>
                  <w:tcBorders>
                    <w:bottom w:val="single" w:sz="4" w:space="0" w:color="CCCCCC"/>
                  </w:tcBorders>
                  <w:tcMar>
                    <w:top w:w="40" w:type="dxa"/>
                    <w:left w:w="40" w:type="dxa"/>
                    <w:bottom w:w="40" w:type="dxa"/>
                    <w:right w:w="40" w:type="dxa"/>
                  </w:tcMar>
                  <w:vAlign w:val="center"/>
                </w:tcPr>
                <w:p w14:paraId="2F6AFB24"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sz w:val="16"/>
                      <w:szCs w:val="16"/>
                      <w:lang w:eastAsia="uk-UA"/>
                    </w:rPr>
                    <w:t>1</w:t>
                  </w:r>
                </w:p>
              </w:tc>
            </w:tr>
            <w:tr w:rsidR="00442474" w:rsidRPr="00442474" w14:paraId="42847DD3" w14:textId="77777777" w:rsidTr="00904D91">
              <w:tc>
                <w:tcPr>
                  <w:tcW w:w="9466" w:type="dxa"/>
                  <w:tcBorders>
                    <w:bottom w:val="single" w:sz="4" w:space="0" w:color="CCCCCC"/>
                  </w:tcBorders>
                  <w:tcMar>
                    <w:top w:w="40" w:type="dxa"/>
                    <w:left w:w="40" w:type="dxa"/>
                    <w:bottom w:w="40" w:type="dxa"/>
                    <w:right w:w="40" w:type="dxa"/>
                  </w:tcMar>
                  <w:vAlign w:val="center"/>
                </w:tcPr>
                <w:p w14:paraId="1D5ECF91"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sz w:val="16"/>
                      <w:szCs w:val="16"/>
                      <w:lang w:eastAsia="uk-UA"/>
                    </w:rPr>
                    <w:t>Quite negative</w:t>
                  </w:r>
                </w:p>
              </w:tc>
              <w:tc>
                <w:tcPr>
                  <w:tcW w:w="600" w:type="dxa"/>
                  <w:tcBorders>
                    <w:bottom w:val="single" w:sz="4" w:space="0" w:color="CCCCCC"/>
                  </w:tcBorders>
                  <w:tcMar>
                    <w:top w:w="40" w:type="dxa"/>
                    <w:left w:w="40" w:type="dxa"/>
                    <w:bottom w:w="40" w:type="dxa"/>
                    <w:right w:w="40" w:type="dxa"/>
                  </w:tcMar>
                  <w:vAlign w:val="center"/>
                </w:tcPr>
                <w:tbl>
                  <w:tblPr>
                    <w:tblStyle w:val="TableGrid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00"/>
                  </w:tblGrid>
                  <w:tr w:rsidR="00442474" w:rsidRPr="00442474" w14:paraId="16C6B1D2" w14:textId="77777777" w:rsidTr="00904D91">
                    <w:trPr>
                      <w:jc w:val="center"/>
                    </w:trPr>
                    <w:tc>
                      <w:tcPr>
                        <w:tcW w:w="300" w:type="dxa"/>
                        <w:tcMar>
                          <w:top w:w="40" w:type="dxa"/>
                          <w:left w:w="40" w:type="dxa"/>
                          <w:bottom w:w="40" w:type="dxa"/>
                          <w:right w:w="40" w:type="dxa"/>
                        </w:tcMar>
                        <w:vAlign w:val="center"/>
                      </w:tcPr>
                      <w:p w14:paraId="594DBFDF" w14:textId="77777777" w:rsidR="00442474" w:rsidRPr="00442474" w:rsidRDefault="00442474" w:rsidP="00442474">
                        <w:pPr>
                          <w:spacing w:before="0" w:after="0"/>
                          <w:rPr>
                            <w:rFonts w:ascii="Times New Roman" w:hAnsi="Times New Roman"/>
                            <w:sz w:val="16"/>
                            <w:szCs w:val="16"/>
                            <w:lang w:eastAsia="uk-UA"/>
                          </w:rPr>
                        </w:pPr>
                        <w:r w:rsidRPr="00442474">
                          <w:rPr>
                            <w:rFonts w:ascii="Wingdings" w:eastAsia="Wingdings" w:hAnsi="Wingdings" w:cs="Wingdings"/>
                            <w:sz w:val="16"/>
                            <w:szCs w:val="16"/>
                            <w:lang w:eastAsia="uk-UA"/>
                          </w:rPr>
                          <w:t>¡</w:t>
                        </w:r>
                      </w:p>
                    </w:tc>
                  </w:tr>
                </w:tbl>
                <w:p w14:paraId="5FA076AA" w14:textId="77777777" w:rsidR="00442474" w:rsidRPr="00442474" w:rsidRDefault="00442474" w:rsidP="00442474">
                  <w:pPr>
                    <w:spacing w:before="0" w:after="0"/>
                    <w:rPr>
                      <w:rFonts w:ascii="Times New Roman" w:hAnsi="Times New Roman"/>
                      <w:sz w:val="16"/>
                      <w:szCs w:val="16"/>
                      <w:lang w:eastAsia="uk-UA"/>
                    </w:rPr>
                  </w:pPr>
                </w:p>
              </w:tc>
              <w:tc>
                <w:tcPr>
                  <w:tcW w:w="440" w:type="dxa"/>
                  <w:tcBorders>
                    <w:bottom w:val="single" w:sz="4" w:space="0" w:color="CCCCCC"/>
                  </w:tcBorders>
                  <w:tcMar>
                    <w:top w:w="40" w:type="dxa"/>
                    <w:left w:w="40" w:type="dxa"/>
                    <w:bottom w:w="40" w:type="dxa"/>
                    <w:right w:w="40" w:type="dxa"/>
                  </w:tcMar>
                  <w:vAlign w:val="center"/>
                </w:tcPr>
                <w:p w14:paraId="29F54C7F"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sz w:val="16"/>
                      <w:szCs w:val="16"/>
                      <w:lang w:eastAsia="uk-UA"/>
                    </w:rPr>
                    <w:t>2</w:t>
                  </w:r>
                </w:p>
              </w:tc>
            </w:tr>
            <w:tr w:rsidR="00442474" w:rsidRPr="00442474" w14:paraId="0923458F" w14:textId="77777777" w:rsidTr="00904D91">
              <w:tc>
                <w:tcPr>
                  <w:tcW w:w="9466" w:type="dxa"/>
                  <w:tcBorders>
                    <w:bottom w:val="single" w:sz="4" w:space="0" w:color="CCCCCC"/>
                  </w:tcBorders>
                  <w:tcMar>
                    <w:top w:w="40" w:type="dxa"/>
                    <w:left w:w="40" w:type="dxa"/>
                    <w:bottom w:w="40" w:type="dxa"/>
                    <w:right w:w="40" w:type="dxa"/>
                  </w:tcMar>
                  <w:vAlign w:val="center"/>
                </w:tcPr>
                <w:p w14:paraId="6FDBF1C0"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sz w:val="16"/>
                      <w:szCs w:val="16"/>
                      <w:lang w:eastAsia="uk-UA"/>
                    </w:rPr>
                    <w:t>Neither negative nor positive</w:t>
                  </w:r>
                </w:p>
              </w:tc>
              <w:tc>
                <w:tcPr>
                  <w:tcW w:w="600" w:type="dxa"/>
                  <w:tcBorders>
                    <w:bottom w:val="single" w:sz="4" w:space="0" w:color="CCCCCC"/>
                  </w:tcBorders>
                  <w:tcMar>
                    <w:top w:w="40" w:type="dxa"/>
                    <w:left w:w="40" w:type="dxa"/>
                    <w:bottom w:w="40" w:type="dxa"/>
                    <w:right w:w="40" w:type="dxa"/>
                  </w:tcMar>
                  <w:vAlign w:val="center"/>
                </w:tcPr>
                <w:tbl>
                  <w:tblPr>
                    <w:tblStyle w:val="TableGrid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00"/>
                  </w:tblGrid>
                  <w:tr w:rsidR="00442474" w:rsidRPr="00442474" w14:paraId="2BA46127" w14:textId="77777777" w:rsidTr="00904D91">
                    <w:trPr>
                      <w:jc w:val="center"/>
                    </w:trPr>
                    <w:tc>
                      <w:tcPr>
                        <w:tcW w:w="300" w:type="dxa"/>
                        <w:tcMar>
                          <w:top w:w="40" w:type="dxa"/>
                          <w:left w:w="40" w:type="dxa"/>
                          <w:bottom w:w="40" w:type="dxa"/>
                          <w:right w:w="40" w:type="dxa"/>
                        </w:tcMar>
                        <w:vAlign w:val="center"/>
                      </w:tcPr>
                      <w:p w14:paraId="63D63461" w14:textId="77777777" w:rsidR="00442474" w:rsidRPr="00442474" w:rsidRDefault="00442474" w:rsidP="00442474">
                        <w:pPr>
                          <w:spacing w:before="0" w:after="0"/>
                          <w:rPr>
                            <w:rFonts w:ascii="Times New Roman" w:hAnsi="Times New Roman"/>
                            <w:sz w:val="16"/>
                            <w:szCs w:val="16"/>
                            <w:lang w:eastAsia="uk-UA"/>
                          </w:rPr>
                        </w:pPr>
                        <w:r w:rsidRPr="00442474">
                          <w:rPr>
                            <w:rFonts w:ascii="Wingdings" w:eastAsia="Wingdings" w:hAnsi="Wingdings" w:cs="Wingdings"/>
                            <w:sz w:val="16"/>
                            <w:szCs w:val="16"/>
                            <w:lang w:eastAsia="uk-UA"/>
                          </w:rPr>
                          <w:t>¡</w:t>
                        </w:r>
                      </w:p>
                    </w:tc>
                  </w:tr>
                </w:tbl>
                <w:p w14:paraId="5C2FEEEE" w14:textId="77777777" w:rsidR="00442474" w:rsidRPr="00442474" w:rsidRDefault="00442474" w:rsidP="00442474">
                  <w:pPr>
                    <w:spacing w:before="0" w:after="0"/>
                    <w:rPr>
                      <w:rFonts w:ascii="Times New Roman" w:hAnsi="Times New Roman"/>
                      <w:sz w:val="16"/>
                      <w:szCs w:val="16"/>
                      <w:lang w:eastAsia="uk-UA"/>
                    </w:rPr>
                  </w:pPr>
                </w:p>
              </w:tc>
              <w:tc>
                <w:tcPr>
                  <w:tcW w:w="440" w:type="dxa"/>
                  <w:tcBorders>
                    <w:bottom w:val="single" w:sz="4" w:space="0" w:color="CCCCCC"/>
                  </w:tcBorders>
                  <w:tcMar>
                    <w:top w:w="40" w:type="dxa"/>
                    <w:left w:w="40" w:type="dxa"/>
                    <w:bottom w:w="40" w:type="dxa"/>
                    <w:right w:w="40" w:type="dxa"/>
                  </w:tcMar>
                  <w:vAlign w:val="center"/>
                </w:tcPr>
                <w:p w14:paraId="35EE1187"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sz w:val="16"/>
                      <w:szCs w:val="16"/>
                      <w:lang w:eastAsia="uk-UA"/>
                    </w:rPr>
                    <w:t>3</w:t>
                  </w:r>
                </w:p>
              </w:tc>
            </w:tr>
            <w:tr w:rsidR="00442474" w:rsidRPr="00442474" w14:paraId="172EDEE3" w14:textId="77777777" w:rsidTr="00904D91">
              <w:tc>
                <w:tcPr>
                  <w:tcW w:w="9466" w:type="dxa"/>
                  <w:tcBorders>
                    <w:bottom w:val="single" w:sz="4" w:space="0" w:color="CCCCCC"/>
                  </w:tcBorders>
                  <w:tcMar>
                    <w:top w:w="40" w:type="dxa"/>
                    <w:left w:w="40" w:type="dxa"/>
                    <w:bottom w:w="40" w:type="dxa"/>
                    <w:right w:w="40" w:type="dxa"/>
                  </w:tcMar>
                  <w:vAlign w:val="center"/>
                </w:tcPr>
                <w:p w14:paraId="29302670"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sz w:val="16"/>
                      <w:szCs w:val="16"/>
                      <w:lang w:eastAsia="uk-UA"/>
                    </w:rPr>
                    <w:t>Pretty positive</w:t>
                  </w:r>
                </w:p>
              </w:tc>
              <w:tc>
                <w:tcPr>
                  <w:tcW w:w="600" w:type="dxa"/>
                  <w:tcBorders>
                    <w:bottom w:val="single" w:sz="4" w:space="0" w:color="CCCCCC"/>
                  </w:tcBorders>
                  <w:tcMar>
                    <w:top w:w="40" w:type="dxa"/>
                    <w:left w:w="40" w:type="dxa"/>
                    <w:bottom w:w="40" w:type="dxa"/>
                    <w:right w:w="40" w:type="dxa"/>
                  </w:tcMar>
                  <w:vAlign w:val="center"/>
                </w:tcPr>
                <w:tbl>
                  <w:tblPr>
                    <w:tblStyle w:val="TableGrid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00"/>
                  </w:tblGrid>
                  <w:tr w:rsidR="00442474" w:rsidRPr="00442474" w14:paraId="16376EF4" w14:textId="77777777" w:rsidTr="00904D91">
                    <w:trPr>
                      <w:jc w:val="center"/>
                    </w:trPr>
                    <w:tc>
                      <w:tcPr>
                        <w:tcW w:w="300" w:type="dxa"/>
                        <w:tcMar>
                          <w:top w:w="40" w:type="dxa"/>
                          <w:left w:w="40" w:type="dxa"/>
                          <w:bottom w:w="40" w:type="dxa"/>
                          <w:right w:w="40" w:type="dxa"/>
                        </w:tcMar>
                        <w:vAlign w:val="center"/>
                      </w:tcPr>
                      <w:p w14:paraId="373F65F6" w14:textId="77777777" w:rsidR="00442474" w:rsidRPr="00442474" w:rsidRDefault="00442474" w:rsidP="00442474">
                        <w:pPr>
                          <w:spacing w:before="0" w:after="0"/>
                          <w:rPr>
                            <w:rFonts w:ascii="Times New Roman" w:hAnsi="Times New Roman"/>
                            <w:sz w:val="16"/>
                            <w:szCs w:val="16"/>
                            <w:lang w:eastAsia="uk-UA"/>
                          </w:rPr>
                        </w:pPr>
                        <w:r w:rsidRPr="00442474">
                          <w:rPr>
                            <w:rFonts w:ascii="Wingdings" w:eastAsia="Wingdings" w:hAnsi="Wingdings" w:cs="Wingdings"/>
                            <w:sz w:val="16"/>
                            <w:szCs w:val="16"/>
                            <w:lang w:eastAsia="uk-UA"/>
                          </w:rPr>
                          <w:t>¡</w:t>
                        </w:r>
                      </w:p>
                    </w:tc>
                  </w:tr>
                </w:tbl>
                <w:p w14:paraId="67A83F49" w14:textId="77777777" w:rsidR="00442474" w:rsidRPr="00442474" w:rsidRDefault="00442474" w:rsidP="00442474">
                  <w:pPr>
                    <w:spacing w:before="0" w:after="0"/>
                    <w:rPr>
                      <w:rFonts w:ascii="Times New Roman" w:hAnsi="Times New Roman"/>
                      <w:sz w:val="16"/>
                      <w:szCs w:val="16"/>
                      <w:lang w:eastAsia="uk-UA"/>
                    </w:rPr>
                  </w:pPr>
                </w:p>
              </w:tc>
              <w:tc>
                <w:tcPr>
                  <w:tcW w:w="440" w:type="dxa"/>
                  <w:tcBorders>
                    <w:bottom w:val="single" w:sz="4" w:space="0" w:color="CCCCCC"/>
                  </w:tcBorders>
                  <w:tcMar>
                    <w:top w:w="40" w:type="dxa"/>
                    <w:left w:w="40" w:type="dxa"/>
                    <w:bottom w:w="40" w:type="dxa"/>
                    <w:right w:w="40" w:type="dxa"/>
                  </w:tcMar>
                  <w:vAlign w:val="center"/>
                </w:tcPr>
                <w:p w14:paraId="3C90B9A6"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sz w:val="16"/>
                      <w:szCs w:val="16"/>
                      <w:lang w:eastAsia="uk-UA"/>
                    </w:rPr>
                    <w:t>4</w:t>
                  </w:r>
                </w:p>
              </w:tc>
            </w:tr>
            <w:tr w:rsidR="00442474" w:rsidRPr="00442474" w14:paraId="77589CCD" w14:textId="77777777" w:rsidTr="00904D91">
              <w:tc>
                <w:tcPr>
                  <w:tcW w:w="9466" w:type="dxa"/>
                  <w:tcBorders>
                    <w:bottom w:val="single" w:sz="4" w:space="0" w:color="CCCCCC"/>
                  </w:tcBorders>
                  <w:tcMar>
                    <w:top w:w="40" w:type="dxa"/>
                    <w:left w:w="40" w:type="dxa"/>
                    <w:bottom w:w="40" w:type="dxa"/>
                    <w:right w:w="40" w:type="dxa"/>
                  </w:tcMar>
                  <w:vAlign w:val="center"/>
                </w:tcPr>
                <w:p w14:paraId="7C296C2C"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sz w:val="16"/>
                      <w:szCs w:val="16"/>
                      <w:lang w:eastAsia="uk-UA"/>
                    </w:rPr>
                    <w:t>Very positive</w:t>
                  </w:r>
                </w:p>
              </w:tc>
              <w:tc>
                <w:tcPr>
                  <w:tcW w:w="600" w:type="dxa"/>
                  <w:tcBorders>
                    <w:bottom w:val="single" w:sz="4" w:space="0" w:color="CCCCCC"/>
                  </w:tcBorders>
                  <w:tcMar>
                    <w:top w:w="40" w:type="dxa"/>
                    <w:left w:w="40" w:type="dxa"/>
                    <w:bottom w:w="40" w:type="dxa"/>
                    <w:right w:w="40" w:type="dxa"/>
                  </w:tcMar>
                  <w:vAlign w:val="center"/>
                </w:tcPr>
                <w:tbl>
                  <w:tblPr>
                    <w:tblStyle w:val="TableGrid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00"/>
                  </w:tblGrid>
                  <w:tr w:rsidR="00442474" w:rsidRPr="00442474" w14:paraId="00BBD354" w14:textId="77777777" w:rsidTr="00904D91">
                    <w:trPr>
                      <w:jc w:val="center"/>
                    </w:trPr>
                    <w:tc>
                      <w:tcPr>
                        <w:tcW w:w="300" w:type="dxa"/>
                        <w:tcMar>
                          <w:top w:w="40" w:type="dxa"/>
                          <w:left w:w="40" w:type="dxa"/>
                          <w:bottom w:w="40" w:type="dxa"/>
                          <w:right w:w="40" w:type="dxa"/>
                        </w:tcMar>
                        <w:vAlign w:val="center"/>
                      </w:tcPr>
                      <w:p w14:paraId="5C27DFA6" w14:textId="77777777" w:rsidR="00442474" w:rsidRPr="00442474" w:rsidRDefault="00442474" w:rsidP="00442474">
                        <w:pPr>
                          <w:spacing w:before="0" w:after="0"/>
                          <w:rPr>
                            <w:rFonts w:ascii="Times New Roman" w:hAnsi="Times New Roman"/>
                            <w:sz w:val="16"/>
                            <w:szCs w:val="16"/>
                            <w:lang w:eastAsia="uk-UA"/>
                          </w:rPr>
                        </w:pPr>
                        <w:r w:rsidRPr="00442474">
                          <w:rPr>
                            <w:rFonts w:ascii="Wingdings" w:eastAsia="Wingdings" w:hAnsi="Wingdings" w:cs="Wingdings"/>
                            <w:sz w:val="16"/>
                            <w:szCs w:val="16"/>
                            <w:lang w:eastAsia="uk-UA"/>
                          </w:rPr>
                          <w:t>¡</w:t>
                        </w:r>
                      </w:p>
                    </w:tc>
                  </w:tr>
                </w:tbl>
                <w:p w14:paraId="40A6DFD5" w14:textId="77777777" w:rsidR="00442474" w:rsidRPr="00442474" w:rsidRDefault="00442474" w:rsidP="00442474">
                  <w:pPr>
                    <w:spacing w:before="0" w:after="0"/>
                    <w:rPr>
                      <w:rFonts w:ascii="Times New Roman" w:hAnsi="Times New Roman"/>
                      <w:sz w:val="16"/>
                      <w:szCs w:val="16"/>
                      <w:lang w:eastAsia="uk-UA"/>
                    </w:rPr>
                  </w:pPr>
                </w:p>
              </w:tc>
              <w:tc>
                <w:tcPr>
                  <w:tcW w:w="440" w:type="dxa"/>
                  <w:tcBorders>
                    <w:bottom w:val="single" w:sz="4" w:space="0" w:color="CCCCCC"/>
                  </w:tcBorders>
                  <w:tcMar>
                    <w:top w:w="40" w:type="dxa"/>
                    <w:left w:w="40" w:type="dxa"/>
                    <w:bottom w:w="40" w:type="dxa"/>
                    <w:right w:w="40" w:type="dxa"/>
                  </w:tcMar>
                  <w:vAlign w:val="center"/>
                </w:tcPr>
                <w:p w14:paraId="5CE5CF90"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sz w:val="16"/>
                      <w:szCs w:val="16"/>
                      <w:lang w:eastAsia="uk-UA"/>
                    </w:rPr>
                    <w:t>5</w:t>
                  </w:r>
                </w:p>
              </w:tc>
            </w:tr>
            <w:tr w:rsidR="00442474" w:rsidRPr="00442474" w14:paraId="1D86BFE1" w14:textId="77777777" w:rsidTr="00904D91">
              <w:tc>
                <w:tcPr>
                  <w:tcW w:w="9466" w:type="dxa"/>
                  <w:tcBorders>
                    <w:bottom w:val="single" w:sz="4" w:space="0" w:color="CCCCCC"/>
                  </w:tcBorders>
                  <w:tcMar>
                    <w:top w:w="40" w:type="dxa"/>
                    <w:left w:w="40" w:type="dxa"/>
                    <w:bottom w:w="40" w:type="dxa"/>
                    <w:right w:w="40" w:type="dxa"/>
                  </w:tcMar>
                  <w:vAlign w:val="center"/>
                </w:tcPr>
                <w:p w14:paraId="1D846E58"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sz w:val="16"/>
                      <w:szCs w:val="16"/>
                      <w:lang w:eastAsia="uk-UA"/>
                    </w:rPr>
                    <w:t>Don't know</w:t>
                  </w:r>
                </w:p>
              </w:tc>
              <w:tc>
                <w:tcPr>
                  <w:tcW w:w="600" w:type="dxa"/>
                  <w:tcBorders>
                    <w:bottom w:val="single" w:sz="4" w:space="0" w:color="CCCCCC"/>
                  </w:tcBorders>
                  <w:tcMar>
                    <w:top w:w="40" w:type="dxa"/>
                    <w:left w:w="40" w:type="dxa"/>
                    <w:bottom w:w="40" w:type="dxa"/>
                    <w:right w:w="40" w:type="dxa"/>
                  </w:tcMar>
                  <w:vAlign w:val="center"/>
                </w:tcPr>
                <w:tbl>
                  <w:tblPr>
                    <w:tblStyle w:val="TableGrid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00"/>
                  </w:tblGrid>
                  <w:tr w:rsidR="00442474" w:rsidRPr="00442474" w14:paraId="50A9AD9A" w14:textId="77777777" w:rsidTr="00904D91">
                    <w:trPr>
                      <w:jc w:val="center"/>
                    </w:trPr>
                    <w:tc>
                      <w:tcPr>
                        <w:tcW w:w="300" w:type="dxa"/>
                        <w:tcMar>
                          <w:top w:w="40" w:type="dxa"/>
                          <w:left w:w="40" w:type="dxa"/>
                          <w:bottom w:w="40" w:type="dxa"/>
                          <w:right w:w="40" w:type="dxa"/>
                        </w:tcMar>
                        <w:vAlign w:val="center"/>
                      </w:tcPr>
                      <w:p w14:paraId="7C89E1D5" w14:textId="77777777" w:rsidR="00442474" w:rsidRPr="00442474" w:rsidRDefault="00442474" w:rsidP="00442474">
                        <w:pPr>
                          <w:spacing w:before="0" w:after="0"/>
                          <w:rPr>
                            <w:rFonts w:ascii="Times New Roman" w:hAnsi="Times New Roman"/>
                            <w:sz w:val="16"/>
                            <w:szCs w:val="16"/>
                            <w:lang w:eastAsia="uk-UA"/>
                          </w:rPr>
                        </w:pPr>
                        <w:r w:rsidRPr="00442474">
                          <w:rPr>
                            <w:rFonts w:ascii="Wingdings" w:eastAsia="Wingdings" w:hAnsi="Wingdings" w:cs="Wingdings"/>
                            <w:sz w:val="16"/>
                            <w:szCs w:val="16"/>
                            <w:lang w:eastAsia="uk-UA"/>
                          </w:rPr>
                          <w:t>¡</w:t>
                        </w:r>
                      </w:p>
                    </w:tc>
                  </w:tr>
                </w:tbl>
                <w:p w14:paraId="1875C54A" w14:textId="77777777" w:rsidR="00442474" w:rsidRPr="00442474" w:rsidRDefault="00442474" w:rsidP="00442474">
                  <w:pPr>
                    <w:spacing w:before="0" w:after="0"/>
                    <w:rPr>
                      <w:rFonts w:ascii="Times New Roman" w:hAnsi="Times New Roman"/>
                      <w:sz w:val="16"/>
                      <w:szCs w:val="16"/>
                      <w:lang w:eastAsia="uk-UA"/>
                    </w:rPr>
                  </w:pPr>
                </w:p>
              </w:tc>
              <w:tc>
                <w:tcPr>
                  <w:tcW w:w="440" w:type="dxa"/>
                  <w:tcBorders>
                    <w:bottom w:val="single" w:sz="4" w:space="0" w:color="CCCCCC"/>
                  </w:tcBorders>
                  <w:tcMar>
                    <w:top w:w="40" w:type="dxa"/>
                    <w:left w:w="40" w:type="dxa"/>
                    <w:bottom w:w="40" w:type="dxa"/>
                    <w:right w:w="40" w:type="dxa"/>
                  </w:tcMar>
                  <w:vAlign w:val="center"/>
                </w:tcPr>
                <w:p w14:paraId="791E6146"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sz w:val="16"/>
                      <w:szCs w:val="16"/>
                      <w:lang w:eastAsia="uk-UA"/>
                    </w:rPr>
                    <w:t>6</w:t>
                  </w:r>
                </w:p>
              </w:tc>
            </w:tr>
            <w:tr w:rsidR="00442474" w:rsidRPr="00442474" w14:paraId="03E16F88" w14:textId="77777777" w:rsidTr="00904D91">
              <w:tc>
                <w:tcPr>
                  <w:tcW w:w="9466" w:type="dxa"/>
                  <w:tcMar>
                    <w:top w:w="40" w:type="dxa"/>
                    <w:left w:w="40" w:type="dxa"/>
                    <w:bottom w:w="40" w:type="dxa"/>
                    <w:right w:w="40" w:type="dxa"/>
                  </w:tcMar>
                  <w:vAlign w:val="center"/>
                </w:tcPr>
                <w:p w14:paraId="557BE18B"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sz w:val="16"/>
                      <w:szCs w:val="16"/>
                      <w:lang w:eastAsia="uk-UA"/>
                    </w:rPr>
                    <w:t>Don't want to state</w:t>
                  </w:r>
                </w:p>
              </w:tc>
              <w:tc>
                <w:tcPr>
                  <w:tcW w:w="600" w:type="dxa"/>
                  <w:tcMar>
                    <w:top w:w="40" w:type="dxa"/>
                    <w:left w:w="40" w:type="dxa"/>
                    <w:bottom w:w="40" w:type="dxa"/>
                    <w:right w:w="40" w:type="dxa"/>
                  </w:tcMar>
                  <w:vAlign w:val="center"/>
                </w:tcPr>
                <w:tbl>
                  <w:tblPr>
                    <w:tblStyle w:val="TableGrid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00"/>
                  </w:tblGrid>
                  <w:tr w:rsidR="00442474" w:rsidRPr="00442474" w14:paraId="6C47C8D9" w14:textId="77777777" w:rsidTr="00904D91">
                    <w:trPr>
                      <w:jc w:val="center"/>
                    </w:trPr>
                    <w:tc>
                      <w:tcPr>
                        <w:tcW w:w="300" w:type="dxa"/>
                        <w:tcMar>
                          <w:top w:w="40" w:type="dxa"/>
                          <w:left w:w="40" w:type="dxa"/>
                          <w:bottom w:w="40" w:type="dxa"/>
                          <w:right w:w="40" w:type="dxa"/>
                        </w:tcMar>
                        <w:vAlign w:val="center"/>
                      </w:tcPr>
                      <w:p w14:paraId="0C88844A" w14:textId="77777777" w:rsidR="00442474" w:rsidRPr="00442474" w:rsidRDefault="00442474" w:rsidP="00442474">
                        <w:pPr>
                          <w:spacing w:before="0" w:after="0"/>
                          <w:rPr>
                            <w:rFonts w:ascii="Times New Roman" w:hAnsi="Times New Roman"/>
                            <w:sz w:val="16"/>
                            <w:szCs w:val="16"/>
                            <w:lang w:eastAsia="uk-UA"/>
                          </w:rPr>
                        </w:pPr>
                        <w:r w:rsidRPr="00442474">
                          <w:rPr>
                            <w:rFonts w:ascii="Wingdings" w:eastAsia="Wingdings" w:hAnsi="Wingdings" w:cs="Wingdings"/>
                            <w:sz w:val="16"/>
                            <w:szCs w:val="16"/>
                            <w:lang w:eastAsia="uk-UA"/>
                          </w:rPr>
                          <w:t>¡</w:t>
                        </w:r>
                      </w:p>
                    </w:tc>
                  </w:tr>
                </w:tbl>
                <w:p w14:paraId="18F10EFE" w14:textId="77777777" w:rsidR="00442474" w:rsidRPr="00442474" w:rsidRDefault="00442474" w:rsidP="00442474">
                  <w:pPr>
                    <w:spacing w:before="0" w:after="0"/>
                    <w:rPr>
                      <w:rFonts w:ascii="Times New Roman" w:hAnsi="Times New Roman"/>
                      <w:sz w:val="16"/>
                      <w:szCs w:val="16"/>
                      <w:lang w:eastAsia="uk-UA"/>
                    </w:rPr>
                  </w:pPr>
                </w:p>
              </w:tc>
              <w:tc>
                <w:tcPr>
                  <w:tcW w:w="440" w:type="dxa"/>
                  <w:tcMar>
                    <w:top w:w="40" w:type="dxa"/>
                    <w:left w:w="40" w:type="dxa"/>
                    <w:bottom w:w="40" w:type="dxa"/>
                    <w:right w:w="40" w:type="dxa"/>
                  </w:tcMar>
                  <w:vAlign w:val="center"/>
                </w:tcPr>
                <w:p w14:paraId="72D8D7F3"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sz w:val="16"/>
                      <w:szCs w:val="16"/>
                      <w:lang w:eastAsia="uk-UA"/>
                    </w:rPr>
                    <w:t>7</w:t>
                  </w:r>
                </w:p>
              </w:tc>
            </w:tr>
          </w:tbl>
          <w:p w14:paraId="7A805765" w14:textId="77777777" w:rsidR="00442474" w:rsidRPr="00442474" w:rsidRDefault="00442474" w:rsidP="00442474">
            <w:pPr>
              <w:spacing w:before="0" w:after="0"/>
              <w:rPr>
                <w:rFonts w:ascii="Times New Roman" w:hAnsi="Times New Roman"/>
                <w:sz w:val="16"/>
                <w:szCs w:val="16"/>
                <w:lang w:eastAsia="uk-UA"/>
              </w:rPr>
            </w:pPr>
          </w:p>
        </w:tc>
      </w:tr>
    </w:tbl>
    <w:p w14:paraId="7872F785" w14:textId="77777777" w:rsidR="00442474" w:rsidRPr="00442474" w:rsidRDefault="00442474" w:rsidP="00442474">
      <w:pPr>
        <w:spacing w:before="0" w:after="0"/>
        <w:rPr>
          <w:rFonts w:ascii="Times New Roman" w:eastAsia="Times New Roman" w:hAnsi="Times New Roman" w:cs="Times New Roman"/>
          <w:sz w:val="16"/>
          <w:szCs w:val="16"/>
          <w:lang w:eastAsia="uk-UA"/>
        </w:rPr>
      </w:pPr>
    </w:p>
    <w:tbl>
      <w:tblPr>
        <w:tblStyle w:val="TableGrid1"/>
        <w:tblW w:w="0" w:type="auto"/>
        <w:tblBorders>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10506"/>
      </w:tblGrid>
      <w:tr w:rsidR="00442474" w:rsidRPr="00442474" w14:paraId="2DBA65F9" w14:textId="77777777" w:rsidTr="00904D91">
        <w:trPr>
          <w:tblHeader/>
        </w:trPr>
        <w:tc>
          <w:tcPr>
            <w:tcW w:w="10506" w:type="dxa"/>
            <w:tcMar>
              <w:top w:w="0" w:type="dxa"/>
              <w:left w:w="0" w:type="dxa"/>
              <w:bottom w:w="0" w:type="dxa"/>
              <w:right w:w="0" w:type="dxa"/>
            </w:tcMar>
          </w:tcPr>
          <w:tbl>
            <w:tblPr>
              <w:tblStyle w:val="TableGrid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76"/>
              <w:gridCol w:w="8920"/>
            </w:tblGrid>
            <w:tr w:rsidR="00442474" w:rsidRPr="00442474" w14:paraId="5EDEFA09" w14:textId="77777777" w:rsidTr="00904D91">
              <w:tc>
                <w:tcPr>
                  <w:tcW w:w="1576" w:type="dxa"/>
                  <w:tcBorders>
                    <w:bottom w:val="single" w:sz="4" w:space="0" w:color="auto"/>
                    <w:right w:val="single" w:sz="4" w:space="0" w:color="auto"/>
                  </w:tcBorders>
                  <w:shd w:val="clear" w:color="auto" w:fill="62EFD3"/>
                  <w:tcMar>
                    <w:top w:w="60" w:type="dxa"/>
                    <w:left w:w="60" w:type="dxa"/>
                    <w:bottom w:w="60" w:type="dxa"/>
                    <w:right w:w="60" w:type="dxa"/>
                  </w:tcMar>
                </w:tcPr>
                <w:p w14:paraId="6D8EA625"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b/>
                      <w:sz w:val="16"/>
                      <w:szCs w:val="16"/>
                      <w:lang w:eastAsia="uk-UA"/>
                    </w:rPr>
                    <w:t>posneg_veipris</w:t>
                  </w:r>
                </w:p>
              </w:tc>
              <w:tc>
                <w:tcPr>
                  <w:tcW w:w="8930" w:type="dxa"/>
                  <w:tcBorders>
                    <w:bottom w:val="single" w:sz="4" w:space="0" w:color="auto"/>
                  </w:tcBorders>
                  <w:shd w:val="clear" w:color="auto" w:fill="62EFD3"/>
                  <w:tcMar>
                    <w:top w:w="0" w:type="dxa"/>
                    <w:left w:w="60" w:type="dxa"/>
                    <w:bottom w:w="0" w:type="dxa"/>
                    <w:right w:w="0" w:type="dxa"/>
                  </w:tcMar>
                </w:tcPr>
                <w:p w14:paraId="1488CAF6" w14:textId="77777777" w:rsidR="00442474" w:rsidRPr="00442474" w:rsidRDefault="00442474" w:rsidP="00442474">
                  <w:pPr>
                    <w:keepNext/>
                    <w:spacing w:before="0" w:after="0"/>
                    <w:outlineLvl w:val="0"/>
                    <w:rPr>
                      <w:rFonts w:ascii="Arial" w:hAnsi="Arial" w:cs="Arial"/>
                      <w:b/>
                      <w:bCs/>
                      <w:kern w:val="32"/>
                      <w:sz w:val="16"/>
                      <w:szCs w:val="16"/>
                      <w:lang w:eastAsia="uk-UA"/>
                    </w:rPr>
                  </w:pPr>
                  <w:r w:rsidRPr="00442474">
                    <w:rPr>
                      <w:rFonts w:ascii="Arial" w:eastAsia="Arial" w:hAnsi="Arial" w:cs="Arial"/>
                      <w:b/>
                      <w:bCs/>
                      <w:kern w:val="32"/>
                      <w:sz w:val="16"/>
                      <w:szCs w:val="16"/>
                      <w:lang w:eastAsia="uk-UA"/>
                    </w:rPr>
                    <w:t>How negative or positive do you think the road pricing proposal is?</w:t>
                  </w:r>
                </w:p>
              </w:tc>
            </w:tr>
          </w:tbl>
          <w:p w14:paraId="2B2B0DBA" w14:textId="77777777" w:rsidR="00442474" w:rsidRPr="00442474" w:rsidRDefault="00442474" w:rsidP="00442474">
            <w:pPr>
              <w:spacing w:before="0" w:after="0"/>
              <w:rPr>
                <w:rFonts w:ascii="Times New Roman" w:hAnsi="Times New Roman"/>
                <w:sz w:val="16"/>
                <w:szCs w:val="16"/>
                <w:lang w:eastAsia="uk-UA"/>
              </w:rPr>
            </w:pPr>
          </w:p>
        </w:tc>
      </w:tr>
      <w:tr w:rsidR="00442474" w:rsidRPr="00442474" w14:paraId="203B2AE8" w14:textId="77777777" w:rsidTr="00904D91">
        <w:tc>
          <w:tcPr>
            <w:tcW w:w="10506" w:type="dxa"/>
            <w:tcMar>
              <w:top w:w="0" w:type="dxa"/>
              <w:left w:w="0" w:type="dxa"/>
              <w:bottom w:w="0" w:type="dxa"/>
              <w:right w:w="0" w:type="dxa"/>
            </w:tcMar>
          </w:tcPr>
          <w:tbl>
            <w:tblPr>
              <w:tblStyle w:val="TableGrid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9456"/>
              <w:gridCol w:w="600"/>
              <w:gridCol w:w="440"/>
            </w:tblGrid>
            <w:tr w:rsidR="00442474" w:rsidRPr="00442474" w14:paraId="4B5E3C77" w14:textId="77777777" w:rsidTr="00904D91">
              <w:tc>
                <w:tcPr>
                  <w:tcW w:w="10506" w:type="dxa"/>
                  <w:gridSpan w:val="3"/>
                </w:tcPr>
                <w:p w14:paraId="62E6CD48" w14:textId="77777777" w:rsidR="00442474" w:rsidRPr="00442474" w:rsidRDefault="00442474" w:rsidP="00442474">
                  <w:pPr>
                    <w:spacing w:before="0" w:after="0"/>
                    <w:rPr>
                      <w:rFonts w:ascii="Times New Roman" w:hAnsi="Times New Roman"/>
                      <w:sz w:val="16"/>
                      <w:szCs w:val="16"/>
                      <w:lang w:eastAsia="uk-UA"/>
                    </w:rPr>
                  </w:pPr>
                  <w:r w:rsidRPr="00442474">
                    <w:rPr>
                      <w:rFonts w:ascii="Wingdings" w:eastAsia="Wingdings" w:hAnsi="Wingdings" w:cs="Wingdings"/>
                      <w:sz w:val="16"/>
                      <w:szCs w:val="16"/>
                      <w:lang w:eastAsia="uk-UA"/>
                    </w:rPr>
                    <w:t>w</w:t>
                  </w:r>
                  <w:r w:rsidRPr="00442474">
                    <w:rPr>
                      <w:rFonts w:ascii="Arial" w:eastAsia="Arial" w:hAnsi="Arial" w:cs="Arial"/>
                      <w:b/>
                      <w:sz w:val="16"/>
                      <w:szCs w:val="16"/>
                      <w:lang w:eastAsia="uk-UA"/>
                    </w:rPr>
                    <w:t xml:space="preserve"> Answer control: </w:t>
                  </w:r>
                  <w:r w:rsidRPr="00442474">
                    <w:rPr>
                      <w:rFonts w:ascii="Arial" w:eastAsia="Arial" w:hAnsi="Arial" w:cs="Arial"/>
                      <w:sz w:val="16"/>
                      <w:szCs w:val="16"/>
                      <w:lang w:eastAsia="uk-UA"/>
                    </w:rPr>
                    <w:t>*</w:t>
                  </w:r>
                </w:p>
              </w:tc>
            </w:tr>
            <w:tr w:rsidR="00442474" w:rsidRPr="00442474" w14:paraId="35659E4C" w14:textId="77777777" w:rsidTr="00904D91">
              <w:tc>
                <w:tcPr>
                  <w:tcW w:w="9466" w:type="dxa"/>
                  <w:tcBorders>
                    <w:bottom w:val="single" w:sz="4" w:space="0" w:color="CCCCCC"/>
                  </w:tcBorders>
                  <w:tcMar>
                    <w:top w:w="40" w:type="dxa"/>
                    <w:left w:w="40" w:type="dxa"/>
                    <w:bottom w:w="40" w:type="dxa"/>
                    <w:right w:w="40" w:type="dxa"/>
                  </w:tcMar>
                  <w:vAlign w:val="center"/>
                </w:tcPr>
                <w:p w14:paraId="79427DFD"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sz w:val="16"/>
                      <w:szCs w:val="16"/>
                      <w:lang w:eastAsia="uk-UA"/>
                    </w:rPr>
                    <w:t>Very negative</w:t>
                  </w:r>
                </w:p>
              </w:tc>
              <w:tc>
                <w:tcPr>
                  <w:tcW w:w="600" w:type="dxa"/>
                  <w:tcBorders>
                    <w:bottom w:val="single" w:sz="4" w:space="0" w:color="CCCCCC"/>
                  </w:tcBorders>
                  <w:tcMar>
                    <w:top w:w="40" w:type="dxa"/>
                    <w:left w:w="40" w:type="dxa"/>
                    <w:bottom w:w="40" w:type="dxa"/>
                    <w:right w:w="40" w:type="dxa"/>
                  </w:tcMar>
                  <w:vAlign w:val="center"/>
                </w:tcPr>
                <w:tbl>
                  <w:tblPr>
                    <w:tblStyle w:val="TableGrid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00"/>
                  </w:tblGrid>
                  <w:tr w:rsidR="00442474" w:rsidRPr="00442474" w14:paraId="190B99D2" w14:textId="77777777" w:rsidTr="00904D91">
                    <w:trPr>
                      <w:jc w:val="center"/>
                    </w:trPr>
                    <w:tc>
                      <w:tcPr>
                        <w:tcW w:w="300" w:type="dxa"/>
                        <w:tcMar>
                          <w:top w:w="40" w:type="dxa"/>
                          <w:left w:w="40" w:type="dxa"/>
                          <w:bottom w:w="40" w:type="dxa"/>
                          <w:right w:w="40" w:type="dxa"/>
                        </w:tcMar>
                        <w:vAlign w:val="center"/>
                      </w:tcPr>
                      <w:p w14:paraId="06E84E2C" w14:textId="77777777" w:rsidR="00442474" w:rsidRPr="00442474" w:rsidRDefault="00442474" w:rsidP="00442474">
                        <w:pPr>
                          <w:spacing w:before="0" w:after="0"/>
                          <w:rPr>
                            <w:rFonts w:ascii="Times New Roman" w:hAnsi="Times New Roman"/>
                            <w:sz w:val="16"/>
                            <w:szCs w:val="16"/>
                            <w:lang w:eastAsia="uk-UA"/>
                          </w:rPr>
                        </w:pPr>
                        <w:r w:rsidRPr="00442474">
                          <w:rPr>
                            <w:rFonts w:ascii="Wingdings" w:eastAsia="Wingdings" w:hAnsi="Wingdings" w:cs="Wingdings"/>
                            <w:sz w:val="16"/>
                            <w:szCs w:val="16"/>
                            <w:lang w:eastAsia="uk-UA"/>
                          </w:rPr>
                          <w:t>¡</w:t>
                        </w:r>
                      </w:p>
                    </w:tc>
                  </w:tr>
                </w:tbl>
                <w:p w14:paraId="6D18CABA" w14:textId="77777777" w:rsidR="00442474" w:rsidRPr="00442474" w:rsidRDefault="00442474" w:rsidP="00442474">
                  <w:pPr>
                    <w:spacing w:before="0" w:after="0"/>
                    <w:rPr>
                      <w:rFonts w:ascii="Times New Roman" w:hAnsi="Times New Roman"/>
                      <w:sz w:val="16"/>
                      <w:szCs w:val="16"/>
                      <w:lang w:eastAsia="uk-UA"/>
                    </w:rPr>
                  </w:pPr>
                </w:p>
              </w:tc>
              <w:tc>
                <w:tcPr>
                  <w:tcW w:w="440" w:type="dxa"/>
                  <w:tcBorders>
                    <w:bottom w:val="single" w:sz="4" w:space="0" w:color="CCCCCC"/>
                  </w:tcBorders>
                  <w:tcMar>
                    <w:top w:w="40" w:type="dxa"/>
                    <w:left w:w="40" w:type="dxa"/>
                    <w:bottom w:w="40" w:type="dxa"/>
                    <w:right w:w="40" w:type="dxa"/>
                  </w:tcMar>
                  <w:vAlign w:val="center"/>
                </w:tcPr>
                <w:p w14:paraId="6B263FAC"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sz w:val="16"/>
                      <w:szCs w:val="16"/>
                      <w:lang w:eastAsia="uk-UA"/>
                    </w:rPr>
                    <w:t>1</w:t>
                  </w:r>
                </w:p>
              </w:tc>
            </w:tr>
            <w:tr w:rsidR="00442474" w:rsidRPr="00442474" w14:paraId="1923C5DD" w14:textId="77777777" w:rsidTr="00904D91">
              <w:tc>
                <w:tcPr>
                  <w:tcW w:w="9466" w:type="dxa"/>
                  <w:tcBorders>
                    <w:bottom w:val="single" w:sz="4" w:space="0" w:color="CCCCCC"/>
                  </w:tcBorders>
                  <w:tcMar>
                    <w:top w:w="40" w:type="dxa"/>
                    <w:left w:w="40" w:type="dxa"/>
                    <w:bottom w:w="40" w:type="dxa"/>
                    <w:right w:w="40" w:type="dxa"/>
                  </w:tcMar>
                  <w:vAlign w:val="center"/>
                </w:tcPr>
                <w:p w14:paraId="1676AA58"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sz w:val="16"/>
                      <w:szCs w:val="16"/>
                      <w:lang w:eastAsia="uk-UA"/>
                    </w:rPr>
                    <w:t>Quite negative</w:t>
                  </w:r>
                </w:p>
              </w:tc>
              <w:tc>
                <w:tcPr>
                  <w:tcW w:w="600" w:type="dxa"/>
                  <w:tcBorders>
                    <w:bottom w:val="single" w:sz="4" w:space="0" w:color="CCCCCC"/>
                  </w:tcBorders>
                  <w:tcMar>
                    <w:top w:w="40" w:type="dxa"/>
                    <w:left w:w="40" w:type="dxa"/>
                    <w:bottom w:w="40" w:type="dxa"/>
                    <w:right w:w="40" w:type="dxa"/>
                  </w:tcMar>
                  <w:vAlign w:val="center"/>
                </w:tcPr>
                <w:tbl>
                  <w:tblPr>
                    <w:tblStyle w:val="TableGrid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00"/>
                  </w:tblGrid>
                  <w:tr w:rsidR="00442474" w:rsidRPr="00442474" w14:paraId="62C1D71B" w14:textId="77777777" w:rsidTr="00904D91">
                    <w:trPr>
                      <w:jc w:val="center"/>
                    </w:trPr>
                    <w:tc>
                      <w:tcPr>
                        <w:tcW w:w="300" w:type="dxa"/>
                        <w:tcMar>
                          <w:top w:w="40" w:type="dxa"/>
                          <w:left w:w="40" w:type="dxa"/>
                          <w:bottom w:w="40" w:type="dxa"/>
                          <w:right w:w="40" w:type="dxa"/>
                        </w:tcMar>
                        <w:vAlign w:val="center"/>
                      </w:tcPr>
                      <w:p w14:paraId="6171B88D" w14:textId="77777777" w:rsidR="00442474" w:rsidRPr="00442474" w:rsidRDefault="00442474" w:rsidP="00442474">
                        <w:pPr>
                          <w:spacing w:before="0" w:after="0"/>
                          <w:rPr>
                            <w:rFonts w:ascii="Times New Roman" w:hAnsi="Times New Roman"/>
                            <w:sz w:val="16"/>
                            <w:szCs w:val="16"/>
                            <w:lang w:eastAsia="uk-UA"/>
                          </w:rPr>
                        </w:pPr>
                        <w:r w:rsidRPr="00442474">
                          <w:rPr>
                            <w:rFonts w:ascii="Wingdings" w:eastAsia="Wingdings" w:hAnsi="Wingdings" w:cs="Wingdings"/>
                            <w:sz w:val="16"/>
                            <w:szCs w:val="16"/>
                            <w:lang w:eastAsia="uk-UA"/>
                          </w:rPr>
                          <w:t>¡</w:t>
                        </w:r>
                      </w:p>
                    </w:tc>
                  </w:tr>
                </w:tbl>
                <w:p w14:paraId="41661780" w14:textId="77777777" w:rsidR="00442474" w:rsidRPr="00442474" w:rsidRDefault="00442474" w:rsidP="00442474">
                  <w:pPr>
                    <w:spacing w:before="0" w:after="0"/>
                    <w:rPr>
                      <w:rFonts w:ascii="Times New Roman" w:hAnsi="Times New Roman"/>
                      <w:sz w:val="16"/>
                      <w:szCs w:val="16"/>
                      <w:lang w:eastAsia="uk-UA"/>
                    </w:rPr>
                  </w:pPr>
                </w:p>
              </w:tc>
              <w:tc>
                <w:tcPr>
                  <w:tcW w:w="440" w:type="dxa"/>
                  <w:tcBorders>
                    <w:bottom w:val="single" w:sz="4" w:space="0" w:color="CCCCCC"/>
                  </w:tcBorders>
                  <w:tcMar>
                    <w:top w:w="40" w:type="dxa"/>
                    <w:left w:w="40" w:type="dxa"/>
                    <w:bottom w:w="40" w:type="dxa"/>
                    <w:right w:w="40" w:type="dxa"/>
                  </w:tcMar>
                  <w:vAlign w:val="center"/>
                </w:tcPr>
                <w:p w14:paraId="04A06A89"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sz w:val="16"/>
                      <w:szCs w:val="16"/>
                      <w:lang w:eastAsia="uk-UA"/>
                    </w:rPr>
                    <w:t>2</w:t>
                  </w:r>
                </w:p>
              </w:tc>
            </w:tr>
            <w:tr w:rsidR="00442474" w:rsidRPr="00442474" w14:paraId="68676F0D" w14:textId="77777777" w:rsidTr="00904D91">
              <w:tc>
                <w:tcPr>
                  <w:tcW w:w="9466" w:type="dxa"/>
                  <w:tcBorders>
                    <w:bottom w:val="single" w:sz="4" w:space="0" w:color="CCCCCC"/>
                  </w:tcBorders>
                  <w:tcMar>
                    <w:top w:w="40" w:type="dxa"/>
                    <w:left w:w="40" w:type="dxa"/>
                    <w:bottom w:w="40" w:type="dxa"/>
                    <w:right w:w="40" w:type="dxa"/>
                  </w:tcMar>
                  <w:vAlign w:val="center"/>
                </w:tcPr>
                <w:p w14:paraId="0C6A7CB1"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sz w:val="16"/>
                      <w:szCs w:val="16"/>
                      <w:lang w:eastAsia="uk-UA"/>
                    </w:rPr>
                    <w:t>Neither negative nor positive</w:t>
                  </w:r>
                </w:p>
              </w:tc>
              <w:tc>
                <w:tcPr>
                  <w:tcW w:w="600" w:type="dxa"/>
                  <w:tcBorders>
                    <w:bottom w:val="single" w:sz="4" w:space="0" w:color="CCCCCC"/>
                  </w:tcBorders>
                  <w:tcMar>
                    <w:top w:w="40" w:type="dxa"/>
                    <w:left w:w="40" w:type="dxa"/>
                    <w:bottom w:w="40" w:type="dxa"/>
                    <w:right w:w="40" w:type="dxa"/>
                  </w:tcMar>
                  <w:vAlign w:val="center"/>
                </w:tcPr>
                <w:tbl>
                  <w:tblPr>
                    <w:tblStyle w:val="TableGrid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00"/>
                  </w:tblGrid>
                  <w:tr w:rsidR="00442474" w:rsidRPr="00442474" w14:paraId="29EE2D27" w14:textId="77777777" w:rsidTr="00904D91">
                    <w:trPr>
                      <w:jc w:val="center"/>
                    </w:trPr>
                    <w:tc>
                      <w:tcPr>
                        <w:tcW w:w="300" w:type="dxa"/>
                        <w:tcMar>
                          <w:top w:w="40" w:type="dxa"/>
                          <w:left w:w="40" w:type="dxa"/>
                          <w:bottom w:w="40" w:type="dxa"/>
                          <w:right w:w="40" w:type="dxa"/>
                        </w:tcMar>
                        <w:vAlign w:val="center"/>
                      </w:tcPr>
                      <w:p w14:paraId="6C3E37C3" w14:textId="77777777" w:rsidR="00442474" w:rsidRPr="00442474" w:rsidRDefault="00442474" w:rsidP="00442474">
                        <w:pPr>
                          <w:spacing w:before="0" w:after="0"/>
                          <w:rPr>
                            <w:rFonts w:ascii="Times New Roman" w:hAnsi="Times New Roman"/>
                            <w:sz w:val="16"/>
                            <w:szCs w:val="16"/>
                            <w:lang w:eastAsia="uk-UA"/>
                          </w:rPr>
                        </w:pPr>
                        <w:r w:rsidRPr="00442474">
                          <w:rPr>
                            <w:rFonts w:ascii="Wingdings" w:eastAsia="Wingdings" w:hAnsi="Wingdings" w:cs="Wingdings"/>
                            <w:sz w:val="16"/>
                            <w:szCs w:val="16"/>
                            <w:lang w:eastAsia="uk-UA"/>
                          </w:rPr>
                          <w:t>¡</w:t>
                        </w:r>
                      </w:p>
                    </w:tc>
                  </w:tr>
                </w:tbl>
                <w:p w14:paraId="3146E7A4" w14:textId="77777777" w:rsidR="00442474" w:rsidRPr="00442474" w:rsidRDefault="00442474" w:rsidP="00442474">
                  <w:pPr>
                    <w:spacing w:before="0" w:after="0"/>
                    <w:rPr>
                      <w:rFonts w:ascii="Times New Roman" w:hAnsi="Times New Roman"/>
                      <w:sz w:val="16"/>
                      <w:szCs w:val="16"/>
                      <w:lang w:eastAsia="uk-UA"/>
                    </w:rPr>
                  </w:pPr>
                </w:p>
              </w:tc>
              <w:tc>
                <w:tcPr>
                  <w:tcW w:w="440" w:type="dxa"/>
                  <w:tcBorders>
                    <w:bottom w:val="single" w:sz="4" w:space="0" w:color="CCCCCC"/>
                  </w:tcBorders>
                  <w:tcMar>
                    <w:top w:w="40" w:type="dxa"/>
                    <w:left w:w="40" w:type="dxa"/>
                    <w:bottom w:w="40" w:type="dxa"/>
                    <w:right w:w="40" w:type="dxa"/>
                  </w:tcMar>
                  <w:vAlign w:val="center"/>
                </w:tcPr>
                <w:p w14:paraId="08315A72"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sz w:val="16"/>
                      <w:szCs w:val="16"/>
                      <w:lang w:eastAsia="uk-UA"/>
                    </w:rPr>
                    <w:t>3</w:t>
                  </w:r>
                </w:p>
              </w:tc>
            </w:tr>
            <w:tr w:rsidR="00442474" w:rsidRPr="00442474" w14:paraId="036CB01C" w14:textId="77777777" w:rsidTr="00904D91">
              <w:tc>
                <w:tcPr>
                  <w:tcW w:w="9466" w:type="dxa"/>
                  <w:tcBorders>
                    <w:bottom w:val="single" w:sz="4" w:space="0" w:color="CCCCCC"/>
                  </w:tcBorders>
                  <w:tcMar>
                    <w:top w:w="40" w:type="dxa"/>
                    <w:left w:w="40" w:type="dxa"/>
                    <w:bottom w:w="40" w:type="dxa"/>
                    <w:right w:w="40" w:type="dxa"/>
                  </w:tcMar>
                  <w:vAlign w:val="center"/>
                </w:tcPr>
                <w:p w14:paraId="631C22EE"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sz w:val="16"/>
                      <w:szCs w:val="16"/>
                      <w:lang w:eastAsia="uk-UA"/>
                    </w:rPr>
                    <w:t>Quite positive</w:t>
                  </w:r>
                </w:p>
              </w:tc>
              <w:tc>
                <w:tcPr>
                  <w:tcW w:w="600" w:type="dxa"/>
                  <w:tcBorders>
                    <w:bottom w:val="single" w:sz="4" w:space="0" w:color="CCCCCC"/>
                  </w:tcBorders>
                  <w:tcMar>
                    <w:top w:w="40" w:type="dxa"/>
                    <w:left w:w="40" w:type="dxa"/>
                    <w:bottom w:w="40" w:type="dxa"/>
                    <w:right w:w="40" w:type="dxa"/>
                  </w:tcMar>
                  <w:vAlign w:val="center"/>
                </w:tcPr>
                <w:tbl>
                  <w:tblPr>
                    <w:tblStyle w:val="TableGrid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00"/>
                  </w:tblGrid>
                  <w:tr w:rsidR="00442474" w:rsidRPr="00442474" w14:paraId="29074205" w14:textId="77777777" w:rsidTr="00904D91">
                    <w:trPr>
                      <w:jc w:val="center"/>
                    </w:trPr>
                    <w:tc>
                      <w:tcPr>
                        <w:tcW w:w="300" w:type="dxa"/>
                        <w:tcMar>
                          <w:top w:w="40" w:type="dxa"/>
                          <w:left w:w="40" w:type="dxa"/>
                          <w:bottom w:w="40" w:type="dxa"/>
                          <w:right w:w="40" w:type="dxa"/>
                        </w:tcMar>
                        <w:vAlign w:val="center"/>
                      </w:tcPr>
                      <w:p w14:paraId="4975032A" w14:textId="77777777" w:rsidR="00442474" w:rsidRPr="00442474" w:rsidRDefault="00442474" w:rsidP="00442474">
                        <w:pPr>
                          <w:spacing w:before="0" w:after="0"/>
                          <w:rPr>
                            <w:rFonts w:ascii="Times New Roman" w:hAnsi="Times New Roman"/>
                            <w:sz w:val="16"/>
                            <w:szCs w:val="16"/>
                            <w:lang w:eastAsia="uk-UA"/>
                          </w:rPr>
                        </w:pPr>
                        <w:r w:rsidRPr="00442474">
                          <w:rPr>
                            <w:rFonts w:ascii="Wingdings" w:eastAsia="Wingdings" w:hAnsi="Wingdings" w:cs="Wingdings"/>
                            <w:sz w:val="16"/>
                            <w:szCs w:val="16"/>
                            <w:lang w:eastAsia="uk-UA"/>
                          </w:rPr>
                          <w:t>¡</w:t>
                        </w:r>
                      </w:p>
                    </w:tc>
                  </w:tr>
                </w:tbl>
                <w:p w14:paraId="167C728A" w14:textId="77777777" w:rsidR="00442474" w:rsidRPr="00442474" w:rsidRDefault="00442474" w:rsidP="00442474">
                  <w:pPr>
                    <w:spacing w:before="0" w:after="0"/>
                    <w:rPr>
                      <w:rFonts w:ascii="Times New Roman" w:hAnsi="Times New Roman"/>
                      <w:sz w:val="16"/>
                      <w:szCs w:val="16"/>
                      <w:lang w:eastAsia="uk-UA"/>
                    </w:rPr>
                  </w:pPr>
                </w:p>
              </w:tc>
              <w:tc>
                <w:tcPr>
                  <w:tcW w:w="440" w:type="dxa"/>
                  <w:tcBorders>
                    <w:bottom w:val="single" w:sz="4" w:space="0" w:color="CCCCCC"/>
                  </w:tcBorders>
                  <w:tcMar>
                    <w:top w:w="40" w:type="dxa"/>
                    <w:left w:w="40" w:type="dxa"/>
                    <w:bottom w:w="40" w:type="dxa"/>
                    <w:right w:w="40" w:type="dxa"/>
                  </w:tcMar>
                  <w:vAlign w:val="center"/>
                </w:tcPr>
                <w:p w14:paraId="3F42DEDE"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sz w:val="16"/>
                      <w:szCs w:val="16"/>
                      <w:lang w:eastAsia="uk-UA"/>
                    </w:rPr>
                    <w:t>4</w:t>
                  </w:r>
                </w:p>
              </w:tc>
            </w:tr>
            <w:tr w:rsidR="00442474" w:rsidRPr="00442474" w14:paraId="4F48EEA4" w14:textId="77777777" w:rsidTr="00904D91">
              <w:tc>
                <w:tcPr>
                  <w:tcW w:w="9466" w:type="dxa"/>
                  <w:tcBorders>
                    <w:bottom w:val="single" w:sz="4" w:space="0" w:color="CCCCCC"/>
                  </w:tcBorders>
                  <w:tcMar>
                    <w:top w:w="40" w:type="dxa"/>
                    <w:left w:w="40" w:type="dxa"/>
                    <w:bottom w:w="40" w:type="dxa"/>
                    <w:right w:w="40" w:type="dxa"/>
                  </w:tcMar>
                  <w:vAlign w:val="center"/>
                </w:tcPr>
                <w:p w14:paraId="7BACE441"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sz w:val="16"/>
                      <w:szCs w:val="16"/>
                      <w:lang w:eastAsia="uk-UA"/>
                    </w:rPr>
                    <w:t>Very positive</w:t>
                  </w:r>
                </w:p>
              </w:tc>
              <w:tc>
                <w:tcPr>
                  <w:tcW w:w="600" w:type="dxa"/>
                  <w:tcBorders>
                    <w:bottom w:val="single" w:sz="4" w:space="0" w:color="CCCCCC"/>
                  </w:tcBorders>
                  <w:tcMar>
                    <w:top w:w="40" w:type="dxa"/>
                    <w:left w:w="40" w:type="dxa"/>
                    <w:bottom w:w="40" w:type="dxa"/>
                    <w:right w:w="40" w:type="dxa"/>
                  </w:tcMar>
                  <w:vAlign w:val="center"/>
                </w:tcPr>
                <w:tbl>
                  <w:tblPr>
                    <w:tblStyle w:val="TableGrid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00"/>
                  </w:tblGrid>
                  <w:tr w:rsidR="00442474" w:rsidRPr="00442474" w14:paraId="2EC082F7" w14:textId="77777777" w:rsidTr="00904D91">
                    <w:trPr>
                      <w:jc w:val="center"/>
                    </w:trPr>
                    <w:tc>
                      <w:tcPr>
                        <w:tcW w:w="300" w:type="dxa"/>
                        <w:tcMar>
                          <w:top w:w="40" w:type="dxa"/>
                          <w:left w:w="40" w:type="dxa"/>
                          <w:bottom w:w="40" w:type="dxa"/>
                          <w:right w:w="40" w:type="dxa"/>
                        </w:tcMar>
                        <w:vAlign w:val="center"/>
                      </w:tcPr>
                      <w:p w14:paraId="32BD99C2" w14:textId="77777777" w:rsidR="00442474" w:rsidRPr="00442474" w:rsidRDefault="00442474" w:rsidP="00442474">
                        <w:pPr>
                          <w:spacing w:before="0" w:after="0"/>
                          <w:rPr>
                            <w:rFonts w:ascii="Times New Roman" w:hAnsi="Times New Roman"/>
                            <w:sz w:val="16"/>
                            <w:szCs w:val="16"/>
                            <w:lang w:eastAsia="uk-UA"/>
                          </w:rPr>
                        </w:pPr>
                        <w:r w:rsidRPr="00442474">
                          <w:rPr>
                            <w:rFonts w:ascii="Wingdings" w:eastAsia="Wingdings" w:hAnsi="Wingdings" w:cs="Wingdings"/>
                            <w:sz w:val="16"/>
                            <w:szCs w:val="16"/>
                            <w:lang w:eastAsia="uk-UA"/>
                          </w:rPr>
                          <w:t>¡</w:t>
                        </w:r>
                      </w:p>
                    </w:tc>
                  </w:tr>
                </w:tbl>
                <w:p w14:paraId="2A6D0F41" w14:textId="77777777" w:rsidR="00442474" w:rsidRPr="00442474" w:rsidRDefault="00442474" w:rsidP="00442474">
                  <w:pPr>
                    <w:spacing w:before="0" w:after="0"/>
                    <w:rPr>
                      <w:rFonts w:ascii="Times New Roman" w:hAnsi="Times New Roman"/>
                      <w:sz w:val="16"/>
                      <w:szCs w:val="16"/>
                      <w:lang w:eastAsia="uk-UA"/>
                    </w:rPr>
                  </w:pPr>
                </w:p>
              </w:tc>
              <w:tc>
                <w:tcPr>
                  <w:tcW w:w="440" w:type="dxa"/>
                  <w:tcBorders>
                    <w:bottom w:val="single" w:sz="4" w:space="0" w:color="CCCCCC"/>
                  </w:tcBorders>
                  <w:tcMar>
                    <w:top w:w="40" w:type="dxa"/>
                    <w:left w:w="40" w:type="dxa"/>
                    <w:bottom w:w="40" w:type="dxa"/>
                    <w:right w:w="40" w:type="dxa"/>
                  </w:tcMar>
                  <w:vAlign w:val="center"/>
                </w:tcPr>
                <w:p w14:paraId="34EEFC11"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sz w:val="16"/>
                      <w:szCs w:val="16"/>
                      <w:lang w:eastAsia="uk-UA"/>
                    </w:rPr>
                    <w:t>5</w:t>
                  </w:r>
                </w:p>
              </w:tc>
            </w:tr>
            <w:tr w:rsidR="00442474" w:rsidRPr="00442474" w14:paraId="7809E36D" w14:textId="77777777" w:rsidTr="00904D91">
              <w:tc>
                <w:tcPr>
                  <w:tcW w:w="9466" w:type="dxa"/>
                  <w:tcBorders>
                    <w:bottom w:val="single" w:sz="4" w:space="0" w:color="CCCCCC"/>
                  </w:tcBorders>
                  <w:tcMar>
                    <w:top w:w="40" w:type="dxa"/>
                    <w:left w:w="40" w:type="dxa"/>
                    <w:bottom w:w="40" w:type="dxa"/>
                    <w:right w:w="40" w:type="dxa"/>
                  </w:tcMar>
                  <w:vAlign w:val="center"/>
                </w:tcPr>
                <w:p w14:paraId="3BF7FAF2"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sz w:val="16"/>
                      <w:szCs w:val="16"/>
                      <w:lang w:eastAsia="uk-UA"/>
                    </w:rPr>
                    <w:t>Don't know</w:t>
                  </w:r>
                </w:p>
              </w:tc>
              <w:tc>
                <w:tcPr>
                  <w:tcW w:w="600" w:type="dxa"/>
                  <w:tcBorders>
                    <w:bottom w:val="single" w:sz="4" w:space="0" w:color="CCCCCC"/>
                  </w:tcBorders>
                  <w:tcMar>
                    <w:top w:w="40" w:type="dxa"/>
                    <w:left w:w="40" w:type="dxa"/>
                    <w:bottom w:w="40" w:type="dxa"/>
                    <w:right w:w="40" w:type="dxa"/>
                  </w:tcMar>
                  <w:vAlign w:val="center"/>
                </w:tcPr>
                <w:tbl>
                  <w:tblPr>
                    <w:tblStyle w:val="TableGrid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00"/>
                  </w:tblGrid>
                  <w:tr w:rsidR="00442474" w:rsidRPr="00442474" w14:paraId="748EFC8D" w14:textId="77777777" w:rsidTr="00904D91">
                    <w:trPr>
                      <w:jc w:val="center"/>
                    </w:trPr>
                    <w:tc>
                      <w:tcPr>
                        <w:tcW w:w="300" w:type="dxa"/>
                        <w:tcMar>
                          <w:top w:w="40" w:type="dxa"/>
                          <w:left w:w="40" w:type="dxa"/>
                          <w:bottom w:w="40" w:type="dxa"/>
                          <w:right w:w="40" w:type="dxa"/>
                        </w:tcMar>
                        <w:vAlign w:val="center"/>
                      </w:tcPr>
                      <w:p w14:paraId="3362E8F0" w14:textId="77777777" w:rsidR="00442474" w:rsidRPr="00442474" w:rsidRDefault="00442474" w:rsidP="00442474">
                        <w:pPr>
                          <w:spacing w:before="0" w:after="0"/>
                          <w:rPr>
                            <w:rFonts w:ascii="Times New Roman" w:hAnsi="Times New Roman"/>
                            <w:sz w:val="16"/>
                            <w:szCs w:val="16"/>
                            <w:lang w:eastAsia="uk-UA"/>
                          </w:rPr>
                        </w:pPr>
                        <w:r w:rsidRPr="00442474">
                          <w:rPr>
                            <w:rFonts w:ascii="Wingdings" w:eastAsia="Wingdings" w:hAnsi="Wingdings" w:cs="Wingdings"/>
                            <w:sz w:val="16"/>
                            <w:szCs w:val="16"/>
                            <w:lang w:eastAsia="uk-UA"/>
                          </w:rPr>
                          <w:t>¡</w:t>
                        </w:r>
                      </w:p>
                    </w:tc>
                  </w:tr>
                </w:tbl>
                <w:p w14:paraId="2C7BA45C" w14:textId="77777777" w:rsidR="00442474" w:rsidRPr="00442474" w:rsidRDefault="00442474" w:rsidP="00442474">
                  <w:pPr>
                    <w:spacing w:before="0" w:after="0"/>
                    <w:rPr>
                      <w:rFonts w:ascii="Times New Roman" w:hAnsi="Times New Roman"/>
                      <w:sz w:val="16"/>
                      <w:szCs w:val="16"/>
                      <w:lang w:eastAsia="uk-UA"/>
                    </w:rPr>
                  </w:pPr>
                </w:p>
              </w:tc>
              <w:tc>
                <w:tcPr>
                  <w:tcW w:w="440" w:type="dxa"/>
                  <w:tcBorders>
                    <w:bottom w:val="single" w:sz="4" w:space="0" w:color="CCCCCC"/>
                  </w:tcBorders>
                  <w:tcMar>
                    <w:top w:w="40" w:type="dxa"/>
                    <w:left w:w="40" w:type="dxa"/>
                    <w:bottom w:w="40" w:type="dxa"/>
                    <w:right w:w="40" w:type="dxa"/>
                  </w:tcMar>
                  <w:vAlign w:val="center"/>
                </w:tcPr>
                <w:p w14:paraId="1E5D3012"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sz w:val="16"/>
                      <w:szCs w:val="16"/>
                      <w:lang w:eastAsia="uk-UA"/>
                    </w:rPr>
                    <w:t>6</w:t>
                  </w:r>
                </w:p>
              </w:tc>
            </w:tr>
            <w:tr w:rsidR="00442474" w:rsidRPr="00442474" w14:paraId="58E361A7" w14:textId="77777777" w:rsidTr="00904D91">
              <w:tc>
                <w:tcPr>
                  <w:tcW w:w="9466" w:type="dxa"/>
                  <w:tcMar>
                    <w:top w:w="40" w:type="dxa"/>
                    <w:left w:w="40" w:type="dxa"/>
                    <w:bottom w:w="40" w:type="dxa"/>
                    <w:right w:w="40" w:type="dxa"/>
                  </w:tcMar>
                  <w:vAlign w:val="center"/>
                </w:tcPr>
                <w:p w14:paraId="2E66B1FA"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sz w:val="16"/>
                      <w:szCs w:val="16"/>
                      <w:lang w:eastAsia="uk-UA"/>
                    </w:rPr>
                    <w:lastRenderedPageBreak/>
                    <w:t>Don't want to state</w:t>
                  </w:r>
                </w:p>
              </w:tc>
              <w:tc>
                <w:tcPr>
                  <w:tcW w:w="600" w:type="dxa"/>
                  <w:tcMar>
                    <w:top w:w="40" w:type="dxa"/>
                    <w:left w:w="40" w:type="dxa"/>
                    <w:bottom w:w="40" w:type="dxa"/>
                    <w:right w:w="40" w:type="dxa"/>
                  </w:tcMar>
                  <w:vAlign w:val="center"/>
                </w:tcPr>
                <w:tbl>
                  <w:tblPr>
                    <w:tblStyle w:val="TableGrid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00"/>
                  </w:tblGrid>
                  <w:tr w:rsidR="00442474" w:rsidRPr="00442474" w14:paraId="413C7DD8" w14:textId="77777777" w:rsidTr="00904D91">
                    <w:trPr>
                      <w:jc w:val="center"/>
                    </w:trPr>
                    <w:tc>
                      <w:tcPr>
                        <w:tcW w:w="300" w:type="dxa"/>
                        <w:tcMar>
                          <w:top w:w="40" w:type="dxa"/>
                          <w:left w:w="40" w:type="dxa"/>
                          <w:bottom w:w="40" w:type="dxa"/>
                          <w:right w:w="40" w:type="dxa"/>
                        </w:tcMar>
                        <w:vAlign w:val="center"/>
                      </w:tcPr>
                      <w:p w14:paraId="34C69485" w14:textId="77777777" w:rsidR="00442474" w:rsidRPr="00442474" w:rsidRDefault="00442474" w:rsidP="00442474">
                        <w:pPr>
                          <w:spacing w:before="0" w:after="0"/>
                          <w:rPr>
                            <w:rFonts w:ascii="Times New Roman" w:hAnsi="Times New Roman"/>
                            <w:sz w:val="16"/>
                            <w:szCs w:val="16"/>
                            <w:lang w:eastAsia="uk-UA"/>
                          </w:rPr>
                        </w:pPr>
                        <w:r w:rsidRPr="00442474">
                          <w:rPr>
                            <w:rFonts w:ascii="Wingdings" w:eastAsia="Wingdings" w:hAnsi="Wingdings" w:cs="Wingdings"/>
                            <w:sz w:val="16"/>
                            <w:szCs w:val="16"/>
                            <w:lang w:eastAsia="uk-UA"/>
                          </w:rPr>
                          <w:t>¡</w:t>
                        </w:r>
                      </w:p>
                    </w:tc>
                  </w:tr>
                </w:tbl>
                <w:p w14:paraId="48B4A4E7" w14:textId="77777777" w:rsidR="00442474" w:rsidRPr="00442474" w:rsidRDefault="00442474" w:rsidP="00442474">
                  <w:pPr>
                    <w:spacing w:before="0" w:after="0"/>
                    <w:rPr>
                      <w:rFonts w:ascii="Times New Roman" w:hAnsi="Times New Roman"/>
                      <w:sz w:val="16"/>
                      <w:szCs w:val="16"/>
                      <w:lang w:eastAsia="uk-UA"/>
                    </w:rPr>
                  </w:pPr>
                </w:p>
              </w:tc>
              <w:tc>
                <w:tcPr>
                  <w:tcW w:w="440" w:type="dxa"/>
                  <w:tcMar>
                    <w:top w:w="40" w:type="dxa"/>
                    <w:left w:w="40" w:type="dxa"/>
                    <w:bottom w:w="40" w:type="dxa"/>
                    <w:right w:w="40" w:type="dxa"/>
                  </w:tcMar>
                  <w:vAlign w:val="center"/>
                </w:tcPr>
                <w:p w14:paraId="55271F2A"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sz w:val="16"/>
                      <w:szCs w:val="16"/>
                      <w:lang w:eastAsia="uk-UA"/>
                    </w:rPr>
                    <w:t>7</w:t>
                  </w:r>
                </w:p>
              </w:tc>
            </w:tr>
          </w:tbl>
          <w:p w14:paraId="262623E1" w14:textId="77777777" w:rsidR="00442474" w:rsidRPr="00442474" w:rsidRDefault="00442474" w:rsidP="00442474">
            <w:pPr>
              <w:spacing w:before="0" w:after="0"/>
              <w:rPr>
                <w:rFonts w:ascii="Times New Roman" w:hAnsi="Times New Roman"/>
                <w:sz w:val="16"/>
                <w:szCs w:val="16"/>
                <w:lang w:eastAsia="uk-UA"/>
              </w:rPr>
            </w:pPr>
          </w:p>
        </w:tc>
      </w:tr>
    </w:tbl>
    <w:p w14:paraId="18E9DAA7" w14:textId="77777777" w:rsidR="00442474" w:rsidRPr="00442474" w:rsidRDefault="00442474" w:rsidP="00442474">
      <w:pPr>
        <w:spacing w:before="0" w:after="0"/>
        <w:rPr>
          <w:rFonts w:ascii="Times New Roman" w:eastAsia="Times New Roman" w:hAnsi="Times New Roman" w:cs="Times New Roman"/>
          <w:sz w:val="16"/>
          <w:szCs w:val="16"/>
          <w:lang w:eastAsia="uk-UA"/>
        </w:rPr>
      </w:pPr>
    </w:p>
    <w:tbl>
      <w:tblPr>
        <w:tblStyle w:val="TableGrid1"/>
        <w:tblW w:w="0" w:type="auto"/>
        <w:tblBorders>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10506"/>
      </w:tblGrid>
      <w:tr w:rsidR="00442474" w:rsidRPr="00442474" w14:paraId="3D630168" w14:textId="77777777" w:rsidTr="00904D91">
        <w:trPr>
          <w:tblHeader/>
        </w:trPr>
        <w:tc>
          <w:tcPr>
            <w:tcW w:w="10506" w:type="dxa"/>
            <w:tcMar>
              <w:top w:w="0" w:type="dxa"/>
              <w:left w:w="0" w:type="dxa"/>
              <w:bottom w:w="0" w:type="dxa"/>
              <w:right w:w="0" w:type="dxa"/>
            </w:tcMar>
          </w:tcPr>
          <w:tbl>
            <w:tblPr>
              <w:tblStyle w:val="TableGrid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75"/>
              <w:gridCol w:w="8921"/>
            </w:tblGrid>
            <w:tr w:rsidR="00442474" w:rsidRPr="00442474" w14:paraId="46A0F567" w14:textId="77777777" w:rsidTr="00904D91">
              <w:tc>
                <w:tcPr>
                  <w:tcW w:w="1576" w:type="dxa"/>
                  <w:tcBorders>
                    <w:bottom w:val="single" w:sz="4" w:space="0" w:color="auto"/>
                    <w:right w:val="single" w:sz="4" w:space="0" w:color="auto"/>
                  </w:tcBorders>
                  <w:shd w:val="clear" w:color="auto" w:fill="62EFD3"/>
                  <w:tcMar>
                    <w:top w:w="60" w:type="dxa"/>
                    <w:left w:w="60" w:type="dxa"/>
                    <w:bottom w:w="60" w:type="dxa"/>
                    <w:right w:w="60" w:type="dxa"/>
                  </w:tcMar>
                </w:tcPr>
                <w:p w14:paraId="5E76005F"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b/>
                      <w:sz w:val="16"/>
                      <w:szCs w:val="16"/>
                      <w:lang w:eastAsia="uk-UA"/>
                    </w:rPr>
                    <w:t>effects2</w:t>
                  </w:r>
                </w:p>
              </w:tc>
              <w:tc>
                <w:tcPr>
                  <w:tcW w:w="8930" w:type="dxa"/>
                  <w:tcBorders>
                    <w:bottom w:val="single" w:sz="4" w:space="0" w:color="auto"/>
                  </w:tcBorders>
                  <w:shd w:val="clear" w:color="auto" w:fill="62EFD3"/>
                  <w:tcMar>
                    <w:top w:w="0" w:type="dxa"/>
                    <w:left w:w="60" w:type="dxa"/>
                    <w:bottom w:w="0" w:type="dxa"/>
                    <w:right w:w="0" w:type="dxa"/>
                  </w:tcMar>
                </w:tcPr>
                <w:p w14:paraId="6FF93631" w14:textId="77777777" w:rsidR="00442474" w:rsidRPr="00442474" w:rsidRDefault="00442474" w:rsidP="00442474">
                  <w:pPr>
                    <w:keepNext/>
                    <w:spacing w:before="0" w:after="0"/>
                    <w:outlineLvl w:val="0"/>
                    <w:rPr>
                      <w:rFonts w:ascii="Arial" w:hAnsi="Arial" w:cs="Arial"/>
                      <w:b/>
                      <w:bCs/>
                      <w:kern w:val="32"/>
                      <w:sz w:val="16"/>
                      <w:szCs w:val="16"/>
                      <w:lang w:eastAsia="uk-UA"/>
                    </w:rPr>
                  </w:pPr>
                  <w:r w:rsidRPr="00442474">
                    <w:rPr>
                      <w:rFonts w:ascii="Arial" w:eastAsia="Arial" w:hAnsi="Arial" w:cs="Arial"/>
                      <w:b/>
                      <w:bCs/>
                      <w:kern w:val="32"/>
                      <w:sz w:val="16"/>
                      <w:szCs w:val="16"/>
                      <w:lang w:eastAsia="uk-UA"/>
                    </w:rPr>
                    <w:t>How do you agree or disagree with the following statements?</w:t>
                  </w:r>
                </w:p>
              </w:tc>
            </w:tr>
          </w:tbl>
          <w:p w14:paraId="27F35725" w14:textId="77777777" w:rsidR="00442474" w:rsidRPr="00442474" w:rsidRDefault="00442474" w:rsidP="00442474">
            <w:pPr>
              <w:spacing w:before="0" w:after="0"/>
              <w:rPr>
                <w:rFonts w:ascii="Times New Roman" w:hAnsi="Times New Roman"/>
                <w:sz w:val="16"/>
                <w:szCs w:val="16"/>
                <w:lang w:eastAsia="uk-UA"/>
              </w:rPr>
            </w:pPr>
          </w:p>
        </w:tc>
      </w:tr>
      <w:tr w:rsidR="00442474" w:rsidRPr="00442474" w14:paraId="49C96BB3" w14:textId="77777777" w:rsidTr="00904D91">
        <w:tc>
          <w:tcPr>
            <w:tcW w:w="10506" w:type="dxa"/>
            <w:tcMar>
              <w:top w:w="0" w:type="dxa"/>
              <w:left w:w="0" w:type="dxa"/>
              <w:bottom w:w="0" w:type="dxa"/>
              <w:right w:w="0" w:type="dxa"/>
            </w:tcMar>
          </w:tcPr>
          <w:tbl>
            <w:tblPr>
              <w:tblStyle w:val="TableGrid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659"/>
              <w:gridCol w:w="1200"/>
              <w:gridCol w:w="1200"/>
              <w:gridCol w:w="1200"/>
              <w:gridCol w:w="1199"/>
              <w:gridCol w:w="1200"/>
              <w:gridCol w:w="1199"/>
              <w:gridCol w:w="1199"/>
              <w:gridCol w:w="440"/>
            </w:tblGrid>
            <w:tr w:rsidR="00442474" w:rsidRPr="00442474" w14:paraId="339D21C4" w14:textId="77777777" w:rsidTr="00904D91">
              <w:tc>
                <w:tcPr>
                  <w:tcW w:w="10506" w:type="dxa"/>
                  <w:gridSpan w:val="9"/>
                </w:tcPr>
                <w:p w14:paraId="1A39B9E4" w14:textId="77777777" w:rsidR="00442474" w:rsidRPr="00442474" w:rsidRDefault="00442474" w:rsidP="00442474">
                  <w:pPr>
                    <w:spacing w:before="0" w:after="0"/>
                    <w:rPr>
                      <w:rFonts w:ascii="Times New Roman" w:hAnsi="Times New Roman"/>
                      <w:sz w:val="16"/>
                      <w:szCs w:val="16"/>
                      <w:lang w:eastAsia="uk-UA"/>
                    </w:rPr>
                  </w:pPr>
                  <w:r w:rsidRPr="00442474">
                    <w:rPr>
                      <w:rFonts w:ascii="Wingdings" w:eastAsia="Wingdings" w:hAnsi="Wingdings" w:cs="Wingdings"/>
                      <w:sz w:val="16"/>
                      <w:szCs w:val="16"/>
                      <w:lang w:eastAsia="uk-UA"/>
                    </w:rPr>
                    <w:t>w</w:t>
                  </w:r>
                  <w:r w:rsidRPr="00442474">
                    <w:rPr>
                      <w:rFonts w:ascii="Arial" w:eastAsia="Arial" w:hAnsi="Arial" w:cs="Arial"/>
                      <w:b/>
                      <w:sz w:val="16"/>
                      <w:szCs w:val="16"/>
                      <w:lang w:eastAsia="uk-UA"/>
                    </w:rPr>
                    <w:t xml:space="preserve"> Answer control: </w:t>
                  </w:r>
                  <w:r w:rsidRPr="00442474">
                    <w:rPr>
                      <w:rFonts w:ascii="Arial" w:eastAsia="Arial" w:hAnsi="Arial" w:cs="Arial"/>
                      <w:sz w:val="16"/>
                      <w:szCs w:val="16"/>
                      <w:lang w:eastAsia="uk-UA"/>
                    </w:rPr>
                    <w:t>*</w:t>
                  </w:r>
                </w:p>
              </w:tc>
            </w:tr>
            <w:tr w:rsidR="00442474" w:rsidRPr="00442474" w14:paraId="25DA5699" w14:textId="77777777" w:rsidTr="00904D91">
              <w:tc>
                <w:tcPr>
                  <w:tcW w:w="1661" w:type="dxa"/>
                </w:tcPr>
                <w:p w14:paraId="2E25300D" w14:textId="77777777" w:rsidR="00442474" w:rsidRPr="00442474" w:rsidRDefault="00442474" w:rsidP="00442474">
                  <w:pPr>
                    <w:spacing w:before="0" w:after="0"/>
                    <w:rPr>
                      <w:rFonts w:ascii="Times New Roman" w:hAnsi="Times New Roman"/>
                      <w:sz w:val="16"/>
                      <w:szCs w:val="16"/>
                      <w:lang w:eastAsia="uk-UA"/>
                    </w:rPr>
                  </w:pPr>
                </w:p>
              </w:tc>
              <w:tc>
                <w:tcPr>
                  <w:tcW w:w="1201" w:type="dxa"/>
                  <w:tcMar>
                    <w:top w:w="40" w:type="dxa"/>
                    <w:left w:w="40" w:type="dxa"/>
                    <w:bottom w:w="40" w:type="dxa"/>
                    <w:right w:w="40" w:type="dxa"/>
                  </w:tcMar>
                  <w:vAlign w:val="center"/>
                </w:tcPr>
                <w:p w14:paraId="63B12003" w14:textId="77777777" w:rsidR="00442474" w:rsidRPr="00442474" w:rsidRDefault="00442474" w:rsidP="00442474">
                  <w:pPr>
                    <w:spacing w:before="0" w:after="0"/>
                    <w:jc w:val="center"/>
                    <w:rPr>
                      <w:rFonts w:ascii="Times New Roman" w:hAnsi="Times New Roman"/>
                      <w:sz w:val="16"/>
                      <w:szCs w:val="16"/>
                      <w:lang w:eastAsia="uk-UA"/>
                    </w:rPr>
                  </w:pPr>
                  <w:r w:rsidRPr="00442474">
                    <w:rPr>
                      <w:rFonts w:ascii="Arial" w:eastAsia="Arial" w:hAnsi="Arial" w:cs="Arial"/>
                      <w:sz w:val="16"/>
                      <w:szCs w:val="16"/>
                      <w:lang w:eastAsia="uk-UA"/>
                    </w:rPr>
                    <w:t>Strongly disagree</w:t>
                  </w:r>
                </w:p>
              </w:tc>
              <w:tc>
                <w:tcPr>
                  <w:tcW w:w="1201" w:type="dxa"/>
                  <w:tcMar>
                    <w:top w:w="40" w:type="dxa"/>
                    <w:left w:w="40" w:type="dxa"/>
                    <w:bottom w:w="40" w:type="dxa"/>
                    <w:right w:w="40" w:type="dxa"/>
                  </w:tcMar>
                  <w:vAlign w:val="center"/>
                </w:tcPr>
                <w:p w14:paraId="1D260343" w14:textId="77777777" w:rsidR="00442474" w:rsidRPr="00442474" w:rsidRDefault="00442474" w:rsidP="00442474">
                  <w:pPr>
                    <w:spacing w:before="0" w:after="0"/>
                    <w:jc w:val="center"/>
                    <w:rPr>
                      <w:rFonts w:ascii="Times New Roman" w:hAnsi="Times New Roman"/>
                      <w:sz w:val="16"/>
                      <w:szCs w:val="16"/>
                      <w:lang w:eastAsia="uk-UA"/>
                    </w:rPr>
                  </w:pPr>
                  <w:r w:rsidRPr="00442474">
                    <w:rPr>
                      <w:rFonts w:ascii="Arial" w:eastAsia="Arial" w:hAnsi="Arial" w:cs="Arial"/>
                      <w:sz w:val="16"/>
                      <w:szCs w:val="16"/>
                      <w:lang w:eastAsia="uk-UA"/>
                    </w:rPr>
                    <w:t>Quite disagree</w:t>
                  </w:r>
                </w:p>
              </w:tc>
              <w:tc>
                <w:tcPr>
                  <w:tcW w:w="1201" w:type="dxa"/>
                  <w:tcMar>
                    <w:top w:w="40" w:type="dxa"/>
                    <w:left w:w="40" w:type="dxa"/>
                    <w:bottom w:w="40" w:type="dxa"/>
                    <w:right w:w="40" w:type="dxa"/>
                  </w:tcMar>
                  <w:vAlign w:val="center"/>
                </w:tcPr>
                <w:p w14:paraId="5657D198" w14:textId="77777777" w:rsidR="00442474" w:rsidRPr="00442474" w:rsidRDefault="00442474" w:rsidP="00442474">
                  <w:pPr>
                    <w:spacing w:before="0" w:after="0"/>
                    <w:jc w:val="center"/>
                    <w:rPr>
                      <w:rFonts w:ascii="Times New Roman" w:hAnsi="Times New Roman"/>
                      <w:sz w:val="16"/>
                      <w:szCs w:val="16"/>
                      <w:lang w:eastAsia="uk-UA"/>
                    </w:rPr>
                  </w:pPr>
                  <w:r w:rsidRPr="00442474">
                    <w:rPr>
                      <w:rFonts w:ascii="Arial" w:eastAsia="Arial" w:hAnsi="Arial" w:cs="Arial"/>
                      <w:sz w:val="16"/>
                      <w:szCs w:val="16"/>
                      <w:lang w:eastAsia="uk-UA"/>
                    </w:rPr>
                    <w:t>Neither nor</w:t>
                  </w:r>
                </w:p>
              </w:tc>
              <w:tc>
                <w:tcPr>
                  <w:tcW w:w="1201" w:type="dxa"/>
                  <w:tcMar>
                    <w:top w:w="40" w:type="dxa"/>
                    <w:left w:w="40" w:type="dxa"/>
                    <w:bottom w:w="40" w:type="dxa"/>
                    <w:right w:w="40" w:type="dxa"/>
                  </w:tcMar>
                  <w:vAlign w:val="center"/>
                </w:tcPr>
                <w:p w14:paraId="02108D2A" w14:textId="77777777" w:rsidR="00442474" w:rsidRPr="00442474" w:rsidRDefault="00442474" w:rsidP="00442474">
                  <w:pPr>
                    <w:spacing w:before="0" w:after="0"/>
                    <w:jc w:val="center"/>
                    <w:rPr>
                      <w:rFonts w:ascii="Times New Roman" w:hAnsi="Times New Roman"/>
                      <w:sz w:val="16"/>
                      <w:szCs w:val="16"/>
                      <w:lang w:eastAsia="uk-UA"/>
                    </w:rPr>
                  </w:pPr>
                  <w:r w:rsidRPr="00442474">
                    <w:rPr>
                      <w:rFonts w:ascii="Arial" w:eastAsia="Arial" w:hAnsi="Arial" w:cs="Arial"/>
                      <w:sz w:val="16"/>
                      <w:szCs w:val="16"/>
                      <w:lang w:eastAsia="uk-UA"/>
                    </w:rPr>
                    <w:t>Quite agree</w:t>
                  </w:r>
                </w:p>
              </w:tc>
              <w:tc>
                <w:tcPr>
                  <w:tcW w:w="1201" w:type="dxa"/>
                  <w:tcMar>
                    <w:top w:w="40" w:type="dxa"/>
                    <w:left w:w="40" w:type="dxa"/>
                    <w:bottom w:w="40" w:type="dxa"/>
                    <w:right w:w="40" w:type="dxa"/>
                  </w:tcMar>
                  <w:vAlign w:val="center"/>
                </w:tcPr>
                <w:p w14:paraId="500428AC" w14:textId="77777777" w:rsidR="00442474" w:rsidRPr="00442474" w:rsidRDefault="00442474" w:rsidP="00442474">
                  <w:pPr>
                    <w:spacing w:before="0" w:after="0"/>
                    <w:jc w:val="center"/>
                    <w:rPr>
                      <w:rFonts w:ascii="Times New Roman" w:hAnsi="Times New Roman"/>
                      <w:sz w:val="16"/>
                      <w:szCs w:val="16"/>
                      <w:lang w:eastAsia="uk-UA"/>
                    </w:rPr>
                  </w:pPr>
                  <w:r w:rsidRPr="00442474">
                    <w:rPr>
                      <w:rFonts w:ascii="Arial" w:eastAsia="Arial" w:hAnsi="Arial" w:cs="Arial"/>
                      <w:sz w:val="16"/>
                      <w:szCs w:val="16"/>
                      <w:lang w:eastAsia="uk-UA"/>
                    </w:rPr>
                    <w:t>Totally agree</w:t>
                  </w:r>
                </w:p>
              </w:tc>
              <w:tc>
                <w:tcPr>
                  <w:tcW w:w="1201" w:type="dxa"/>
                  <w:tcMar>
                    <w:top w:w="40" w:type="dxa"/>
                    <w:left w:w="40" w:type="dxa"/>
                    <w:bottom w:w="40" w:type="dxa"/>
                    <w:right w:w="40" w:type="dxa"/>
                  </w:tcMar>
                  <w:vAlign w:val="center"/>
                </w:tcPr>
                <w:p w14:paraId="4A9932F7" w14:textId="77777777" w:rsidR="00442474" w:rsidRPr="00442474" w:rsidRDefault="00442474" w:rsidP="00442474">
                  <w:pPr>
                    <w:spacing w:before="0" w:after="0"/>
                    <w:jc w:val="center"/>
                    <w:rPr>
                      <w:rFonts w:ascii="Times New Roman" w:hAnsi="Times New Roman"/>
                      <w:sz w:val="16"/>
                      <w:szCs w:val="16"/>
                      <w:lang w:eastAsia="uk-UA"/>
                    </w:rPr>
                  </w:pPr>
                  <w:r w:rsidRPr="00442474">
                    <w:rPr>
                      <w:rFonts w:ascii="Arial" w:eastAsia="Arial" w:hAnsi="Arial" w:cs="Arial"/>
                      <w:sz w:val="16"/>
                      <w:szCs w:val="16"/>
                      <w:lang w:eastAsia="uk-UA"/>
                    </w:rPr>
                    <w:t>Don't know</w:t>
                  </w:r>
                </w:p>
              </w:tc>
              <w:tc>
                <w:tcPr>
                  <w:tcW w:w="1201" w:type="dxa"/>
                  <w:tcMar>
                    <w:top w:w="40" w:type="dxa"/>
                    <w:left w:w="40" w:type="dxa"/>
                    <w:bottom w:w="40" w:type="dxa"/>
                    <w:right w:w="40" w:type="dxa"/>
                  </w:tcMar>
                  <w:vAlign w:val="center"/>
                </w:tcPr>
                <w:p w14:paraId="72450E76" w14:textId="77777777" w:rsidR="00442474" w:rsidRPr="00442474" w:rsidRDefault="00442474" w:rsidP="00442474">
                  <w:pPr>
                    <w:spacing w:before="0" w:after="0"/>
                    <w:jc w:val="center"/>
                    <w:rPr>
                      <w:rFonts w:ascii="Times New Roman" w:hAnsi="Times New Roman"/>
                      <w:sz w:val="16"/>
                      <w:szCs w:val="16"/>
                      <w:lang w:eastAsia="uk-UA"/>
                    </w:rPr>
                  </w:pPr>
                  <w:r w:rsidRPr="00442474">
                    <w:rPr>
                      <w:rFonts w:ascii="Arial" w:eastAsia="Arial" w:hAnsi="Arial" w:cs="Arial"/>
                      <w:sz w:val="16"/>
                      <w:szCs w:val="16"/>
                      <w:lang w:eastAsia="uk-UA"/>
                    </w:rPr>
                    <w:t>Don't want to state</w:t>
                  </w:r>
                </w:p>
              </w:tc>
              <w:tc>
                <w:tcPr>
                  <w:tcW w:w="440" w:type="dxa"/>
                </w:tcPr>
                <w:p w14:paraId="5E48B1D0" w14:textId="77777777" w:rsidR="00442474" w:rsidRPr="00442474" w:rsidRDefault="00442474" w:rsidP="00442474">
                  <w:pPr>
                    <w:spacing w:before="0" w:after="0"/>
                    <w:rPr>
                      <w:rFonts w:ascii="Times New Roman" w:hAnsi="Times New Roman"/>
                      <w:sz w:val="16"/>
                      <w:szCs w:val="16"/>
                      <w:lang w:eastAsia="uk-UA"/>
                    </w:rPr>
                  </w:pPr>
                </w:p>
              </w:tc>
            </w:tr>
            <w:tr w:rsidR="00442474" w:rsidRPr="00442474" w14:paraId="4E0EE309" w14:textId="77777777" w:rsidTr="00904D91">
              <w:tc>
                <w:tcPr>
                  <w:tcW w:w="1661" w:type="dxa"/>
                </w:tcPr>
                <w:p w14:paraId="443903D9" w14:textId="77777777" w:rsidR="00442474" w:rsidRPr="00442474" w:rsidRDefault="00442474" w:rsidP="00442474">
                  <w:pPr>
                    <w:spacing w:before="0" w:after="0"/>
                    <w:rPr>
                      <w:rFonts w:ascii="Times New Roman" w:hAnsi="Times New Roman"/>
                      <w:sz w:val="16"/>
                      <w:szCs w:val="16"/>
                      <w:lang w:eastAsia="uk-UA"/>
                    </w:rPr>
                  </w:pPr>
                </w:p>
              </w:tc>
              <w:tc>
                <w:tcPr>
                  <w:tcW w:w="1201" w:type="dxa"/>
                  <w:tcMar>
                    <w:top w:w="0" w:type="dxa"/>
                    <w:left w:w="0" w:type="dxa"/>
                    <w:bottom w:w="0" w:type="dxa"/>
                    <w:right w:w="0" w:type="dxa"/>
                  </w:tcMar>
                  <w:vAlign w:val="center"/>
                </w:tcPr>
                <w:p w14:paraId="5A55749F" w14:textId="77777777" w:rsidR="00442474" w:rsidRPr="00442474" w:rsidRDefault="00442474" w:rsidP="00442474">
                  <w:pPr>
                    <w:spacing w:before="0" w:after="0"/>
                    <w:jc w:val="center"/>
                    <w:rPr>
                      <w:rFonts w:ascii="Times New Roman" w:hAnsi="Times New Roman"/>
                      <w:sz w:val="16"/>
                      <w:szCs w:val="16"/>
                      <w:lang w:eastAsia="uk-UA"/>
                    </w:rPr>
                  </w:pPr>
                  <w:r w:rsidRPr="00442474">
                    <w:rPr>
                      <w:rFonts w:ascii="Arial" w:eastAsia="Arial" w:hAnsi="Arial" w:cs="Arial"/>
                      <w:sz w:val="16"/>
                      <w:szCs w:val="16"/>
                      <w:lang w:eastAsia="uk-UA"/>
                    </w:rPr>
                    <w:t>1</w:t>
                  </w:r>
                </w:p>
              </w:tc>
              <w:tc>
                <w:tcPr>
                  <w:tcW w:w="1201" w:type="dxa"/>
                  <w:tcMar>
                    <w:top w:w="0" w:type="dxa"/>
                    <w:left w:w="0" w:type="dxa"/>
                    <w:bottom w:w="0" w:type="dxa"/>
                    <w:right w:w="0" w:type="dxa"/>
                  </w:tcMar>
                  <w:vAlign w:val="center"/>
                </w:tcPr>
                <w:p w14:paraId="1B67DAF8" w14:textId="77777777" w:rsidR="00442474" w:rsidRPr="00442474" w:rsidRDefault="00442474" w:rsidP="00442474">
                  <w:pPr>
                    <w:spacing w:before="0" w:after="0"/>
                    <w:jc w:val="center"/>
                    <w:rPr>
                      <w:rFonts w:ascii="Times New Roman" w:hAnsi="Times New Roman"/>
                      <w:sz w:val="16"/>
                      <w:szCs w:val="16"/>
                      <w:lang w:eastAsia="uk-UA"/>
                    </w:rPr>
                  </w:pPr>
                  <w:r w:rsidRPr="00442474">
                    <w:rPr>
                      <w:rFonts w:ascii="Arial" w:eastAsia="Arial" w:hAnsi="Arial" w:cs="Arial"/>
                      <w:sz w:val="16"/>
                      <w:szCs w:val="16"/>
                      <w:lang w:eastAsia="uk-UA"/>
                    </w:rPr>
                    <w:t>2</w:t>
                  </w:r>
                </w:p>
              </w:tc>
              <w:tc>
                <w:tcPr>
                  <w:tcW w:w="1201" w:type="dxa"/>
                  <w:tcMar>
                    <w:top w:w="0" w:type="dxa"/>
                    <w:left w:w="0" w:type="dxa"/>
                    <w:bottom w:w="0" w:type="dxa"/>
                    <w:right w:w="0" w:type="dxa"/>
                  </w:tcMar>
                  <w:vAlign w:val="center"/>
                </w:tcPr>
                <w:p w14:paraId="7A482273" w14:textId="77777777" w:rsidR="00442474" w:rsidRPr="00442474" w:rsidRDefault="00442474" w:rsidP="00442474">
                  <w:pPr>
                    <w:spacing w:before="0" w:after="0"/>
                    <w:jc w:val="center"/>
                    <w:rPr>
                      <w:rFonts w:ascii="Times New Roman" w:hAnsi="Times New Roman"/>
                      <w:sz w:val="16"/>
                      <w:szCs w:val="16"/>
                      <w:lang w:eastAsia="uk-UA"/>
                    </w:rPr>
                  </w:pPr>
                  <w:r w:rsidRPr="00442474">
                    <w:rPr>
                      <w:rFonts w:ascii="Arial" w:eastAsia="Arial" w:hAnsi="Arial" w:cs="Arial"/>
                      <w:sz w:val="16"/>
                      <w:szCs w:val="16"/>
                      <w:lang w:eastAsia="uk-UA"/>
                    </w:rPr>
                    <w:t>3</w:t>
                  </w:r>
                </w:p>
              </w:tc>
              <w:tc>
                <w:tcPr>
                  <w:tcW w:w="1201" w:type="dxa"/>
                  <w:tcMar>
                    <w:top w:w="0" w:type="dxa"/>
                    <w:left w:w="0" w:type="dxa"/>
                    <w:bottom w:w="0" w:type="dxa"/>
                    <w:right w:w="0" w:type="dxa"/>
                  </w:tcMar>
                  <w:vAlign w:val="center"/>
                </w:tcPr>
                <w:p w14:paraId="3C5E851F" w14:textId="77777777" w:rsidR="00442474" w:rsidRPr="00442474" w:rsidRDefault="00442474" w:rsidP="00442474">
                  <w:pPr>
                    <w:spacing w:before="0" w:after="0"/>
                    <w:jc w:val="center"/>
                    <w:rPr>
                      <w:rFonts w:ascii="Times New Roman" w:hAnsi="Times New Roman"/>
                      <w:sz w:val="16"/>
                      <w:szCs w:val="16"/>
                      <w:lang w:eastAsia="uk-UA"/>
                    </w:rPr>
                  </w:pPr>
                  <w:r w:rsidRPr="00442474">
                    <w:rPr>
                      <w:rFonts w:ascii="Arial" w:eastAsia="Arial" w:hAnsi="Arial" w:cs="Arial"/>
                      <w:sz w:val="16"/>
                      <w:szCs w:val="16"/>
                      <w:lang w:eastAsia="uk-UA"/>
                    </w:rPr>
                    <w:t>4</w:t>
                  </w:r>
                </w:p>
              </w:tc>
              <w:tc>
                <w:tcPr>
                  <w:tcW w:w="1201" w:type="dxa"/>
                  <w:tcMar>
                    <w:top w:w="0" w:type="dxa"/>
                    <w:left w:w="0" w:type="dxa"/>
                    <w:bottom w:w="0" w:type="dxa"/>
                    <w:right w:w="0" w:type="dxa"/>
                  </w:tcMar>
                  <w:vAlign w:val="center"/>
                </w:tcPr>
                <w:p w14:paraId="1125CD1B" w14:textId="77777777" w:rsidR="00442474" w:rsidRPr="00442474" w:rsidRDefault="00442474" w:rsidP="00442474">
                  <w:pPr>
                    <w:spacing w:before="0" w:after="0"/>
                    <w:jc w:val="center"/>
                    <w:rPr>
                      <w:rFonts w:ascii="Times New Roman" w:hAnsi="Times New Roman"/>
                      <w:sz w:val="16"/>
                      <w:szCs w:val="16"/>
                      <w:lang w:eastAsia="uk-UA"/>
                    </w:rPr>
                  </w:pPr>
                  <w:r w:rsidRPr="00442474">
                    <w:rPr>
                      <w:rFonts w:ascii="Arial" w:eastAsia="Arial" w:hAnsi="Arial" w:cs="Arial"/>
                      <w:sz w:val="16"/>
                      <w:szCs w:val="16"/>
                      <w:lang w:eastAsia="uk-UA"/>
                    </w:rPr>
                    <w:t>5</w:t>
                  </w:r>
                </w:p>
              </w:tc>
              <w:tc>
                <w:tcPr>
                  <w:tcW w:w="1201" w:type="dxa"/>
                  <w:tcMar>
                    <w:top w:w="0" w:type="dxa"/>
                    <w:left w:w="0" w:type="dxa"/>
                    <w:bottom w:w="0" w:type="dxa"/>
                    <w:right w:w="0" w:type="dxa"/>
                  </w:tcMar>
                  <w:vAlign w:val="center"/>
                </w:tcPr>
                <w:p w14:paraId="723A4C4A" w14:textId="77777777" w:rsidR="00442474" w:rsidRPr="00442474" w:rsidRDefault="00442474" w:rsidP="00442474">
                  <w:pPr>
                    <w:spacing w:before="0" w:after="0"/>
                    <w:jc w:val="center"/>
                    <w:rPr>
                      <w:rFonts w:ascii="Times New Roman" w:hAnsi="Times New Roman"/>
                      <w:sz w:val="16"/>
                      <w:szCs w:val="16"/>
                      <w:lang w:eastAsia="uk-UA"/>
                    </w:rPr>
                  </w:pPr>
                  <w:r w:rsidRPr="00442474">
                    <w:rPr>
                      <w:rFonts w:ascii="Arial" w:eastAsia="Arial" w:hAnsi="Arial" w:cs="Arial"/>
                      <w:sz w:val="16"/>
                      <w:szCs w:val="16"/>
                      <w:lang w:eastAsia="uk-UA"/>
                    </w:rPr>
                    <w:t>6</w:t>
                  </w:r>
                </w:p>
              </w:tc>
              <w:tc>
                <w:tcPr>
                  <w:tcW w:w="1201" w:type="dxa"/>
                  <w:tcMar>
                    <w:top w:w="0" w:type="dxa"/>
                    <w:left w:w="0" w:type="dxa"/>
                    <w:bottom w:w="0" w:type="dxa"/>
                    <w:right w:w="0" w:type="dxa"/>
                  </w:tcMar>
                  <w:vAlign w:val="center"/>
                </w:tcPr>
                <w:p w14:paraId="418D97A9" w14:textId="77777777" w:rsidR="00442474" w:rsidRPr="00442474" w:rsidRDefault="00442474" w:rsidP="00442474">
                  <w:pPr>
                    <w:spacing w:before="0" w:after="0"/>
                    <w:jc w:val="center"/>
                    <w:rPr>
                      <w:rFonts w:ascii="Times New Roman" w:hAnsi="Times New Roman"/>
                      <w:sz w:val="16"/>
                      <w:szCs w:val="16"/>
                      <w:lang w:eastAsia="uk-UA"/>
                    </w:rPr>
                  </w:pPr>
                  <w:r w:rsidRPr="00442474">
                    <w:rPr>
                      <w:rFonts w:ascii="Arial" w:eastAsia="Arial" w:hAnsi="Arial" w:cs="Arial"/>
                      <w:sz w:val="16"/>
                      <w:szCs w:val="16"/>
                      <w:lang w:eastAsia="uk-UA"/>
                    </w:rPr>
                    <w:t>7</w:t>
                  </w:r>
                </w:p>
              </w:tc>
              <w:tc>
                <w:tcPr>
                  <w:tcW w:w="440" w:type="dxa"/>
                </w:tcPr>
                <w:p w14:paraId="70001412" w14:textId="77777777" w:rsidR="00442474" w:rsidRPr="00442474" w:rsidRDefault="00442474" w:rsidP="00442474">
                  <w:pPr>
                    <w:spacing w:before="0" w:after="0"/>
                    <w:rPr>
                      <w:rFonts w:ascii="Times New Roman" w:hAnsi="Times New Roman"/>
                      <w:sz w:val="16"/>
                      <w:szCs w:val="16"/>
                      <w:lang w:eastAsia="uk-UA"/>
                    </w:rPr>
                  </w:pPr>
                </w:p>
              </w:tc>
            </w:tr>
            <w:tr w:rsidR="00442474" w:rsidRPr="00442474" w14:paraId="183B1784" w14:textId="77777777" w:rsidTr="00904D91">
              <w:tc>
                <w:tcPr>
                  <w:tcW w:w="1661" w:type="dxa"/>
                  <w:tcBorders>
                    <w:bottom w:val="single" w:sz="4" w:space="0" w:color="CCCCCC"/>
                  </w:tcBorders>
                  <w:tcMar>
                    <w:top w:w="40" w:type="dxa"/>
                    <w:left w:w="40" w:type="dxa"/>
                    <w:bottom w:w="40" w:type="dxa"/>
                    <w:right w:w="40" w:type="dxa"/>
                  </w:tcMar>
                  <w:vAlign w:val="center"/>
                </w:tcPr>
                <w:p w14:paraId="2C28AAB6"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sz w:val="16"/>
                      <w:szCs w:val="16"/>
                      <w:lang w:eastAsia="uk-UA"/>
                    </w:rPr>
                    <w:t>The government needs revenues to finance public services</w:t>
                  </w:r>
                </w:p>
              </w:tc>
              <w:tc>
                <w:tcPr>
                  <w:tcW w:w="1201" w:type="dxa"/>
                  <w:tcBorders>
                    <w:bottom w:val="single" w:sz="4" w:space="0" w:color="CCCCCC"/>
                  </w:tcBorders>
                  <w:tcMar>
                    <w:top w:w="40" w:type="dxa"/>
                    <w:left w:w="40" w:type="dxa"/>
                    <w:bottom w:w="40" w:type="dxa"/>
                    <w:right w:w="40" w:type="dxa"/>
                  </w:tcMar>
                  <w:vAlign w:val="center"/>
                </w:tcPr>
                <w:tbl>
                  <w:tblPr>
                    <w:tblStyle w:val="TableGrid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00"/>
                  </w:tblGrid>
                  <w:tr w:rsidR="00442474" w:rsidRPr="00442474" w14:paraId="707017FB" w14:textId="77777777" w:rsidTr="00904D91">
                    <w:trPr>
                      <w:jc w:val="center"/>
                    </w:trPr>
                    <w:tc>
                      <w:tcPr>
                        <w:tcW w:w="300" w:type="dxa"/>
                        <w:tcMar>
                          <w:top w:w="40" w:type="dxa"/>
                          <w:left w:w="40" w:type="dxa"/>
                          <w:bottom w:w="40" w:type="dxa"/>
                          <w:right w:w="40" w:type="dxa"/>
                        </w:tcMar>
                        <w:vAlign w:val="center"/>
                      </w:tcPr>
                      <w:p w14:paraId="2F29C4CF" w14:textId="77777777" w:rsidR="00442474" w:rsidRPr="00442474" w:rsidRDefault="00442474" w:rsidP="00442474">
                        <w:pPr>
                          <w:spacing w:before="0" w:after="0"/>
                          <w:rPr>
                            <w:rFonts w:ascii="Times New Roman" w:hAnsi="Times New Roman"/>
                            <w:sz w:val="16"/>
                            <w:szCs w:val="16"/>
                            <w:lang w:eastAsia="uk-UA"/>
                          </w:rPr>
                        </w:pPr>
                        <w:r w:rsidRPr="00442474">
                          <w:rPr>
                            <w:rFonts w:ascii="Wingdings" w:eastAsia="Wingdings" w:hAnsi="Wingdings" w:cs="Wingdings"/>
                            <w:sz w:val="16"/>
                            <w:szCs w:val="16"/>
                            <w:lang w:eastAsia="uk-UA"/>
                          </w:rPr>
                          <w:t>¡</w:t>
                        </w:r>
                      </w:p>
                    </w:tc>
                  </w:tr>
                </w:tbl>
                <w:p w14:paraId="1754EFC6" w14:textId="77777777" w:rsidR="00442474" w:rsidRPr="00442474" w:rsidRDefault="00442474" w:rsidP="00442474">
                  <w:pPr>
                    <w:spacing w:before="0" w:after="0"/>
                    <w:rPr>
                      <w:rFonts w:ascii="Times New Roman" w:hAnsi="Times New Roman"/>
                      <w:sz w:val="16"/>
                      <w:szCs w:val="16"/>
                      <w:lang w:eastAsia="uk-UA"/>
                    </w:rPr>
                  </w:pPr>
                </w:p>
              </w:tc>
              <w:tc>
                <w:tcPr>
                  <w:tcW w:w="1201" w:type="dxa"/>
                  <w:tcBorders>
                    <w:bottom w:val="single" w:sz="4" w:space="0" w:color="CCCCCC"/>
                  </w:tcBorders>
                  <w:tcMar>
                    <w:top w:w="40" w:type="dxa"/>
                    <w:left w:w="40" w:type="dxa"/>
                    <w:bottom w:w="40" w:type="dxa"/>
                    <w:right w:w="40" w:type="dxa"/>
                  </w:tcMar>
                  <w:vAlign w:val="center"/>
                </w:tcPr>
                <w:tbl>
                  <w:tblPr>
                    <w:tblStyle w:val="TableGrid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00"/>
                  </w:tblGrid>
                  <w:tr w:rsidR="00442474" w:rsidRPr="00442474" w14:paraId="1A28182E" w14:textId="77777777" w:rsidTr="00904D91">
                    <w:trPr>
                      <w:jc w:val="center"/>
                    </w:trPr>
                    <w:tc>
                      <w:tcPr>
                        <w:tcW w:w="300" w:type="dxa"/>
                        <w:tcMar>
                          <w:top w:w="40" w:type="dxa"/>
                          <w:left w:w="40" w:type="dxa"/>
                          <w:bottom w:w="40" w:type="dxa"/>
                          <w:right w:w="40" w:type="dxa"/>
                        </w:tcMar>
                        <w:vAlign w:val="center"/>
                      </w:tcPr>
                      <w:p w14:paraId="307F2E83" w14:textId="77777777" w:rsidR="00442474" w:rsidRPr="00442474" w:rsidRDefault="00442474" w:rsidP="00442474">
                        <w:pPr>
                          <w:spacing w:before="0" w:after="0"/>
                          <w:rPr>
                            <w:rFonts w:ascii="Times New Roman" w:hAnsi="Times New Roman"/>
                            <w:sz w:val="16"/>
                            <w:szCs w:val="16"/>
                            <w:lang w:eastAsia="uk-UA"/>
                          </w:rPr>
                        </w:pPr>
                        <w:r w:rsidRPr="00442474">
                          <w:rPr>
                            <w:rFonts w:ascii="Wingdings" w:eastAsia="Wingdings" w:hAnsi="Wingdings" w:cs="Wingdings"/>
                            <w:sz w:val="16"/>
                            <w:szCs w:val="16"/>
                            <w:lang w:eastAsia="uk-UA"/>
                          </w:rPr>
                          <w:t>¡</w:t>
                        </w:r>
                      </w:p>
                    </w:tc>
                  </w:tr>
                </w:tbl>
                <w:p w14:paraId="0F346638" w14:textId="77777777" w:rsidR="00442474" w:rsidRPr="00442474" w:rsidRDefault="00442474" w:rsidP="00442474">
                  <w:pPr>
                    <w:spacing w:before="0" w:after="0"/>
                    <w:rPr>
                      <w:rFonts w:ascii="Times New Roman" w:hAnsi="Times New Roman"/>
                      <w:sz w:val="16"/>
                      <w:szCs w:val="16"/>
                      <w:lang w:eastAsia="uk-UA"/>
                    </w:rPr>
                  </w:pPr>
                </w:p>
              </w:tc>
              <w:tc>
                <w:tcPr>
                  <w:tcW w:w="1201" w:type="dxa"/>
                  <w:tcBorders>
                    <w:bottom w:val="single" w:sz="4" w:space="0" w:color="CCCCCC"/>
                  </w:tcBorders>
                  <w:tcMar>
                    <w:top w:w="40" w:type="dxa"/>
                    <w:left w:w="40" w:type="dxa"/>
                    <w:bottom w:w="40" w:type="dxa"/>
                    <w:right w:w="40" w:type="dxa"/>
                  </w:tcMar>
                  <w:vAlign w:val="center"/>
                </w:tcPr>
                <w:tbl>
                  <w:tblPr>
                    <w:tblStyle w:val="TableGrid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00"/>
                  </w:tblGrid>
                  <w:tr w:rsidR="00442474" w:rsidRPr="00442474" w14:paraId="4DC88E6A" w14:textId="77777777" w:rsidTr="00904D91">
                    <w:trPr>
                      <w:jc w:val="center"/>
                    </w:trPr>
                    <w:tc>
                      <w:tcPr>
                        <w:tcW w:w="300" w:type="dxa"/>
                        <w:tcMar>
                          <w:top w:w="40" w:type="dxa"/>
                          <w:left w:w="40" w:type="dxa"/>
                          <w:bottom w:w="40" w:type="dxa"/>
                          <w:right w:w="40" w:type="dxa"/>
                        </w:tcMar>
                        <w:vAlign w:val="center"/>
                      </w:tcPr>
                      <w:p w14:paraId="68422D16" w14:textId="77777777" w:rsidR="00442474" w:rsidRPr="00442474" w:rsidRDefault="00442474" w:rsidP="00442474">
                        <w:pPr>
                          <w:spacing w:before="0" w:after="0"/>
                          <w:rPr>
                            <w:rFonts w:ascii="Times New Roman" w:hAnsi="Times New Roman"/>
                            <w:sz w:val="16"/>
                            <w:szCs w:val="16"/>
                            <w:lang w:eastAsia="uk-UA"/>
                          </w:rPr>
                        </w:pPr>
                        <w:r w:rsidRPr="00442474">
                          <w:rPr>
                            <w:rFonts w:ascii="Wingdings" w:eastAsia="Wingdings" w:hAnsi="Wingdings" w:cs="Wingdings"/>
                            <w:sz w:val="16"/>
                            <w:szCs w:val="16"/>
                            <w:lang w:eastAsia="uk-UA"/>
                          </w:rPr>
                          <w:t>¡</w:t>
                        </w:r>
                      </w:p>
                    </w:tc>
                  </w:tr>
                </w:tbl>
                <w:p w14:paraId="220C6827" w14:textId="77777777" w:rsidR="00442474" w:rsidRPr="00442474" w:rsidRDefault="00442474" w:rsidP="00442474">
                  <w:pPr>
                    <w:spacing w:before="0" w:after="0"/>
                    <w:rPr>
                      <w:rFonts w:ascii="Times New Roman" w:hAnsi="Times New Roman"/>
                      <w:sz w:val="16"/>
                      <w:szCs w:val="16"/>
                      <w:lang w:eastAsia="uk-UA"/>
                    </w:rPr>
                  </w:pPr>
                </w:p>
              </w:tc>
              <w:tc>
                <w:tcPr>
                  <w:tcW w:w="1201" w:type="dxa"/>
                  <w:tcBorders>
                    <w:bottom w:val="single" w:sz="4" w:space="0" w:color="CCCCCC"/>
                  </w:tcBorders>
                  <w:tcMar>
                    <w:top w:w="40" w:type="dxa"/>
                    <w:left w:w="40" w:type="dxa"/>
                    <w:bottom w:w="40" w:type="dxa"/>
                    <w:right w:w="40" w:type="dxa"/>
                  </w:tcMar>
                  <w:vAlign w:val="center"/>
                </w:tcPr>
                <w:tbl>
                  <w:tblPr>
                    <w:tblStyle w:val="TableGrid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00"/>
                  </w:tblGrid>
                  <w:tr w:rsidR="00442474" w:rsidRPr="00442474" w14:paraId="31BE47F0" w14:textId="77777777" w:rsidTr="00904D91">
                    <w:trPr>
                      <w:jc w:val="center"/>
                    </w:trPr>
                    <w:tc>
                      <w:tcPr>
                        <w:tcW w:w="300" w:type="dxa"/>
                        <w:tcMar>
                          <w:top w:w="40" w:type="dxa"/>
                          <w:left w:w="40" w:type="dxa"/>
                          <w:bottom w:w="40" w:type="dxa"/>
                          <w:right w:w="40" w:type="dxa"/>
                        </w:tcMar>
                        <w:vAlign w:val="center"/>
                      </w:tcPr>
                      <w:p w14:paraId="51046C5F" w14:textId="77777777" w:rsidR="00442474" w:rsidRPr="00442474" w:rsidRDefault="00442474" w:rsidP="00442474">
                        <w:pPr>
                          <w:spacing w:before="0" w:after="0"/>
                          <w:rPr>
                            <w:rFonts w:ascii="Times New Roman" w:hAnsi="Times New Roman"/>
                            <w:sz w:val="16"/>
                            <w:szCs w:val="16"/>
                            <w:lang w:eastAsia="uk-UA"/>
                          </w:rPr>
                        </w:pPr>
                        <w:r w:rsidRPr="00442474">
                          <w:rPr>
                            <w:rFonts w:ascii="Wingdings" w:eastAsia="Wingdings" w:hAnsi="Wingdings" w:cs="Wingdings"/>
                            <w:sz w:val="16"/>
                            <w:szCs w:val="16"/>
                            <w:lang w:eastAsia="uk-UA"/>
                          </w:rPr>
                          <w:t>¡</w:t>
                        </w:r>
                      </w:p>
                    </w:tc>
                  </w:tr>
                </w:tbl>
                <w:p w14:paraId="6BDA8A57" w14:textId="77777777" w:rsidR="00442474" w:rsidRPr="00442474" w:rsidRDefault="00442474" w:rsidP="00442474">
                  <w:pPr>
                    <w:spacing w:before="0" w:after="0"/>
                    <w:rPr>
                      <w:rFonts w:ascii="Times New Roman" w:hAnsi="Times New Roman"/>
                      <w:sz w:val="16"/>
                      <w:szCs w:val="16"/>
                      <w:lang w:eastAsia="uk-UA"/>
                    </w:rPr>
                  </w:pPr>
                </w:p>
              </w:tc>
              <w:tc>
                <w:tcPr>
                  <w:tcW w:w="1201" w:type="dxa"/>
                  <w:tcBorders>
                    <w:bottom w:val="single" w:sz="4" w:space="0" w:color="CCCCCC"/>
                  </w:tcBorders>
                  <w:tcMar>
                    <w:top w:w="40" w:type="dxa"/>
                    <w:left w:w="40" w:type="dxa"/>
                    <w:bottom w:w="40" w:type="dxa"/>
                    <w:right w:w="40" w:type="dxa"/>
                  </w:tcMar>
                  <w:vAlign w:val="center"/>
                </w:tcPr>
                <w:tbl>
                  <w:tblPr>
                    <w:tblStyle w:val="TableGrid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00"/>
                  </w:tblGrid>
                  <w:tr w:rsidR="00442474" w:rsidRPr="00442474" w14:paraId="4CF99B53" w14:textId="77777777" w:rsidTr="00904D91">
                    <w:trPr>
                      <w:jc w:val="center"/>
                    </w:trPr>
                    <w:tc>
                      <w:tcPr>
                        <w:tcW w:w="300" w:type="dxa"/>
                        <w:tcMar>
                          <w:top w:w="40" w:type="dxa"/>
                          <w:left w:w="40" w:type="dxa"/>
                          <w:bottom w:w="40" w:type="dxa"/>
                          <w:right w:w="40" w:type="dxa"/>
                        </w:tcMar>
                        <w:vAlign w:val="center"/>
                      </w:tcPr>
                      <w:p w14:paraId="39FA28BD" w14:textId="77777777" w:rsidR="00442474" w:rsidRPr="00442474" w:rsidRDefault="00442474" w:rsidP="00442474">
                        <w:pPr>
                          <w:spacing w:before="0" w:after="0"/>
                          <w:rPr>
                            <w:rFonts w:ascii="Times New Roman" w:hAnsi="Times New Roman"/>
                            <w:sz w:val="16"/>
                            <w:szCs w:val="16"/>
                            <w:lang w:eastAsia="uk-UA"/>
                          </w:rPr>
                        </w:pPr>
                        <w:r w:rsidRPr="00442474">
                          <w:rPr>
                            <w:rFonts w:ascii="Wingdings" w:eastAsia="Wingdings" w:hAnsi="Wingdings" w:cs="Wingdings"/>
                            <w:sz w:val="16"/>
                            <w:szCs w:val="16"/>
                            <w:lang w:eastAsia="uk-UA"/>
                          </w:rPr>
                          <w:t>¡</w:t>
                        </w:r>
                      </w:p>
                    </w:tc>
                  </w:tr>
                </w:tbl>
                <w:p w14:paraId="1EC88FA1" w14:textId="77777777" w:rsidR="00442474" w:rsidRPr="00442474" w:rsidRDefault="00442474" w:rsidP="00442474">
                  <w:pPr>
                    <w:spacing w:before="0" w:after="0"/>
                    <w:rPr>
                      <w:rFonts w:ascii="Times New Roman" w:hAnsi="Times New Roman"/>
                      <w:sz w:val="16"/>
                      <w:szCs w:val="16"/>
                      <w:lang w:eastAsia="uk-UA"/>
                    </w:rPr>
                  </w:pPr>
                </w:p>
              </w:tc>
              <w:tc>
                <w:tcPr>
                  <w:tcW w:w="1201" w:type="dxa"/>
                  <w:tcBorders>
                    <w:bottom w:val="single" w:sz="4" w:space="0" w:color="CCCCCC"/>
                  </w:tcBorders>
                  <w:tcMar>
                    <w:top w:w="40" w:type="dxa"/>
                    <w:left w:w="40" w:type="dxa"/>
                    <w:bottom w:w="40" w:type="dxa"/>
                    <w:right w:w="40" w:type="dxa"/>
                  </w:tcMar>
                  <w:vAlign w:val="center"/>
                </w:tcPr>
                <w:tbl>
                  <w:tblPr>
                    <w:tblStyle w:val="TableGrid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00"/>
                  </w:tblGrid>
                  <w:tr w:rsidR="00442474" w:rsidRPr="00442474" w14:paraId="5D687DF8" w14:textId="77777777" w:rsidTr="00904D91">
                    <w:trPr>
                      <w:jc w:val="center"/>
                    </w:trPr>
                    <w:tc>
                      <w:tcPr>
                        <w:tcW w:w="300" w:type="dxa"/>
                        <w:tcMar>
                          <w:top w:w="40" w:type="dxa"/>
                          <w:left w:w="40" w:type="dxa"/>
                          <w:bottom w:w="40" w:type="dxa"/>
                          <w:right w:w="40" w:type="dxa"/>
                        </w:tcMar>
                        <w:vAlign w:val="center"/>
                      </w:tcPr>
                      <w:p w14:paraId="0F3ACA1D" w14:textId="77777777" w:rsidR="00442474" w:rsidRPr="00442474" w:rsidRDefault="00442474" w:rsidP="00442474">
                        <w:pPr>
                          <w:spacing w:before="0" w:after="0"/>
                          <w:rPr>
                            <w:rFonts w:ascii="Times New Roman" w:hAnsi="Times New Roman"/>
                            <w:sz w:val="16"/>
                            <w:szCs w:val="16"/>
                            <w:lang w:eastAsia="uk-UA"/>
                          </w:rPr>
                        </w:pPr>
                        <w:r w:rsidRPr="00442474">
                          <w:rPr>
                            <w:rFonts w:ascii="Wingdings" w:eastAsia="Wingdings" w:hAnsi="Wingdings" w:cs="Wingdings"/>
                            <w:sz w:val="16"/>
                            <w:szCs w:val="16"/>
                            <w:lang w:eastAsia="uk-UA"/>
                          </w:rPr>
                          <w:t>¡</w:t>
                        </w:r>
                      </w:p>
                    </w:tc>
                  </w:tr>
                </w:tbl>
                <w:p w14:paraId="0CB57F38" w14:textId="77777777" w:rsidR="00442474" w:rsidRPr="00442474" w:rsidRDefault="00442474" w:rsidP="00442474">
                  <w:pPr>
                    <w:spacing w:before="0" w:after="0"/>
                    <w:rPr>
                      <w:rFonts w:ascii="Times New Roman" w:hAnsi="Times New Roman"/>
                      <w:sz w:val="16"/>
                      <w:szCs w:val="16"/>
                      <w:lang w:eastAsia="uk-UA"/>
                    </w:rPr>
                  </w:pPr>
                </w:p>
              </w:tc>
              <w:tc>
                <w:tcPr>
                  <w:tcW w:w="1201" w:type="dxa"/>
                  <w:tcBorders>
                    <w:bottom w:val="single" w:sz="4" w:space="0" w:color="CCCCCC"/>
                  </w:tcBorders>
                  <w:tcMar>
                    <w:top w:w="40" w:type="dxa"/>
                    <w:left w:w="40" w:type="dxa"/>
                    <w:bottom w:w="40" w:type="dxa"/>
                    <w:right w:w="40" w:type="dxa"/>
                  </w:tcMar>
                  <w:vAlign w:val="center"/>
                </w:tcPr>
                <w:tbl>
                  <w:tblPr>
                    <w:tblStyle w:val="TableGrid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00"/>
                  </w:tblGrid>
                  <w:tr w:rsidR="00442474" w:rsidRPr="00442474" w14:paraId="4E2174D9" w14:textId="77777777" w:rsidTr="00904D91">
                    <w:trPr>
                      <w:jc w:val="center"/>
                    </w:trPr>
                    <w:tc>
                      <w:tcPr>
                        <w:tcW w:w="300" w:type="dxa"/>
                        <w:tcMar>
                          <w:top w:w="40" w:type="dxa"/>
                          <w:left w:w="40" w:type="dxa"/>
                          <w:bottom w:w="40" w:type="dxa"/>
                          <w:right w:w="40" w:type="dxa"/>
                        </w:tcMar>
                        <w:vAlign w:val="center"/>
                      </w:tcPr>
                      <w:p w14:paraId="29DE3EF1" w14:textId="77777777" w:rsidR="00442474" w:rsidRPr="00442474" w:rsidRDefault="00442474" w:rsidP="00442474">
                        <w:pPr>
                          <w:spacing w:before="0" w:after="0"/>
                          <w:rPr>
                            <w:rFonts w:ascii="Times New Roman" w:hAnsi="Times New Roman"/>
                            <w:sz w:val="16"/>
                            <w:szCs w:val="16"/>
                            <w:lang w:eastAsia="uk-UA"/>
                          </w:rPr>
                        </w:pPr>
                        <w:r w:rsidRPr="00442474">
                          <w:rPr>
                            <w:rFonts w:ascii="Wingdings" w:eastAsia="Wingdings" w:hAnsi="Wingdings" w:cs="Wingdings"/>
                            <w:sz w:val="16"/>
                            <w:szCs w:val="16"/>
                            <w:lang w:eastAsia="uk-UA"/>
                          </w:rPr>
                          <w:t>¡</w:t>
                        </w:r>
                      </w:p>
                    </w:tc>
                  </w:tr>
                </w:tbl>
                <w:p w14:paraId="748C85BD" w14:textId="77777777" w:rsidR="00442474" w:rsidRPr="00442474" w:rsidRDefault="00442474" w:rsidP="00442474">
                  <w:pPr>
                    <w:spacing w:before="0" w:after="0"/>
                    <w:rPr>
                      <w:rFonts w:ascii="Times New Roman" w:hAnsi="Times New Roman"/>
                      <w:sz w:val="16"/>
                      <w:szCs w:val="16"/>
                      <w:lang w:eastAsia="uk-UA"/>
                    </w:rPr>
                  </w:pPr>
                </w:p>
              </w:tc>
              <w:tc>
                <w:tcPr>
                  <w:tcW w:w="440" w:type="dxa"/>
                  <w:tcBorders>
                    <w:bottom w:val="single" w:sz="4" w:space="0" w:color="CCCCCC"/>
                  </w:tcBorders>
                  <w:tcMar>
                    <w:top w:w="40" w:type="dxa"/>
                    <w:left w:w="40" w:type="dxa"/>
                    <w:bottom w:w="40" w:type="dxa"/>
                    <w:right w:w="40" w:type="dxa"/>
                  </w:tcMar>
                  <w:vAlign w:val="center"/>
                </w:tcPr>
                <w:p w14:paraId="4DF3ACDA"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sz w:val="16"/>
                      <w:szCs w:val="16"/>
                      <w:lang w:eastAsia="uk-UA"/>
                    </w:rPr>
                    <w:t>1</w:t>
                  </w:r>
                </w:p>
              </w:tc>
            </w:tr>
            <w:tr w:rsidR="00442474" w:rsidRPr="00442474" w14:paraId="606099B6" w14:textId="77777777" w:rsidTr="00904D91">
              <w:tc>
                <w:tcPr>
                  <w:tcW w:w="1661" w:type="dxa"/>
                  <w:tcBorders>
                    <w:bottom w:val="single" w:sz="4" w:space="0" w:color="CCCCCC"/>
                  </w:tcBorders>
                  <w:tcMar>
                    <w:top w:w="40" w:type="dxa"/>
                    <w:left w:w="40" w:type="dxa"/>
                    <w:bottom w:w="40" w:type="dxa"/>
                    <w:right w:w="40" w:type="dxa"/>
                  </w:tcMar>
                  <w:vAlign w:val="center"/>
                </w:tcPr>
                <w:p w14:paraId="2E01E125"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sz w:val="16"/>
                      <w:szCs w:val="16"/>
                      <w:lang w:eastAsia="uk-UA"/>
                    </w:rPr>
                    <w:t>The overall tax level is too high</w:t>
                  </w:r>
                </w:p>
              </w:tc>
              <w:tc>
                <w:tcPr>
                  <w:tcW w:w="1201" w:type="dxa"/>
                  <w:tcBorders>
                    <w:bottom w:val="single" w:sz="4" w:space="0" w:color="CCCCCC"/>
                  </w:tcBorders>
                  <w:tcMar>
                    <w:top w:w="40" w:type="dxa"/>
                    <w:left w:w="40" w:type="dxa"/>
                    <w:bottom w:w="40" w:type="dxa"/>
                    <w:right w:w="40" w:type="dxa"/>
                  </w:tcMar>
                  <w:vAlign w:val="center"/>
                </w:tcPr>
                <w:tbl>
                  <w:tblPr>
                    <w:tblStyle w:val="TableGrid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00"/>
                  </w:tblGrid>
                  <w:tr w:rsidR="00442474" w:rsidRPr="00442474" w14:paraId="0BFC459C" w14:textId="77777777" w:rsidTr="00904D91">
                    <w:trPr>
                      <w:jc w:val="center"/>
                    </w:trPr>
                    <w:tc>
                      <w:tcPr>
                        <w:tcW w:w="300" w:type="dxa"/>
                        <w:tcMar>
                          <w:top w:w="40" w:type="dxa"/>
                          <w:left w:w="40" w:type="dxa"/>
                          <w:bottom w:w="40" w:type="dxa"/>
                          <w:right w:w="40" w:type="dxa"/>
                        </w:tcMar>
                        <w:vAlign w:val="center"/>
                      </w:tcPr>
                      <w:p w14:paraId="19271924" w14:textId="77777777" w:rsidR="00442474" w:rsidRPr="00442474" w:rsidRDefault="00442474" w:rsidP="00442474">
                        <w:pPr>
                          <w:spacing w:before="0" w:after="0"/>
                          <w:rPr>
                            <w:rFonts w:ascii="Times New Roman" w:hAnsi="Times New Roman"/>
                            <w:sz w:val="16"/>
                            <w:szCs w:val="16"/>
                            <w:lang w:eastAsia="uk-UA"/>
                          </w:rPr>
                        </w:pPr>
                        <w:r w:rsidRPr="00442474">
                          <w:rPr>
                            <w:rFonts w:ascii="Wingdings" w:eastAsia="Wingdings" w:hAnsi="Wingdings" w:cs="Wingdings"/>
                            <w:sz w:val="16"/>
                            <w:szCs w:val="16"/>
                            <w:lang w:eastAsia="uk-UA"/>
                          </w:rPr>
                          <w:t>¡</w:t>
                        </w:r>
                      </w:p>
                    </w:tc>
                  </w:tr>
                </w:tbl>
                <w:p w14:paraId="680728BE" w14:textId="77777777" w:rsidR="00442474" w:rsidRPr="00442474" w:rsidRDefault="00442474" w:rsidP="00442474">
                  <w:pPr>
                    <w:spacing w:before="0" w:after="0"/>
                    <w:rPr>
                      <w:rFonts w:ascii="Times New Roman" w:hAnsi="Times New Roman"/>
                      <w:sz w:val="16"/>
                      <w:szCs w:val="16"/>
                      <w:lang w:eastAsia="uk-UA"/>
                    </w:rPr>
                  </w:pPr>
                </w:p>
              </w:tc>
              <w:tc>
                <w:tcPr>
                  <w:tcW w:w="1201" w:type="dxa"/>
                  <w:tcBorders>
                    <w:bottom w:val="single" w:sz="4" w:space="0" w:color="CCCCCC"/>
                  </w:tcBorders>
                  <w:tcMar>
                    <w:top w:w="40" w:type="dxa"/>
                    <w:left w:w="40" w:type="dxa"/>
                    <w:bottom w:w="40" w:type="dxa"/>
                    <w:right w:w="40" w:type="dxa"/>
                  </w:tcMar>
                  <w:vAlign w:val="center"/>
                </w:tcPr>
                <w:tbl>
                  <w:tblPr>
                    <w:tblStyle w:val="TableGrid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00"/>
                  </w:tblGrid>
                  <w:tr w:rsidR="00442474" w:rsidRPr="00442474" w14:paraId="6C6BA076" w14:textId="77777777" w:rsidTr="00904D91">
                    <w:trPr>
                      <w:jc w:val="center"/>
                    </w:trPr>
                    <w:tc>
                      <w:tcPr>
                        <w:tcW w:w="300" w:type="dxa"/>
                        <w:tcMar>
                          <w:top w:w="40" w:type="dxa"/>
                          <w:left w:w="40" w:type="dxa"/>
                          <w:bottom w:w="40" w:type="dxa"/>
                          <w:right w:w="40" w:type="dxa"/>
                        </w:tcMar>
                        <w:vAlign w:val="center"/>
                      </w:tcPr>
                      <w:p w14:paraId="75B2EE44" w14:textId="77777777" w:rsidR="00442474" w:rsidRPr="00442474" w:rsidRDefault="00442474" w:rsidP="00442474">
                        <w:pPr>
                          <w:spacing w:before="0" w:after="0"/>
                          <w:rPr>
                            <w:rFonts w:ascii="Times New Roman" w:hAnsi="Times New Roman"/>
                            <w:sz w:val="16"/>
                            <w:szCs w:val="16"/>
                            <w:lang w:eastAsia="uk-UA"/>
                          </w:rPr>
                        </w:pPr>
                        <w:r w:rsidRPr="00442474">
                          <w:rPr>
                            <w:rFonts w:ascii="Wingdings" w:eastAsia="Wingdings" w:hAnsi="Wingdings" w:cs="Wingdings"/>
                            <w:sz w:val="16"/>
                            <w:szCs w:val="16"/>
                            <w:lang w:eastAsia="uk-UA"/>
                          </w:rPr>
                          <w:t>¡</w:t>
                        </w:r>
                      </w:p>
                    </w:tc>
                  </w:tr>
                </w:tbl>
                <w:p w14:paraId="77F7AF26" w14:textId="77777777" w:rsidR="00442474" w:rsidRPr="00442474" w:rsidRDefault="00442474" w:rsidP="00442474">
                  <w:pPr>
                    <w:spacing w:before="0" w:after="0"/>
                    <w:rPr>
                      <w:rFonts w:ascii="Times New Roman" w:hAnsi="Times New Roman"/>
                      <w:sz w:val="16"/>
                      <w:szCs w:val="16"/>
                      <w:lang w:eastAsia="uk-UA"/>
                    </w:rPr>
                  </w:pPr>
                </w:p>
              </w:tc>
              <w:tc>
                <w:tcPr>
                  <w:tcW w:w="1201" w:type="dxa"/>
                  <w:tcBorders>
                    <w:bottom w:val="single" w:sz="4" w:space="0" w:color="CCCCCC"/>
                  </w:tcBorders>
                  <w:tcMar>
                    <w:top w:w="40" w:type="dxa"/>
                    <w:left w:w="40" w:type="dxa"/>
                    <w:bottom w:w="40" w:type="dxa"/>
                    <w:right w:w="40" w:type="dxa"/>
                  </w:tcMar>
                  <w:vAlign w:val="center"/>
                </w:tcPr>
                <w:tbl>
                  <w:tblPr>
                    <w:tblStyle w:val="TableGrid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00"/>
                  </w:tblGrid>
                  <w:tr w:rsidR="00442474" w:rsidRPr="00442474" w14:paraId="528B1687" w14:textId="77777777" w:rsidTr="00904D91">
                    <w:trPr>
                      <w:jc w:val="center"/>
                    </w:trPr>
                    <w:tc>
                      <w:tcPr>
                        <w:tcW w:w="300" w:type="dxa"/>
                        <w:tcMar>
                          <w:top w:w="40" w:type="dxa"/>
                          <w:left w:w="40" w:type="dxa"/>
                          <w:bottom w:w="40" w:type="dxa"/>
                          <w:right w:w="40" w:type="dxa"/>
                        </w:tcMar>
                        <w:vAlign w:val="center"/>
                      </w:tcPr>
                      <w:p w14:paraId="74072E60" w14:textId="77777777" w:rsidR="00442474" w:rsidRPr="00442474" w:rsidRDefault="00442474" w:rsidP="00442474">
                        <w:pPr>
                          <w:spacing w:before="0" w:after="0"/>
                          <w:rPr>
                            <w:rFonts w:ascii="Times New Roman" w:hAnsi="Times New Roman"/>
                            <w:sz w:val="16"/>
                            <w:szCs w:val="16"/>
                            <w:lang w:eastAsia="uk-UA"/>
                          </w:rPr>
                        </w:pPr>
                        <w:r w:rsidRPr="00442474">
                          <w:rPr>
                            <w:rFonts w:ascii="Wingdings" w:eastAsia="Wingdings" w:hAnsi="Wingdings" w:cs="Wingdings"/>
                            <w:sz w:val="16"/>
                            <w:szCs w:val="16"/>
                            <w:lang w:eastAsia="uk-UA"/>
                          </w:rPr>
                          <w:t>¡</w:t>
                        </w:r>
                      </w:p>
                    </w:tc>
                  </w:tr>
                </w:tbl>
                <w:p w14:paraId="3CEC2A69" w14:textId="77777777" w:rsidR="00442474" w:rsidRPr="00442474" w:rsidRDefault="00442474" w:rsidP="00442474">
                  <w:pPr>
                    <w:spacing w:before="0" w:after="0"/>
                    <w:rPr>
                      <w:rFonts w:ascii="Times New Roman" w:hAnsi="Times New Roman"/>
                      <w:sz w:val="16"/>
                      <w:szCs w:val="16"/>
                      <w:lang w:eastAsia="uk-UA"/>
                    </w:rPr>
                  </w:pPr>
                </w:p>
              </w:tc>
              <w:tc>
                <w:tcPr>
                  <w:tcW w:w="1201" w:type="dxa"/>
                  <w:tcBorders>
                    <w:bottom w:val="single" w:sz="4" w:space="0" w:color="CCCCCC"/>
                  </w:tcBorders>
                  <w:tcMar>
                    <w:top w:w="40" w:type="dxa"/>
                    <w:left w:w="40" w:type="dxa"/>
                    <w:bottom w:w="40" w:type="dxa"/>
                    <w:right w:w="40" w:type="dxa"/>
                  </w:tcMar>
                  <w:vAlign w:val="center"/>
                </w:tcPr>
                <w:tbl>
                  <w:tblPr>
                    <w:tblStyle w:val="TableGrid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00"/>
                  </w:tblGrid>
                  <w:tr w:rsidR="00442474" w:rsidRPr="00442474" w14:paraId="381C1BFD" w14:textId="77777777" w:rsidTr="00904D91">
                    <w:trPr>
                      <w:jc w:val="center"/>
                    </w:trPr>
                    <w:tc>
                      <w:tcPr>
                        <w:tcW w:w="300" w:type="dxa"/>
                        <w:tcMar>
                          <w:top w:w="40" w:type="dxa"/>
                          <w:left w:w="40" w:type="dxa"/>
                          <w:bottom w:w="40" w:type="dxa"/>
                          <w:right w:w="40" w:type="dxa"/>
                        </w:tcMar>
                        <w:vAlign w:val="center"/>
                      </w:tcPr>
                      <w:p w14:paraId="4B23D12A" w14:textId="77777777" w:rsidR="00442474" w:rsidRPr="00442474" w:rsidRDefault="00442474" w:rsidP="00442474">
                        <w:pPr>
                          <w:spacing w:before="0" w:after="0"/>
                          <w:rPr>
                            <w:rFonts w:ascii="Times New Roman" w:hAnsi="Times New Roman"/>
                            <w:sz w:val="16"/>
                            <w:szCs w:val="16"/>
                            <w:lang w:eastAsia="uk-UA"/>
                          </w:rPr>
                        </w:pPr>
                        <w:r w:rsidRPr="00442474">
                          <w:rPr>
                            <w:rFonts w:ascii="Wingdings" w:eastAsia="Wingdings" w:hAnsi="Wingdings" w:cs="Wingdings"/>
                            <w:sz w:val="16"/>
                            <w:szCs w:val="16"/>
                            <w:lang w:eastAsia="uk-UA"/>
                          </w:rPr>
                          <w:t>¡</w:t>
                        </w:r>
                      </w:p>
                    </w:tc>
                  </w:tr>
                </w:tbl>
                <w:p w14:paraId="296A89AF" w14:textId="77777777" w:rsidR="00442474" w:rsidRPr="00442474" w:rsidRDefault="00442474" w:rsidP="00442474">
                  <w:pPr>
                    <w:spacing w:before="0" w:after="0"/>
                    <w:rPr>
                      <w:rFonts w:ascii="Times New Roman" w:hAnsi="Times New Roman"/>
                      <w:sz w:val="16"/>
                      <w:szCs w:val="16"/>
                      <w:lang w:eastAsia="uk-UA"/>
                    </w:rPr>
                  </w:pPr>
                </w:p>
              </w:tc>
              <w:tc>
                <w:tcPr>
                  <w:tcW w:w="1201" w:type="dxa"/>
                  <w:tcBorders>
                    <w:bottom w:val="single" w:sz="4" w:space="0" w:color="CCCCCC"/>
                  </w:tcBorders>
                  <w:tcMar>
                    <w:top w:w="40" w:type="dxa"/>
                    <w:left w:w="40" w:type="dxa"/>
                    <w:bottom w:w="40" w:type="dxa"/>
                    <w:right w:w="40" w:type="dxa"/>
                  </w:tcMar>
                  <w:vAlign w:val="center"/>
                </w:tcPr>
                <w:tbl>
                  <w:tblPr>
                    <w:tblStyle w:val="TableGrid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00"/>
                  </w:tblGrid>
                  <w:tr w:rsidR="00442474" w:rsidRPr="00442474" w14:paraId="26D178DB" w14:textId="77777777" w:rsidTr="00904D91">
                    <w:trPr>
                      <w:jc w:val="center"/>
                    </w:trPr>
                    <w:tc>
                      <w:tcPr>
                        <w:tcW w:w="300" w:type="dxa"/>
                        <w:tcMar>
                          <w:top w:w="40" w:type="dxa"/>
                          <w:left w:w="40" w:type="dxa"/>
                          <w:bottom w:w="40" w:type="dxa"/>
                          <w:right w:w="40" w:type="dxa"/>
                        </w:tcMar>
                        <w:vAlign w:val="center"/>
                      </w:tcPr>
                      <w:p w14:paraId="7730D111" w14:textId="77777777" w:rsidR="00442474" w:rsidRPr="00442474" w:rsidRDefault="00442474" w:rsidP="00442474">
                        <w:pPr>
                          <w:spacing w:before="0" w:after="0"/>
                          <w:rPr>
                            <w:rFonts w:ascii="Times New Roman" w:hAnsi="Times New Roman"/>
                            <w:sz w:val="16"/>
                            <w:szCs w:val="16"/>
                            <w:lang w:eastAsia="uk-UA"/>
                          </w:rPr>
                        </w:pPr>
                        <w:r w:rsidRPr="00442474">
                          <w:rPr>
                            <w:rFonts w:ascii="Wingdings" w:eastAsia="Wingdings" w:hAnsi="Wingdings" w:cs="Wingdings"/>
                            <w:sz w:val="16"/>
                            <w:szCs w:val="16"/>
                            <w:lang w:eastAsia="uk-UA"/>
                          </w:rPr>
                          <w:t>¡</w:t>
                        </w:r>
                      </w:p>
                    </w:tc>
                  </w:tr>
                </w:tbl>
                <w:p w14:paraId="4D1630D1" w14:textId="77777777" w:rsidR="00442474" w:rsidRPr="00442474" w:rsidRDefault="00442474" w:rsidP="00442474">
                  <w:pPr>
                    <w:spacing w:before="0" w:after="0"/>
                    <w:rPr>
                      <w:rFonts w:ascii="Times New Roman" w:hAnsi="Times New Roman"/>
                      <w:sz w:val="16"/>
                      <w:szCs w:val="16"/>
                      <w:lang w:eastAsia="uk-UA"/>
                    </w:rPr>
                  </w:pPr>
                </w:p>
              </w:tc>
              <w:tc>
                <w:tcPr>
                  <w:tcW w:w="1201" w:type="dxa"/>
                  <w:tcBorders>
                    <w:bottom w:val="single" w:sz="4" w:space="0" w:color="CCCCCC"/>
                  </w:tcBorders>
                  <w:tcMar>
                    <w:top w:w="40" w:type="dxa"/>
                    <w:left w:w="40" w:type="dxa"/>
                    <w:bottom w:w="40" w:type="dxa"/>
                    <w:right w:w="40" w:type="dxa"/>
                  </w:tcMar>
                  <w:vAlign w:val="center"/>
                </w:tcPr>
                <w:tbl>
                  <w:tblPr>
                    <w:tblStyle w:val="TableGrid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00"/>
                  </w:tblGrid>
                  <w:tr w:rsidR="00442474" w:rsidRPr="00442474" w14:paraId="3EF53113" w14:textId="77777777" w:rsidTr="00904D91">
                    <w:trPr>
                      <w:jc w:val="center"/>
                    </w:trPr>
                    <w:tc>
                      <w:tcPr>
                        <w:tcW w:w="300" w:type="dxa"/>
                        <w:tcMar>
                          <w:top w:w="40" w:type="dxa"/>
                          <w:left w:w="40" w:type="dxa"/>
                          <w:bottom w:w="40" w:type="dxa"/>
                          <w:right w:w="40" w:type="dxa"/>
                        </w:tcMar>
                        <w:vAlign w:val="center"/>
                      </w:tcPr>
                      <w:p w14:paraId="675B91CC" w14:textId="77777777" w:rsidR="00442474" w:rsidRPr="00442474" w:rsidRDefault="00442474" w:rsidP="00442474">
                        <w:pPr>
                          <w:spacing w:before="0" w:after="0"/>
                          <w:rPr>
                            <w:rFonts w:ascii="Times New Roman" w:hAnsi="Times New Roman"/>
                            <w:sz w:val="16"/>
                            <w:szCs w:val="16"/>
                            <w:lang w:eastAsia="uk-UA"/>
                          </w:rPr>
                        </w:pPr>
                        <w:r w:rsidRPr="00442474">
                          <w:rPr>
                            <w:rFonts w:ascii="Wingdings" w:eastAsia="Wingdings" w:hAnsi="Wingdings" w:cs="Wingdings"/>
                            <w:sz w:val="16"/>
                            <w:szCs w:val="16"/>
                            <w:lang w:eastAsia="uk-UA"/>
                          </w:rPr>
                          <w:t>¡</w:t>
                        </w:r>
                      </w:p>
                    </w:tc>
                  </w:tr>
                </w:tbl>
                <w:p w14:paraId="5F688A4E" w14:textId="77777777" w:rsidR="00442474" w:rsidRPr="00442474" w:rsidRDefault="00442474" w:rsidP="00442474">
                  <w:pPr>
                    <w:spacing w:before="0" w:after="0"/>
                    <w:rPr>
                      <w:rFonts w:ascii="Times New Roman" w:hAnsi="Times New Roman"/>
                      <w:sz w:val="16"/>
                      <w:szCs w:val="16"/>
                      <w:lang w:eastAsia="uk-UA"/>
                    </w:rPr>
                  </w:pPr>
                </w:p>
              </w:tc>
              <w:tc>
                <w:tcPr>
                  <w:tcW w:w="1201" w:type="dxa"/>
                  <w:tcBorders>
                    <w:bottom w:val="single" w:sz="4" w:space="0" w:color="CCCCCC"/>
                  </w:tcBorders>
                  <w:tcMar>
                    <w:top w:w="40" w:type="dxa"/>
                    <w:left w:w="40" w:type="dxa"/>
                    <w:bottom w:w="40" w:type="dxa"/>
                    <w:right w:w="40" w:type="dxa"/>
                  </w:tcMar>
                  <w:vAlign w:val="center"/>
                </w:tcPr>
                <w:tbl>
                  <w:tblPr>
                    <w:tblStyle w:val="TableGrid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00"/>
                  </w:tblGrid>
                  <w:tr w:rsidR="00442474" w:rsidRPr="00442474" w14:paraId="26BA71A4" w14:textId="77777777" w:rsidTr="00904D91">
                    <w:trPr>
                      <w:jc w:val="center"/>
                    </w:trPr>
                    <w:tc>
                      <w:tcPr>
                        <w:tcW w:w="300" w:type="dxa"/>
                        <w:tcMar>
                          <w:top w:w="40" w:type="dxa"/>
                          <w:left w:w="40" w:type="dxa"/>
                          <w:bottom w:w="40" w:type="dxa"/>
                          <w:right w:w="40" w:type="dxa"/>
                        </w:tcMar>
                        <w:vAlign w:val="center"/>
                      </w:tcPr>
                      <w:p w14:paraId="488EBB76" w14:textId="77777777" w:rsidR="00442474" w:rsidRPr="00442474" w:rsidRDefault="00442474" w:rsidP="00442474">
                        <w:pPr>
                          <w:spacing w:before="0" w:after="0"/>
                          <w:rPr>
                            <w:rFonts w:ascii="Times New Roman" w:hAnsi="Times New Roman"/>
                            <w:sz w:val="16"/>
                            <w:szCs w:val="16"/>
                            <w:lang w:eastAsia="uk-UA"/>
                          </w:rPr>
                        </w:pPr>
                        <w:r w:rsidRPr="00442474">
                          <w:rPr>
                            <w:rFonts w:ascii="Wingdings" w:eastAsia="Wingdings" w:hAnsi="Wingdings" w:cs="Wingdings"/>
                            <w:sz w:val="16"/>
                            <w:szCs w:val="16"/>
                            <w:lang w:eastAsia="uk-UA"/>
                          </w:rPr>
                          <w:t>¡</w:t>
                        </w:r>
                      </w:p>
                    </w:tc>
                  </w:tr>
                </w:tbl>
                <w:p w14:paraId="59A656E6" w14:textId="77777777" w:rsidR="00442474" w:rsidRPr="00442474" w:rsidRDefault="00442474" w:rsidP="00442474">
                  <w:pPr>
                    <w:spacing w:before="0" w:after="0"/>
                    <w:rPr>
                      <w:rFonts w:ascii="Times New Roman" w:hAnsi="Times New Roman"/>
                      <w:sz w:val="16"/>
                      <w:szCs w:val="16"/>
                      <w:lang w:eastAsia="uk-UA"/>
                    </w:rPr>
                  </w:pPr>
                </w:p>
              </w:tc>
              <w:tc>
                <w:tcPr>
                  <w:tcW w:w="440" w:type="dxa"/>
                  <w:tcBorders>
                    <w:bottom w:val="single" w:sz="4" w:space="0" w:color="CCCCCC"/>
                  </w:tcBorders>
                  <w:tcMar>
                    <w:top w:w="40" w:type="dxa"/>
                    <w:left w:w="40" w:type="dxa"/>
                    <w:bottom w:w="40" w:type="dxa"/>
                    <w:right w:w="40" w:type="dxa"/>
                  </w:tcMar>
                  <w:vAlign w:val="center"/>
                </w:tcPr>
                <w:p w14:paraId="5D60A9D8"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sz w:val="16"/>
                      <w:szCs w:val="16"/>
                      <w:lang w:eastAsia="uk-UA"/>
                    </w:rPr>
                    <w:t>2</w:t>
                  </w:r>
                </w:p>
              </w:tc>
            </w:tr>
            <w:tr w:rsidR="00442474" w:rsidRPr="00442474" w14:paraId="004F4A85" w14:textId="77777777" w:rsidTr="00904D91">
              <w:tc>
                <w:tcPr>
                  <w:tcW w:w="1661" w:type="dxa"/>
                  <w:tcMar>
                    <w:top w:w="40" w:type="dxa"/>
                    <w:left w:w="40" w:type="dxa"/>
                    <w:bottom w:w="40" w:type="dxa"/>
                    <w:right w:w="40" w:type="dxa"/>
                  </w:tcMar>
                  <w:vAlign w:val="center"/>
                </w:tcPr>
                <w:p w14:paraId="74F5B793"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sz w:val="16"/>
                      <w:szCs w:val="16"/>
                      <w:lang w:eastAsia="uk-UA"/>
                    </w:rPr>
                    <w:t>The introduction of road pricing will result in poorer privacy</w:t>
                  </w:r>
                </w:p>
              </w:tc>
              <w:tc>
                <w:tcPr>
                  <w:tcW w:w="1201" w:type="dxa"/>
                  <w:tcMar>
                    <w:top w:w="40" w:type="dxa"/>
                    <w:left w:w="40" w:type="dxa"/>
                    <w:bottom w:w="40" w:type="dxa"/>
                    <w:right w:w="40" w:type="dxa"/>
                  </w:tcMar>
                  <w:vAlign w:val="center"/>
                </w:tcPr>
                <w:tbl>
                  <w:tblPr>
                    <w:tblStyle w:val="TableGrid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00"/>
                  </w:tblGrid>
                  <w:tr w:rsidR="00442474" w:rsidRPr="00442474" w14:paraId="70C3FC7C" w14:textId="77777777" w:rsidTr="00904D91">
                    <w:trPr>
                      <w:jc w:val="center"/>
                    </w:trPr>
                    <w:tc>
                      <w:tcPr>
                        <w:tcW w:w="300" w:type="dxa"/>
                        <w:tcMar>
                          <w:top w:w="40" w:type="dxa"/>
                          <w:left w:w="40" w:type="dxa"/>
                          <w:bottom w:w="40" w:type="dxa"/>
                          <w:right w:w="40" w:type="dxa"/>
                        </w:tcMar>
                        <w:vAlign w:val="center"/>
                      </w:tcPr>
                      <w:p w14:paraId="11908827" w14:textId="77777777" w:rsidR="00442474" w:rsidRPr="00442474" w:rsidRDefault="00442474" w:rsidP="00442474">
                        <w:pPr>
                          <w:spacing w:before="0" w:after="0"/>
                          <w:rPr>
                            <w:rFonts w:ascii="Times New Roman" w:hAnsi="Times New Roman"/>
                            <w:sz w:val="16"/>
                            <w:szCs w:val="16"/>
                            <w:lang w:eastAsia="uk-UA"/>
                          </w:rPr>
                        </w:pPr>
                        <w:r w:rsidRPr="00442474">
                          <w:rPr>
                            <w:rFonts w:ascii="Wingdings" w:eastAsia="Wingdings" w:hAnsi="Wingdings" w:cs="Wingdings"/>
                            <w:sz w:val="16"/>
                            <w:szCs w:val="16"/>
                            <w:lang w:eastAsia="uk-UA"/>
                          </w:rPr>
                          <w:t>¡</w:t>
                        </w:r>
                      </w:p>
                    </w:tc>
                  </w:tr>
                </w:tbl>
                <w:p w14:paraId="29BA035B" w14:textId="77777777" w:rsidR="00442474" w:rsidRPr="00442474" w:rsidRDefault="00442474" w:rsidP="00442474">
                  <w:pPr>
                    <w:spacing w:before="0" w:after="0"/>
                    <w:rPr>
                      <w:rFonts w:ascii="Times New Roman" w:hAnsi="Times New Roman"/>
                      <w:sz w:val="16"/>
                      <w:szCs w:val="16"/>
                      <w:lang w:eastAsia="uk-UA"/>
                    </w:rPr>
                  </w:pPr>
                </w:p>
              </w:tc>
              <w:tc>
                <w:tcPr>
                  <w:tcW w:w="1201" w:type="dxa"/>
                  <w:tcMar>
                    <w:top w:w="40" w:type="dxa"/>
                    <w:left w:w="40" w:type="dxa"/>
                    <w:bottom w:w="40" w:type="dxa"/>
                    <w:right w:w="40" w:type="dxa"/>
                  </w:tcMar>
                  <w:vAlign w:val="center"/>
                </w:tcPr>
                <w:tbl>
                  <w:tblPr>
                    <w:tblStyle w:val="TableGrid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00"/>
                  </w:tblGrid>
                  <w:tr w:rsidR="00442474" w:rsidRPr="00442474" w14:paraId="3285DDC0" w14:textId="77777777" w:rsidTr="00904D91">
                    <w:trPr>
                      <w:jc w:val="center"/>
                    </w:trPr>
                    <w:tc>
                      <w:tcPr>
                        <w:tcW w:w="300" w:type="dxa"/>
                        <w:tcMar>
                          <w:top w:w="40" w:type="dxa"/>
                          <w:left w:w="40" w:type="dxa"/>
                          <w:bottom w:w="40" w:type="dxa"/>
                          <w:right w:w="40" w:type="dxa"/>
                        </w:tcMar>
                        <w:vAlign w:val="center"/>
                      </w:tcPr>
                      <w:p w14:paraId="601F7985" w14:textId="77777777" w:rsidR="00442474" w:rsidRPr="00442474" w:rsidRDefault="00442474" w:rsidP="00442474">
                        <w:pPr>
                          <w:spacing w:before="0" w:after="0"/>
                          <w:rPr>
                            <w:rFonts w:ascii="Times New Roman" w:hAnsi="Times New Roman"/>
                            <w:sz w:val="16"/>
                            <w:szCs w:val="16"/>
                            <w:lang w:eastAsia="uk-UA"/>
                          </w:rPr>
                        </w:pPr>
                        <w:r w:rsidRPr="00442474">
                          <w:rPr>
                            <w:rFonts w:ascii="Wingdings" w:eastAsia="Wingdings" w:hAnsi="Wingdings" w:cs="Wingdings"/>
                            <w:sz w:val="16"/>
                            <w:szCs w:val="16"/>
                            <w:lang w:eastAsia="uk-UA"/>
                          </w:rPr>
                          <w:t>¡</w:t>
                        </w:r>
                      </w:p>
                    </w:tc>
                  </w:tr>
                </w:tbl>
                <w:p w14:paraId="5498E0F2" w14:textId="77777777" w:rsidR="00442474" w:rsidRPr="00442474" w:rsidRDefault="00442474" w:rsidP="00442474">
                  <w:pPr>
                    <w:spacing w:before="0" w:after="0"/>
                    <w:rPr>
                      <w:rFonts w:ascii="Times New Roman" w:hAnsi="Times New Roman"/>
                      <w:sz w:val="16"/>
                      <w:szCs w:val="16"/>
                      <w:lang w:eastAsia="uk-UA"/>
                    </w:rPr>
                  </w:pPr>
                </w:p>
              </w:tc>
              <w:tc>
                <w:tcPr>
                  <w:tcW w:w="1201" w:type="dxa"/>
                  <w:tcMar>
                    <w:top w:w="40" w:type="dxa"/>
                    <w:left w:w="40" w:type="dxa"/>
                    <w:bottom w:w="40" w:type="dxa"/>
                    <w:right w:w="40" w:type="dxa"/>
                  </w:tcMar>
                  <w:vAlign w:val="center"/>
                </w:tcPr>
                <w:tbl>
                  <w:tblPr>
                    <w:tblStyle w:val="TableGrid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00"/>
                  </w:tblGrid>
                  <w:tr w:rsidR="00442474" w:rsidRPr="00442474" w14:paraId="31357596" w14:textId="77777777" w:rsidTr="00904D91">
                    <w:trPr>
                      <w:jc w:val="center"/>
                    </w:trPr>
                    <w:tc>
                      <w:tcPr>
                        <w:tcW w:w="300" w:type="dxa"/>
                        <w:tcMar>
                          <w:top w:w="40" w:type="dxa"/>
                          <w:left w:w="40" w:type="dxa"/>
                          <w:bottom w:w="40" w:type="dxa"/>
                          <w:right w:w="40" w:type="dxa"/>
                        </w:tcMar>
                        <w:vAlign w:val="center"/>
                      </w:tcPr>
                      <w:p w14:paraId="07FA87B9" w14:textId="77777777" w:rsidR="00442474" w:rsidRPr="00442474" w:rsidRDefault="00442474" w:rsidP="00442474">
                        <w:pPr>
                          <w:spacing w:before="0" w:after="0"/>
                          <w:rPr>
                            <w:rFonts w:ascii="Times New Roman" w:hAnsi="Times New Roman"/>
                            <w:sz w:val="16"/>
                            <w:szCs w:val="16"/>
                            <w:lang w:eastAsia="uk-UA"/>
                          </w:rPr>
                        </w:pPr>
                        <w:r w:rsidRPr="00442474">
                          <w:rPr>
                            <w:rFonts w:ascii="Wingdings" w:eastAsia="Wingdings" w:hAnsi="Wingdings" w:cs="Wingdings"/>
                            <w:sz w:val="16"/>
                            <w:szCs w:val="16"/>
                            <w:lang w:eastAsia="uk-UA"/>
                          </w:rPr>
                          <w:t>¡</w:t>
                        </w:r>
                      </w:p>
                    </w:tc>
                  </w:tr>
                </w:tbl>
                <w:p w14:paraId="6AECC9DD" w14:textId="77777777" w:rsidR="00442474" w:rsidRPr="00442474" w:rsidRDefault="00442474" w:rsidP="00442474">
                  <w:pPr>
                    <w:spacing w:before="0" w:after="0"/>
                    <w:rPr>
                      <w:rFonts w:ascii="Times New Roman" w:hAnsi="Times New Roman"/>
                      <w:sz w:val="16"/>
                      <w:szCs w:val="16"/>
                      <w:lang w:eastAsia="uk-UA"/>
                    </w:rPr>
                  </w:pPr>
                </w:p>
              </w:tc>
              <w:tc>
                <w:tcPr>
                  <w:tcW w:w="1201" w:type="dxa"/>
                  <w:tcMar>
                    <w:top w:w="40" w:type="dxa"/>
                    <w:left w:w="40" w:type="dxa"/>
                    <w:bottom w:w="40" w:type="dxa"/>
                    <w:right w:w="40" w:type="dxa"/>
                  </w:tcMar>
                  <w:vAlign w:val="center"/>
                </w:tcPr>
                <w:tbl>
                  <w:tblPr>
                    <w:tblStyle w:val="TableGrid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00"/>
                  </w:tblGrid>
                  <w:tr w:rsidR="00442474" w:rsidRPr="00442474" w14:paraId="0E9D846B" w14:textId="77777777" w:rsidTr="00904D91">
                    <w:trPr>
                      <w:jc w:val="center"/>
                    </w:trPr>
                    <w:tc>
                      <w:tcPr>
                        <w:tcW w:w="300" w:type="dxa"/>
                        <w:tcMar>
                          <w:top w:w="40" w:type="dxa"/>
                          <w:left w:w="40" w:type="dxa"/>
                          <w:bottom w:w="40" w:type="dxa"/>
                          <w:right w:w="40" w:type="dxa"/>
                        </w:tcMar>
                        <w:vAlign w:val="center"/>
                      </w:tcPr>
                      <w:p w14:paraId="19092357" w14:textId="77777777" w:rsidR="00442474" w:rsidRPr="00442474" w:rsidRDefault="00442474" w:rsidP="00442474">
                        <w:pPr>
                          <w:spacing w:before="0" w:after="0"/>
                          <w:rPr>
                            <w:rFonts w:ascii="Times New Roman" w:hAnsi="Times New Roman"/>
                            <w:sz w:val="16"/>
                            <w:szCs w:val="16"/>
                            <w:lang w:eastAsia="uk-UA"/>
                          </w:rPr>
                        </w:pPr>
                        <w:r w:rsidRPr="00442474">
                          <w:rPr>
                            <w:rFonts w:ascii="Wingdings" w:eastAsia="Wingdings" w:hAnsi="Wingdings" w:cs="Wingdings"/>
                            <w:sz w:val="16"/>
                            <w:szCs w:val="16"/>
                            <w:lang w:eastAsia="uk-UA"/>
                          </w:rPr>
                          <w:t>¡</w:t>
                        </w:r>
                      </w:p>
                    </w:tc>
                  </w:tr>
                </w:tbl>
                <w:p w14:paraId="4BEDBF1B" w14:textId="77777777" w:rsidR="00442474" w:rsidRPr="00442474" w:rsidRDefault="00442474" w:rsidP="00442474">
                  <w:pPr>
                    <w:spacing w:before="0" w:after="0"/>
                    <w:rPr>
                      <w:rFonts w:ascii="Times New Roman" w:hAnsi="Times New Roman"/>
                      <w:sz w:val="16"/>
                      <w:szCs w:val="16"/>
                      <w:lang w:eastAsia="uk-UA"/>
                    </w:rPr>
                  </w:pPr>
                </w:p>
              </w:tc>
              <w:tc>
                <w:tcPr>
                  <w:tcW w:w="1201" w:type="dxa"/>
                  <w:tcMar>
                    <w:top w:w="40" w:type="dxa"/>
                    <w:left w:w="40" w:type="dxa"/>
                    <w:bottom w:w="40" w:type="dxa"/>
                    <w:right w:w="40" w:type="dxa"/>
                  </w:tcMar>
                  <w:vAlign w:val="center"/>
                </w:tcPr>
                <w:tbl>
                  <w:tblPr>
                    <w:tblStyle w:val="TableGrid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00"/>
                  </w:tblGrid>
                  <w:tr w:rsidR="00442474" w:rsidRPr="00442474" w14:paraId="1A3C3437" w14:textId="77777777" w:rsidTr="00904D91">
                    <w:trPr>
                      <w:jc w:val="center"/>
                    </w:trPr>
                    <w:tc>
                      <w:tcPr>
                        <w:tcW w:w="300" w:type="dxa"/>
                        <w:tcMar>
                          <w:top w:w="40" w:type="dxa"/>
                          <w:left w:w="40" w:type="dxa"/>
                          <w:bottom w:w="40" w:type="dxa"/>
                          <w:right w:w="40" w:type="dxa"/>
                        </w:tcMar>
                        <w:vAlign w:val="center"/>
                      </w:tcPr>
                      <w:p w14:paraId="7AC95E86" w14:textId="77777777" w:rsidR="00442474" w:rsidRPr="00442474" w:rsidRDefault="00442474" w:rsidP="00442474">
                        <w:pPr>
                          <w:spacing w:before="0" w:after="0"/>
                          <w:rPr>
                            <w:rFonts w:ascii="Times New Roman" w:hAnsi="Times New Roman"/>
                            <w:sz w:val="16"/>
                            <w:szCs w:val="16"/>
                            <w:lang w:eastAsia="uk-UA"/>
                          </w:rPr>
                        </w:pPr>
                        <w:r w:rsidRPr="00442474">
                          <w:rPr>
                            <w:rFonts w:ascii="Wingdings" w:eastAsia="Wingdings" w:hAnsi="Wingdings" w:cs="Wingdings"/>
                            <w:sz w:val="16"/>
                            <w:szCs w:val="16"/>
                            <w:lang w:eastAsia="uk-UA"/>
                          </w:rPr>
                          <w:t>¡</w:t>
                        </w:r>
                      </w:p>
                    </w:tc>
                  </w:tr>
                </w:tbl>
                <w:p w14:paraId="12ABED70" w14:textId="77777777" w:rsidR="00442474" w:rsidRPr="00442474" w:rsidRDefault="00442474" w:rsidP="00442474">
                  <w:pPr>
                    <w:spacing w:before="0" w:after="0"/>
                    <w:rPr>
                      <w:rFonts w:ascii="Times New Roman" w:hAnsi="Times New Roman"/>
                      <w:sz w:val="16"/>
                      <w:szCs w:val="16"/>
                      <w:lang w:eastAsia="uk-UA"/>
                    </w:rPr>
                  </w:pPr>
                </w:p>
              </w:tc>
              <w:tc>
                <w:tcPr>
                  <w:tcW w:w="1201" w:type="dxa"/>
                  <w:tcMar>
                    <w:top w:w="40" w:type="dxa"/>
                    <w:left w:w="40" w:type="dxa"/>
                    <w:bottom w:w="40" w:type="dxa"/>
                    <w:right w:w="40" w:type="dxa"/>
                  </w:tcMar>
                  <w:vAlign w:val="center"/>
                </w:tcPr>
                <w:tbl>
                  <w:tblPr>
                    <w:tblStyle w:val="TableGrid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00"/>
                  </w:tblGrid>
                  <w:tr w:rsidR="00442474" w:rsidRPr="00442474" w14:paraId="3EA5E3C0" w14:textId="77777777" w:rsidTr="00904D91">
                    <w:trPr>
                      <w:jc w:val="center"/>
                    </w:trPr>
                    <w:tc>
                      <w:tcPr>
                        <w:tcW w:w="300" w:type="dxa"/>
                        <w:tcMar>
                          <w:top w:w="40" w:type="dxa"/>
                          <w:left w:w="40" w:type="dxa"/>
                          <w:bottom w:w="40" w:type="dxa"/>
                          <w:right w:w="40" w:type="dxa"/>
                        </w:tcMar>
                        <w:vAlign w:val="center"/>
                      </w:tcPr>
                      <w:p w14:paraId="68C091CA" w14:textId="77777777" w:rsidR="00442474" w:rsidRPr="00442474" w:rsidRDefault="00442474" w:rsidP="00442474">
                        <w:pPr>
                          <w:spacing w:before="0" w:after="0"/>
                          <w:rPr>
                            <w:rFonts w:ascii="Times New Roman" w:hAnsi="Times New Roman"/>
                            <w:sz w:val="16"/>
                            <w:szCs w:val="16"/>
                            <w:lang w:eastAsia="uk-UA"/>
                          </w:rPr>
                        </w:pPr>
                        <w:r w:rsidRPr="00442474">
                          <w:rPr>
                            <w:rFonts w:ascii="Wingdings" w:eastAsia="Wingdings" w:hAnsi="Wingdings" w:cs="Wingdings"/>
                            <w:sz w:val="16"/>
                            <w:szCs w:val="16"/>
                            <w:lang w:eastAsia="uk-UA"/>
                          </w:rPr>
                          <w:t>¡</w:t>
                        </w:r>
                      </w:p>
                    </w:tc>
                  </w:tr>
                </w:tbl>
                <w:p w14:paraId="7D1F0FC4" w14:textId="77777777" w:rsidR="00442474" w:rsidRPr="00442474" w:rsidRDefault="00442474" w:rsidP="00442474">
                  <w:pPr>
                    <w:spacing w:before="0" w:after="0"/>
                    <w:rPr>
                      <w:rFonts w:ascii="Times New Roman" w:hAnsi="Times New Roman"/>
                      <w:sz w:val="16"/>
                      <w:szCs w:val="16"/>
                      <w:lang w:eastAsia="uk-UA"/>
                    </w:rPr>
                  </w:pPr>
                </w:p>
              </w:tc>
              <w:tc>
                <w:tcPr>
                  <w:tcW w:w="1201" w:type="dxa"/>
                  <w:tcMar>
                    <w:top w:w="40" w:type="dxa"/>
                    <w:left w:w="40" w:type="dxa"/>
                    <w:bottom w:w="40" w:type="dxa"/>
                    <w:right w:w="40" w:type="dxa"/>
                  </w:tcMar>
                  <w:vAlign w:val="center"/>
                </w:tcPr>
                <w:tbl>
                  <w:tblPr>
                    <w:tblStyle w:val="TableGrid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00"/>
                  </w:tblGrid>
                  <w:tr w:rsidR="00442474" w:rsidRPr="00442474" w14:paraId="218C2076" w14:textId="77777777" w:rsidTr="00904D91">
                    <w:trPr>
                      <w:jc w:val="center"/>
                    </w:trPr>
                    <w:tc>
                      <w:tcPr>
                        <w:tcW w:w="300" w:type="dxa"/>
                        <w:tcMar>
                          <w:top w:w="40" w:type="dxa"/>
                          <w:left w:w="40" w:type="dxa"/>
                          <w:bottom w:w="40" w:type="dxa"/>
                          <w:right w:w="40" w:type="dxa"/>
                        </w:tcMar>
                        <w:vAlign w:val="center"/>
                      </w:tcPr>
                      <w:p w14:paraId="2BACDC4C" w14:textId="77777777" w:rsidR="00442474" w:rsidRPr="00442474" w:rsidRDefault="00442474" w:rsidP="00442474">
                        <w:pPr>
                          <w:spacing w:before="0" w:after="0"/>
                          <w:rPr>
                            <w:rFonts w:ascii="Times New Roman" w:hAnsi="Times New Roman"/>
                            <w:sz w:val="16"/>
                            <w:szCs w:val="16"/>
                            <w:lang w:eastAsia="uk-UA"/>
                          </w:rPr>
                        </w:pPr>
                        <w:r w:rsidRPr="00442474">
                          <w:rPr>
                            <w:rFonts w:ascii="Wingdings" w:eastAsia="Wingdings" w:hAnsi="Wingdings" w:cs="Wingdings"/>
                            <w:sz w:val="16"/>
                            <w:szCs w:val="16"/>
                            <w:lang w:eastAsia="uk-UA"/>
                          </w:rPr>
                          <w:t>¡</w:t>
                        </w:r>
                      </w:p>
                    </w:tc>
                  </w:tr>
                </w:tbl>
                <w:p w14:paraId="17C601F9" w14:textId="77777777" w:rsidR="00442474" w:rsidRPr="00442474" w:rsidRDefault="00442474" w:rsidP="00442474">
                  <w:pPr>
                    <w:spacing w:before="0" w:after="0"/>
                    <w:rPr>
                      <w:rFonts w:ascii="Times New Roman" w:hAnsi="Times New Roman"/>
                      <w:sz w:val="16"/>
                      <w:szCs w:val="16"/>
                      <w:lang w:eastAsia="uk-UA"/>
                    </w:rPr>
                  </w:pPr>
                </w:p>
              </w:tc>
              <w:tc>
                <w:tcPr>
                  <w:tcW w:w="440" w:type="dxa"/>
                  <w:tcMar>
                    <w:top w:w="40" w:type="dxa"/>
                    <w:left w:w="40" w:type="dxa"/>
                    <w:bottom w:w="40" w:type="dxa"/>
                    <w:right w:w="40" w:type="dxa"/>
                  </w:tcMar>
                  <w:vAlign w:val="center"/>
                </w:tcPr>
                <w:p w14:paraId="22465C4A"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sz w:val="16"/>
                      <w:szCs w:val="16"/>
                      <w:lang w:eastAsia="uk-UA"/>
                    </w:rPr>
                    <w:t>3</w:t>
                  </w:r>
                </w:p>
              </w:tc>
            </w:tr>
          </w:tbl>
          <w:p w14:paraId="7CEA764D" w14:textId="77777777" w:rsidR="00442474" w:rsidRPr="00442474" w:rsidRDefault="00442474" w:rsidP="00442474">
            <w:pPr>
              <w:spacing w:before="0" w:after="0"/>
              <w:rPr>
                <w:rFonts w:ascii="Times New Roman" w:hAnsi="Times New Roman"/>
                <w:sz w:val="16"/>
                <w:szCs w:val="16"/>
                <w:lang w:eastAsia="uk-UA"/>
              </w:rPr>
            </w:pPr>
          </w:p>
        </w:tc>
      </w:tr>
    </w:tbl>
    <w:p w14:paraId="4F358054" w14:textId="77777777" w:rsidR="00442474" w:rsidRPr="00442474" w:rsidRDefault="00442474" w:rsidP="00442474">
      <w:pPr>
        <w:spacing w:before="0" w:after="0"/>
        <w:rPr>
          <w:rFonts w:ascii="Times New Roman" w:eastAsia="Times New Roman" w:hAnsi="Times New Roman" w:cs="Times New Roman"/>
          <w:sz w:val="16"/>
          <w:szCs w:val="16"/>
          <w:lang w:eastAsia="uk-UA"/>
        </w:rPr>
      </w:pPr>
    </w:p>
    <w:tbl>
      <w:tblPr>
        <w:tblStyle w:val="TableGrid1"/>
        <w:tblW w:w="0" w:type="auto"/>
        <w:tblBorders>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10506"/>
      </w:tblGrid>
      <w:tr w:rsidR="00442474" w:rsidRPr="00442474" w14:paraId="66053A02" w14:textId="77777777" w:rsidTr="00904D91">
        <w:trPr>
          <w:tblHeader/>
        </w:trPr>
        <w:tc>
          <w:tcPr>
            <w:tcW w:w="10506" w:type="dxa"/>
            <w:tcMar>
              <w:top w:w="0" w:type="dxa"/>
              <w:left w:w="0" w:type="dxa"/>
              <w:bottom w:w="0" w:type="dxa"/>
              <w:right w:w="0" w:type="dxa"/>
            </w:tcMar>
          </w:tcPr>
          <w:tbl>
            <w:tblPr>
              <w:tblStyle w:val="TableGrid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75"/>
              <w:gridCol w:w="8921"/>
            </w:tblGrid>
            <w:tr w:rsidR="00442474" w:rsidRPr="00442474" w14:paraId="6B9027B5" w14:textId="77777777" w:rsidTr="00904D91">
              <w:tc>
                <w:tcPr>
                  <w:tcW w:w="1576" w:type="dxa"/>
                  <w:tcBorders>
                    <w:bottom w:val="single" w:sz="4" w:space="0" w:color="auto"/>
                    <w:right w:val="single" w:sz="4" w:space="0" w:color="auto"/>
                  </w:tcBorders>
                  <w:shd w:val="clear" w:color="auto" w:fill="62EFD3"/>
                  <w:tcMar>
                    <w:top w:w="60" w:type="dxa"/>
                    <w:left w:w="60" w:type="dxa"/>
                    <w:bottom w:w="60" w:type="dxa"/>
                    <w:right w:w="60" w:type="dxa"/>
                  </w:tcMar>
                </w:tcPr>
                <w:p w14:paraId="5288E93C"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b/>
                      <w:sz w:val="16"/>
                      <w:szCs w:val="16"/>
                      <w:lang w:eastAsia="uk-UA"/>
                    </w:rPr>
                    <w:t>Born</w:t>
                  </w:r>
                </w:p>
              </w:tc>
              <w:tc>
                <w:tcPr>
                  <w:tcW w:w="8930" w:type="dxa"/>
                  <w:tcBorders>
                    <w:bottom w:val="single" w:sz="4" w:space="0" w:color="auto"/>
                  </w:tcBorders>
                  <w:shd w:val="clear" w:color="auto" w:fill="62EFD3"/>
                  <w:tcMar>
                    <w:top w:w="0" w:type="dxa"/>
                    <w:left w:w="60" w:type="dxa"/>
                    <w:bottom w:w="0" w:type="dxa"/>
                    <w:right w:w="0" w:type="dxa"/>
                  </w:tcMar>
                </w:tcPr>
                <w:p w14:paraId="69689104" w14:textId="77777777" w:rsidR="00442474" w:rsidRPr="00442474" w:rsidRDefault="00442474" w:rsidP="00442474">
                  <w:pPr>
                    <w:keepNext/>
                    <w:spacing w:before="0" w:after="0"/>
                    <w:outlineLvl w:val="0"/>
                    <w:rPr>
                      <w:rFonts w:ascii="Arial" w:hAnsi="Arial" w:cs="Arial"/>
                      <w:b/>
                      <w:bCs/>
                      <w:kern w:val="32"/>
                      <w:sz w:val="16"/>
                      <w:szCs w:val="16"/>
                      <w:lang w:eastAsia="uk-UA"/>
                    </w:rPr>
                  </w:pPr>
                  <w:r w:rsidRPr="00442474">
                    <w:rPr>
                      <w:rFonts w:ascii="Arial" w:eastAsia="Arial" w:hAnsi="Arial" w:cs="Arial"/>
                      <w:b/>
                      <w:bCs/>
                      <w:kern w:val="32"/>
                      <w:sz w:val="16"/>
                      <w:szCs w:val="16"/>
                      <w:lang w:eastAsia="uk-UA"/>
                    </w:rPr>
                    <w:t>What year were you born?</w:t>
                  </w:r>
                </w:p>
              </w:tc>
            </w:tr>
          </w:tbl>
          <w:p w14:paraId="1450421E" w14:textId="77777777" w:rsidR="00442474" w:rsidRPr="00442474" w:rsidRDefault="00442474" w:rsidP="00442474">
            <w:pPr>
              <w:spacing w:before="0" w:after="0"/>
              <w:rPr>
                <w:rFonts w:ascii="Times New Roman" w:hAnsi="Times New Roman"/>
                <w:sz w:val="16"/>
                <w:szCs w:val="16"/>
                <w:lang w:eastAsia="uk-UA"/>
              </w:rPr>
            </w:pPr>
          </w:p>
        </w:tc>
      </w:tr>
      <w:tr w:rsidR="00442474" w:rsidRPr="00442474" w14:paraId="03618F4F" w14:textId="77777777" w:rsidTr="00904D91">
        <w:tc>
          <w:tcPr>
            <w:tcW w:w="10506" w:type="dxa"/>
            <w:tcMar>
              <w:top w:w="0" w:type="dxa"/>
              <w:left w:w="0" w:type="dxa"/>
              <w:bottom w:w="0" w:type="dxa"/>
              <w:right w:w="0" w:type="dxa"/>
            </w:tcMar>
          </w:tcPr>
          <w:tbl>
            <w:tblPr>
              <w:tblStyle w:val="TableGrid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258"/>
              <w:gridCol w:w="2798"/>
              <w:gridCol w:w="440"/>
            </w:tblGrid>
            <w:tr w:rsidR="00442474" w:rsidRPr="00442474" w14:paraId="23568C5A" w14:textId="77777777" w:rsidTr="00904D91">
              <w:tc>
                <w:tcPr>
                  <w:tcW w:w="10506" w:type="dxa"/>
                  <w:gridSpan w:val="3"/>
                </w:tcPr>
                <w:p w14:paraId="718F5902" w14:textId="77777777" w:rsidR="00442474" w:rsidRPr="00442474" w:rsidRDefault="00442474" w:rsidP="00442474">
                  <w:pPr>
                    <w:spacing w:before="0" w:after="0"/>
                    <w:rPr>
                      <w:rFonts w:ascii="Times New Roman" w:hAnsi="Times New Roman"/>
                      <w:sz w:val="16"/>
                      <w:szCs w:val="16"/>
                      <w:lang w:eastAsia="uk-UA"/>
                    </w:rPr>
                  </w:pPr>
                  <w:r w:rsidRPr="00442474">
                    <w:rPr>
                      <w:rFonts w:ascii="Wingdings" w:eastAsia="Wingdings" w:hAnsi="Wingdings" w:cs="Wingdings"/>
                      <w:sz w:val="16"/>
                      <w:szCs w:val="16"/>
                      <w:lang w:eastAsia="uk-UA"/>
                    </w:rPr>
                    <w:t>w</w:t>
                  </w:r>
                  <w:r w:rsidRPr="00442474">
                    <w:rPr>
                      <w:rFonts w:ascii="Arial" w:eastAsia="Arial" w:hAnsi="Arial" w:cs="Arial"/>
                      <w:b/>
                      <w:sz w:val="16"/>
                      <w:szCs w:val="16"/>
                      <w:lang w:eastAsia="uk-UA"/>
                    </w:rPr>
                    <w:t xml:space="preserve"> Answer control: </w:t>
                  </w:r>
                  <w:r w:rsidRPr="00442474">
                    <w:rPr>
                      <w:rFonts w:ascii="Arial" w:eastAsia="Arial" w:hAnsi="Arial" w:cs="Arial"/>
                      <w:sz w:val="16"/>
                      <w:szCs w:val="16"/>
                      <w:lang w:eastAsia="uk-UA"/>
                    </w:rPr>
                    <w:t>(1900:2020)</w:t>
                  </w:r>
                </w:p>
              </w:tc>
            </w:tr>
            <w:tr w:rsidR="00442474" w:rsidRPr="00442474" w14:paraId="4EC7D5AC" w14:textId="77777777" w:rsidTr="00904D91">
              <w:tc>
                <w:tcPr>
                  <w:tcW w:w="7266" w:type="dxa"/>
                  <w:tcMar>
                    <w:top w:w="40" w:type="dxa"/>
                    <w:left w:w="40" w:type="dxa"/>
                    <w:bottom w:w="40" w:type="dxa"/>
                    <w:right w:w="40" w:type="dxa"/>
                  </w:tcMar>
                  <w:vAlign w:val="center"/>
                </w:tcPr>
                <w:p w14:paraId="4A531E74"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sz w:val="16"/>
                      <w:szCs w:val="16"/>
                      <w:lang w:eastAsia="uk-UA"/>
                    </w:rPr>
                    <w:t>Year:</w:t>
                  </w:r>
                </w:p>
              </w:tc>
              <w:tc>
                <w:tcPr>
                  <w:tcW w:w="2800" w:type="dxa"/>
                  <w:tcMar>
                    <w:top w:w="40" w:type="dxa"/>
                    <w:left w:w="40" w:type="dxa"/>
                    <w:bottom w:w="40" w:type="dxa"/>
                    <w:right w:w="40" w:type="dxa"/>
                  </w:tcMar>
                  <w:vAlign w:val="center"/>
                </w:tcPr>
                <w:tbl>
                  <w:tblPr>
                    <w:tblStyle w:val="TableGrid1"/>
                    <w:tblW w:w="0" w:type="auto"/>
                    <w:jc w:val="right"/>
                    <w:tblLayout w:type="fixed"/>
                    <w:tblLook w:val="04A0" w:firstRow="1" w:lastRow="0" w:firstColumn="1" w:lastColumn="0" w:noHBand="0" w:noVBand="1"/>
                  </w:tblPr>
                  <w:tblGrid>
                    <w:gridCol w:w="222"/>
                    <w:gridCol w:w="222"/>
                    <w:gridCol w:w="222"/>
                    <w:gridCol w:w="222"/>
                  </w:tblGrid>
                  <w:tr w:rsidR="00442474" w:rsidRPr="00442474" w14:paraId="0AD4B8CE" w14:textId="77777777" w:rsidTr="00904D91">
                    <w:trPr>
                      <w:jc w:val="right"/>
                    </w:trPr>
                    <w:tc>
                      <w:tcPr>
                        <w:tcW w:w="200" w:type="dxa"/>
                        <w:tcBorders>
                          <w:top w:val="single" w:sz="4" w:space="0" w:color="auto"/>
                          <w:left w:val="single" w:sz="4" w:space="0" w:color="auto"/>
                          <w:bottom w:val="single" w:sz="4" w:space="0" w:color="auto"/>
                          <w:right w:val="single" w:sz="4" w:space="0" w:color="auto"/>
                        </w:tcBorders>
                      </w:tcPr>
                      <w:p w14:paraId="71C42619" w14:textId="77777777" w:rsidR="00442474" w:rsidRPr="00442474" w:rsidRDefault="00442474" w:rsidP="00442474">
                        <w:pPr>
                          <w:spacing w:before="0" w:after="0"/>
                          <w:rPr>
                            <w:rFonts w:ascii="Times New Roman" w:hAnsi="Times New Roman"/>
                            <w:sz w:val="16"/>
                            <w:szCs w:val="16"/>
                            <w:lang w:eastAsia="uk-UA"/>
                          </w:rPr>
                        </w:pPr>
                      </w:p>
                    </w:tc>
                    <w:tc>
                      <w:tcPr>
                        <w:tcW w:w="200" w:type="dxa"/>
                        <w:tcBorders>
                          <w:top w:val="single" w:sz="4" w:space="0" w:color="auto"/>
                          <w:left w:val="single" w:sz="4" w:space="0" w:color="auto"/>
                          <w:bottom w:val="single" w:sz="4" w:space="0" w:color="auto"/>
                          <w:right w:val="single" w:sz="4" w:space="0" w:color="auto"/>
                        </w:tcBorders>
                      </w:tcPr>
                      <w:p w14:paraId="0CF684BF" w14:textId="77777777" w:rsidR="00442474" w:rsidRPr="00442474" w:rsidRDefault="00442474" w:rsidP="00442474">
                        <w:pPr>
                          <w:spacing w:before="0" w:after="0"/>
                          <w:rPr>
                            <w:rFonts w:ascii="Times New Roman" w:hAnsi="Times New Roman"/>
                            <w:sz w:val="16"/>
                            <w:szCs w:val="16"/>
                            <w:lang w:eastAsia="uk-UA"/>
                          </w:rPr>
                        </w:pPr>
                      </w:p>
                    </w:tc>
                    <w:tc>
                      <w:tcPr>
                        <w:tcW w:w="200" w:type="dxa"/>
                        <w:tcBorders>
                          <w:top w:val="single" w:sz="4" w:space="0" w:color="auto"/>
                          <w:left w:val="single" w:sz="4" w:space="0" w:color="auto"/>
                          <w:bottom w:val="single" w:sz="4" w:space="0" w:color="auto"/>
                          <w:right w:val="single" w:sz="4" w:space="0" w:color="auto"/>
                        </w:tcBorders>
                      </w:tcPr>
                      <w:p w14:paraId="684F4A02" w14:textId="77777777" w:rsidR="00442474" w:rsidRPr="00442474" w:rsidRDefault="00442474" w:rsidP="00442474">
                        <w:pPr>
                          <w:spacing w:before="0" w:after="0"/>
                          <w:rPr>
                            <w:rFonts w:ascii="Times New Roman" w:hAnsi="Times New Roman"/>
                            <w:sz w:val="16"/>
                            <w:szCs w:val="16"/>
                            <w:lang w:eastAsia="uk-UA"/>
                          </w:rPr>
                        </w:pPr>
                      </w:p>
                    </w:tc>
                    <w:tc>
                      <w:tcPr>
                        <w:tcW w:w="200" w:type="dxa"/>
                        <w:tcBorders>
                          <w:top w:val="single" w:sz="4" w:space="0" w:color="auto"/>
                          <w:left w:val="single" w:sz="4" w:space="0" w:color="auto"/>
                          <w:bottom w:val="single" w:sz="4" w:space="0" w:color="auto"/>
                          <w:right w:val="single" w:sz="4" w:space="0" w:color="auto"/>
                        </w:tcBorders>
                      </w:tcPr>
                      <w:p w14:paraId="44D71886" w14:textId="77777777" w:rsidR="00442474" w:rsidRPr="00442474" w:rsidRDefault="00442474" w:rsidP="00442474">
                        <w:pPr>
                          <w:spacing w:before="0" w:after="0"/>
                          <w:rPr>
                            <w:rFonts w:ascii="Times New Roman" w:hAnsi="Times New Roman"/>
                            <w:sz w:val="16"/>
                            <w:szCs w:val="16"/>
                            <w:lang w:eastAsia="uk-UA"/>
                          </w:rPr>
                        </w:pPr>
                      </w:p>
                    </w:tc>
                  </w:tr>
                </w:tbl>
                <w:p w14:paraId="1DC26E6F" w14:textId="77777777" w:rsidR="00442474" w:rsidRPr="00442474" w:rsidRDefault="00442474" w:rsidP="00442474">
                  <w:pPr>
                    <w:spacing w:before="0" w:after="0"/>
                    <w:rPr>
                      <w:rFonts w:ascii="Times New Roman" w:hAnsi="Times New Roman"/>
                      <w:sz w:val="16"/>
                      <w:szCs w:val="16"/>
                      <w:lang w:eastAsia="uk-UA"/>
                    </w:rPr>
                  </w:pPr>
                </w:p>
              </w:tc>
              <w:tc>
                <w:tcPr>
                  <w:tcW w:w="440" w:type="dxa"/>
                  <w:tcMar>
                    <w:top w:w="40" w:type="dxa"/>
                    <w:left w:w="40" w:type="dxa"/>
                    <w:bottom w:w="40" w:type="dxa"/>
                    <w:right w:w="40" w:type="dxa"/>
                  </w:tcMar>
                  <w:vAlign w:val="center"/>
                </w:tcPr>
                <w:p w14:paraId="4713699F"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sz w:val="16"/>
                      <w:szCs w:val="16"/>
                      <w:lang w:eastAsia="uk-UA"/>
                    </w:rPr>
                    <w:t>1</w:t>
                  </w:r>
                </w:p>
              </w:tc>
            </w:tr>
          </w:tbl>
          <w:p w14:paraId="635D0A50" w14:textId="77777777" w:rsidR="00442474" w:rsidRPr="00442474" w:rsidRDefault="00442474" w:rsidP="00442474">
            <w:pPr>
              <w:spacing w:before="0" w:after="0"/>
              <w:rPr>
                <w:rFonts w:ascii="Times New Roman" w:hAnsi="Times New Roman"/>
                <w:sz w:val="16"/>
                <w:szCs w:val="16"/>
                <w:lang w:eastAsia="uk-UA"/>
              </w:rPr>
            </w:pPr>
          </w:p>
        </w:tc>
      </w:tr>
    </w:tbl>
    <w:p w14:paraId="50C380EC" w14:textId="77777777" w:rsidR="00442474" w:rsidRPr="00442474" w:rsidRDefault="00442474" w:rsidP="00442474">
      <w:pPr>
        <w:spacing w:before="0" w:after="0"/>
        <w:rPr>
          <w:rFonts w:ascii="Times New Roman" w:eastAsia="Times New Roman" w:hAnsi="Times New Roman" w:cs="Times New Roman"/>
          <w:sz w:val="16"/>
          <w:szCs w:val="16"/>
          <w:lang w:eastAsia="uk-UA"/>
        </w:rPr>
      </w:pPr>
    </w:p>
    <w:tbl>
      <w:tblPr>
        <w:tblStyle w:val="TableGrid1"/>
        <w:tblW w:w="0" w:type="auto"/>
        <w:tblBorders>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10506"/>
      </w:tblGrid>
      <w:tr w:rsidR="00442474" w:rsidRPr="00442474" w14:paraId="46195EE1" w14:textId="77777777" w:rsidTr="00904D91">
        <w:trPr>
          <w:tblHeader/>
        </w:trPr>
        <w:tc>
          <w:tcPr>
            <w:tcW w:w="10506" w:type="dxa"/>
            <w:tcMar>
              <w:top w:w="0" w:type="dxa"/>
              <w:left w:w="0" w:type="dxa"/>
              <w:bottom w:w="0" w:type="dxa"/>
              <w:right w:w="0" w:type="dxa"/>
            </w:tcMar>
          </w:tcPr>
          <w:tbl>
            <w:tblPr>
              <w:tblStyle w:val="TableGrid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75"/>
              <w:gridCol w:w="8921"/>
            </w:tblGrid>
            <w:tr w:rsidR="00442474" w:rsidRPr="00442474" w14:paraId="10C87FB2" w14:textId="77777777" w:rsidTr="00904D91">
              <w:tc>
                <w:tcPr>
                  <w:tcW w:w="1576" w:type="dxa"/>
                  <w:tcBorders>
                    <w:bottom w:val="single" w:sz="4" w:space="0" w:color="auto"/>
                    <w:right w:val="single" w:sz="4" w:space="0" w:color="auto"/>
                  </w:tcBorders>
                  <w:shd w:val="clear" w:color="auto" w:fill="62EFD3"/>
                  <w:tcMar>
                    <w:top w:w="60" w:type="dxa"/>
                    <w:left w:w="60" w:type="dxa"/>
                    <w:bottom w:w="60" w:type="dxa"/>
                    <w:right w:w="60" w:type="dxa"/>
                  </w:tcMar>
                </w:tcPr>
                <w:p w14:paraId="7735B28D"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b/>
                      <w:sz w:val="16"/>
                      <w:szCs w:val="16"/>
                      <w:lang w:eastAsia="uk-UA"/>
                    </w:rPr>
                    <w:t>Gender</w:t>
                  </w:r>
                </w:p>
              </w:tc>
              <w:tc>
                <w:tcPr>
                  <w:tcW w:w="8930" w:type="dxa"/>
                  <w:tcBorders>
                    <w:bottom w:val="single" w:sz="4" w:space="0" w:color="auto"/>
                  </w:tcBorders>
                  <w:shd w:val="clear" w:color="auto" w:fill="62EFD3"/>
                  <w:tcMar>
                    <w:top w:w="0" w:type="dxa"/>
                    <w:left w:w="60" w:type="dxa"/>
                    <w:bottom w:w="0" w:type="dxa"/>
                    <w:right w:w="0" w:type="dxa"/>
                  </w:tcMar>
                </w:tcPr>
                <w:p w14:paraId="620FBCBD" w14:textId="77777777" w:rsidR="00442474" w:rsidRPr="00442474" w:rsidRDefault="00442474" w:rsidP="00442474">
                  <w:pPr>
                    <w:keepNext/>
                    <w:spacing w:before="0" w:after="0"/>
                    <w:outlineLvl w:val="0"/>
                    <w:rPr>
                      <w:rFonts w:ascii="Arial" w:hAnsi="Arial" w:cs="Arial"/>
                      <w:b/>
                      <w:bCs/>
                      <w:kern w:val="32"/>
                      <w:sz w:val="16"/>
                      <w:szCs w:val="16"/>
                      <w:lang w:eastAsia="uk-UA"/>
                    </w:rPr>
                  </w:pPr>
                  <w:r w:rsidRPr="00442474">
                    <w:rPr>
                      <w:rFonts w:ascii="Arial" w:eastAsia="Arial" w:hAnsi="Arial" w:cs="Arial"/>
                      <w:b/>
                      <w:bCs/>
                      <w:kern w:val="32"/>
                      <w:sz w:val="16"/>
                      <w:szCs w:val="16"/>
                      <w:lang w:eastAsia="uk-UA"/>
                    </w:rPr>
                    <w:t>What do you identify as?</w:t>
                  </w:r>
                </w:p>
              </w:tc>
            </w:tr>
          </w:tbl>
          <w:p w14:paraId="76D78BC1" w14:textId="77777777" w:rsidR="00442474" w:rsidRPr="00442474" w:rsidRDefault="00442474" w:rsidP="00442474">
            <w:pPr>
              <w:spacing w:before="0" w:after="0"/>
              <w:rPr>
                <w:rFonts w:ascii="Times New Roman" w:hAnsi="Times New Roman"/>
                <w:sz w:val="16"/>
                <w:szCs w:val="16"/>
                <w:lang w:eastAsia="uk-UA"/>
              </w:rPr>
            </w:pPr>
          </w:p>
        </w:tc>
      </w:tr>
      <w:tr w:rsidR="00442474" w:rsidRPr="00442474" w14:paraId="07968BC0" w14:textId="77777777" w:rsidTr="00904D91">
        <w:tc>
          <w:tcPr>
            <w:tcW w:w="10506" w:type="dxa"/>
            <w:tcMar>
              <w:top w:w="0" w:type="dxa"/>
              <w:left w:w="0" w:type="dxa"/>
              <w:bottom w:w="0" w:type="dxa"/>
              <w:right w:w="0" w:type="dxa"/>
            </w:tcMar>
          </w:tcPr>
          <w:tbl>
            <w:tblPr>
              <w:tblStyle w:val="TableGrid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9456"/>
              <w:gridCol w:w="600"/>
              <w:gridCol w:w="440"/>
            </w:tblGrid>
            <w:tr w:rsidR="00442474" w:rsidRPr="00442474" w14:paraId="7186FC7F" w14:textId="77777777" w:rsidTr="00904D91">
              <w:tc>
                <w:tcPr>
                  <w:tcW w:w="9466" w:type="dxa"/>
                  <w:tcBorders>
                    <w:bottom w:val="single" w:sz="4" w:space="0" w:color="CCCCCC"/>
                  </w:tcBorders>
                  <w:tcMar>
                    <w:top w:w="40" w:type="dxa"/>
                    <w:left w:w="40" w:type="dxa"/>
                    <w:bottom w:w="40" w:type="dxa"/>
                    <w:right w:w="40" w:type="dxa"/>
                  </w:tcMar>
                  <w:vAlign w:val="center"/>
                </w:tcPr>
                <w:p w14:paraId="5659A9A4"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sz w:val="16"/>
                      <w:szCs w:val="16"/>
                      <w:lang w:eastAsia="uk-UA"/>
                    </w:rPr>
                    <w:t>Man</w:t>
                  </w:r>
                </w:p>
              </w:tc>
              <w:tc>
                <w:tcPr>
                  <w:tcW w:w="600" w:type="dxa"/>
                  <w:tcBorders>
                    <w:bottom w:val="single" w:sz="4" w:space="0" w:color="CCCCCC"/>
                  </w:tcBorders>
                  <w:tcMar>
                    <w:top w:w="40" w:type="dxa"/>
                    <w:left w:w="40" w:type="dxa"/>
                    <w:bottom w:w="40" w:type="dxa"/>
                    <w:right w:w="40" w:type="dxa"/>
                  </w:tcMar>
                  <w:vAlign w:val="center"/>
                </w:tcPr>
                <w:tbl>
                  <w:tblPr>
                    <w:tblStyle w:val="TableGrid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00"/>
                  </w:tblGrid>
                  <w:tr w:rsidR="00442474" w:rsidRPr="00442474" w14:paraId="1B11046B" w14:textId="77777777" w:rsidTr="00904D91">
                    <w:trPr>
                      <w:jc w:val="center"/>
                    </w:trPr>
                    <w:tc>
                      <w:tcPr>
                        <w:tcW w:w="300" w:type="dxa"/>
                        <w:tcMar>
                          <w:top w:w="40" w:type="dxa"/>
                          <w:left w:w="40" w:type="dxa"/>
                          <w:bottom w:w="40" w:type="dxa"/>
                          <w:right w:w="40" w:type="dxa"/>
                        </w:tcMar>
                        <w:vAlign w:val="center"/>
                      </w:tcPr>
                      <w:p w14:paraId="48CDD27E" w14:textId="77777777" w:rsidR="00442474" w:rsidRPr="00442474" w:rsidRDefault="00442474" w:rsidP="00442474">
                        <w:pPr>
                          <w:spacing w:before="0" w:after="0"/>
                          <w:rPr>
                            <w:rFonts w:ascii="Times New Roman" w:hAnsi="Times New Roman"/>
                            <w:sz w:val="16"/>
                            <w:szCs w:val="16"/>
                            <w:lang w:eastAsia="uk-UA"/>
                          </w:rPr>
                        </w:pPr>
                        <w:r w:rsidRPr="00442474">
                          <w:rPr>
                            <w:rFonts w:ascii="Wingdings" w:eastAsia="Wingdings" w:hAnsi="Wingdings" w:cs="Wingdings"/>
                            <w:sz w:val="16"/>
                            <w:szCs w:val="16"/>
                            <w:lang w:eastAsia="uk-UA"/>
                          </w:rPr>
                          <w:t>¡</w:t>
                        </w:r>
                      </w:p>
                    </w:tc>
                  </w:tr>
                </w:tbl>
                <w:p w14:paraId="76E32BC6" w14:textId="77777777" w:rsidR="00442474" w:rsidRPr="00442474" w:rsidRDefault="00442474" w:rsidP="00442474">
                  <w:pPr>
                    <w:spacing w:before="0" w:after="0"/>
                    <w:rPr>
                      <w:rFonts w:ascii="Times New Roman" w:hAnsi="Times New Roman"/>
                      <w:sz w:val="16"/>
                      <w:szCs w:val="16"/>
                      <w:lang w:eastAsia="uk-UA"/>
                    </w:rPr>
                  </w:pPr>
                </w:p>
              </w:tc>
              <w:tc>
                <w:tcPr>
                  <w:tcW w:w="440" w:type="dxa"/>
                  <w:tcBorders>
                    <w:bottom w:val="single" w:sz="4" w:space="0" w:color="CCCCCC"/>
                  </w:tcBorders>
                  <w:tcMar>
                    <w:top w:w="40" w:type="dxa"/>
                    <w:left w:w="40" w:type="dxa"/>
                    <w:bottom w:w="40" w:type="dxa"/>
                    <w:right w:w="40" w:type="dxa"/>
                  </w:tcMar>
                  <w:vAlign w:val="center"/>
                </w:tcPr>
                <w:p w14:paraId="04133FE6"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sz w:val="16"/>
                      <w:szCs w:val="16"/>
                      <w:lang w:eastAsia="uk-UA"/>
                    </w:rPr>
                    <w:t>1</w:t>
                  </w:r>
                </w:p>
              </w:tc>
            </w:tr>
            <w:tr w:rsidR="00442474" w:rsidRPr="00442474" w14:paraId="2A0CBB2F" w14:textId="77777777" w:rsidTr="00904D91">
              <w:tc>
                <w:tcPr>
                  <w:tcW w:w="9466" w:type="dxa"/>
                  <w:tcBorders>
                    <w:bottom w:val="single" w:sz="4" w:space="0" w:color="CCCCCC"/>
                  </w:tcBorders>
                  <w:tcMar>
                    <w:top w:w="40" w:type="dxa"/>
                    <w:left w:w="40" w:type="dxa"/>
                    <w:bottom w:w="40" w:type="dxa"/>
                    <w:right w:w="40" w:type="dxa"/>
                  </w:tcMar>
                  <w:vAlign w:val="center"/>
                </w:tcPr>
                <w:p w14:paraId="629178D7"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sz w:val="16"/>
                      <w:szCs w:val="16"/>
                      <w:lang w:eastAsia="uk-UA"/>
                    </w:rPr>
                    <w:t>Woman</w:t>
                  </w:r>
                </w:p>
              </w:tc>
              <w:tc>
                <w:tcPr>
                  <w:tcW w:w="600" w:type="dxa"/>
                  <w:tcBorders>
                    <w:bottom w:val="single" w:sz="4" w:space="0" w:color="CCCCCC"/>
                  </w:tcBorders>
                  <w:tcMar>
                    <w:top w:w="40" w:type="dxa"/>
                    <w:left w:w="40" w:type="dxa"/>
                    <w:bottom w:w="40" w:type="dxa"/>
                    <w:right w:w="40" w:type="dxa"/>
                  </w:tcMar>
                  <w:vAlign w:val="center"/>
                </w:tcPr>
                <w:tbl>
                  <w:tblPr>
                    <w:tblStyle w:val="TableGrid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00"/>
                  </w:tblGrid>
                  <w:tr w:rsidR="00442474" w:rsidRPr="00442474" w14:paraId="7D9D724E" w14:textId="77777777" w:rsidTr="00904D91">
                    <w:trPr>
                      <w:jc w:val="center"/>
                    </w:trPr>
                    <w:tc>
                      <w:tcPr>
                        <w:tcW w:w="300" w:type="dxa"/>
                        <w:tcMar>
                          <w:top w:w="40" w:type="dxa"/>
                          <w:left w:w="40" w:type="dxa"/>
                          <w:bottom w:w="40" w:type="dxa"/>
                          <w:right w:w="40" w:type="dxa"/>
                        </w:tcMar>
                        <w:vAlign w:val="center"/>
                      </w:tcPr>
                      <w:p w14:paraId="01D5AEBE" w14:textId="77777777" w:rsidR="00442474" w:rsidRPr="00442474" w:rsidRDefault="00442474" w:rsidP="00442474">
                        <w:pPr>
                          <w:spacing w:before="0" w:after="0"/>
                          <w:rPr>
                            <w:rFonts w:ascii="Times New Roman" w:hAnsi="Times New Roman"/>
                            <w:sz w:val="16"/>
                            <w:szCs w:val="16"/>
                            <w:lang w:eastAsia="uk-UA"/>
                          </w:rPr>
                        </w:pPr>
                        <w:r w:rsidRPr="00442474">
                          <w:rPr>
                            <w:rFonts w:ascii="Wingdings" w:eastAsia="Wingdings" w:hAnsi="Wingdings" w:cs="Wingdings"/>
                            <w:sz w:val="16"/>
                            <w:szCs w:val="16"/>
                            <w:lang w:eastAsia="uk-UA"/>
                          </w:rPr>
                          <w:t>¡</w:t>
                        </w:r>
                      </w:p>
                    </w:tc>
                  </w:tr>
                </w:tbl>
                <w:p w14:paraId="1C371EE4" w14:textId="77777777" w:rsidR="00442474" w:rsidRPr="00442474" w:rsidRDefault="00442474" w:rsidP="00442474">
                  <w:pPr>
                    <w:spacing w:before="0" w:after="0"/>
                    <w:rPr>
                      <w:rFonts w:ascii="Times New Roman" w:hAnsi="Times New Roman"/>
                      <w:sz w:val="16"/>
                      <w:szCs w:val="16"/>
                      <w:lang w:eastAsia="uk-UA"/>
                    </w:rPr>
                  </w:pPr>
                </w:p>
              </w:tc>
              <w:tc>
                <w:tcPr>
                  <w:tcW w:w="440" w:type="dxa"/>
                  <w:tcBorders>
                    <w:bottom w:val="single" w:sz="4" w:space="0" w:color="CCCCCC"/>
                  </w:tcBorders>
                  <w:tcMar>
                    <w:top w:w="40" w:type="dxa"/>
                    <w:left w:w="40" w:type="dxa"/>
                    <w:bottom w:w="40" w:type="dxa"/>
                    <w:right w:w="40" w:type="dxa"/>
                  </w:tcMar>
                  <w:vAlign w:val="center"/>
                </w:tcPr>
                <w:p w14:paraId="09A8C14F"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sz w:val="16"/>
                      <w:szCs w:val="16"/>
                      <w:lang w:eastAsia="uk-UA"/>
                    </w:rPr>
                    <w:t>2</w:t>
                  </w:r>
                </w:p>
              </w:tc>
            </w:tr>
            <w:tr w:rsidR="00442474" w:rsidRPr="00442474" w14:paraId="23E954E2" w14:textId="77777777" w:rsidTr="00904D91">
              <w:tc>
                <w:tcPr>
                  <w:tcW w:w="9466" w:type="dxa"/>
                  <w:tcMar>
                    <w:top w:w="40" w:type="dxa"/>
                    <w:left w:w="40" w:type="dxa"/>
                    <w:bottom w:w="40" w:type="dxa"/>
                    <w:right w:w="40" w:type="dxa"/>
                  </w:tcMar>
                  <w:vAlign w:val="center"/>
                </w:tcPr>
                <w:p w14:paraId="4575B87D"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sz w:val="16"/>
                      <w:szCs w:val="16"/>
                      <w:lang w:eastAsia="uk-UA"/>
                    </w:rPr>
                    <w:t>Other / do not want to state</w:t>
                  </w:r>
                </w:p>
              </w:tc>
              <w:tc>
                <w:tcPr>
                  <w:tcW w:w="600" w:type="dxa"/>
                  <w:tcMar>
                    <w:top w:w="40" w:type="dxa"/>
                    <w:left w:w="40" w:type="dxa"/>
                    <w:bottom w:w="40" w:type="dxa"/>
                    <w:right w:w="40" w:type="dxa"/>
                  </w:tcMar>
                  <w:vAlign w:val="center"/>
                </w:tcPr>
                <w:tbl>
                  <w:tblPr>
                    <w:tblStyle w:val="TableGrid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00"/>
                  </w:tblGrid>
                  <w:tr w:rsidR="00442474" w:rsidRPr="00442474" w14:paraId="61B64D9E" w14:textId="77777777" w:rsidTr="00904D91">
                    <w:trPr>
                      <w:jc w:val="center"/>
                    </w:trPr>
                    <w:tc>
                      <w:tcPr>
                        <w:tcW w:w="300" w:type="dxa"/>
                        <w:tcMar>
                          <w:top w:w="40" w:type="dxa"/>
                          <w:left w:w="40" w:type="dxa"/>
                          <w:bottom w:w="40" w:type="dxa"/>
                          <w:right w:w="40" w:type="dxa"/>
                        </w:tcMar>
                        <w:vAlign w:val="center"/>
                      </w:tcPr>
                      <w:p w14:paraId="50337903" w14:textId="77777777" w:rsidR="00442474" w:rsidRPr="00442474" w:rsidRDefault="00442474" w:rsidP="00442474">
                        <w:pPr>
                          <w:spacing w:before="0" w:after="0"/>
                          <w:rPr>
                            <w:rFonts w:ascii="Times New Roman" w:hAnsi="Times New Roman"/>
                            <w:sz w:val="16"/>
                            <w:szCs w:val="16"/>
                            <w:lang w:eastAsia="uk-UA"/>
                          </w:rPr>
                        </w:pPr>
                        <w:r w:rsidRPr="00442474">
                          <w:rPr>
                            <w:rFonts w:ascii="Wingdings" w:eastAsia="Wingdings" w:hAnsi="Wingdings" w:cs="Wingdings"/>
                            <w:sz w:val="16"/>
                            <w:szCs w:val="16"/>
                            <w:lang w:eastAsia="uk-UA"/>
                          </w:rPr>
                          <w:t>¡</w:t>
                        </w:r>
                      </w:p>
                    </w:tc>
                  </w:tr>
                </w:tbl>
                <w:p w14:paraId="29CC84F6" w14:textId="77777777" w:rsidR="00442474" w:rsidRPr="00442474" w:rsidRDefault="00442474" w:rsidP="00442474">
                  <w:pPr>
                    <w:spacing w:before="0" w:after="0"/>
                    <w:rPr>
                      <w:rFonts w:ascii="Times New Roman" w:hAnsi="Times New Roman"/>
                      <w:sz w:val="16"/>
                      <w:szCs w:val="16"/>
                      <w:lang w:eastAsia="uk-UA"/>
                    </w:rPr>
                  </w:pPr>
                </w:p>
              </w:tc>
              <w:tc>
                <w:tcPr>
                  <w:tcW w:w="440" w:type="dxa"/>
                  <w:tcMar>
                    <w:top w:w="40" w:type="dxa"/>
                    <w:left w:w="40" w:type="dxa"/>
                    <w:bottom w:w="40" w:type="dxa"/>
                    <w:right w:w="40" w:type="dxa"/>
                  </w:tcMar>
                  <w:vAlign w:val="center"/>
                </w:tcPr>
                <w:p w14:paraId="26158DB0"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sz w:val="16"/>
                      <w:szCs w:val="16"/>
                      <w:lang w:eastAsia="uk-UA"/>
                    </w:rPr>
                    <w:t>3</w:t>
                  </w:r>
                </w:p>
              </w:tc>
            </w:tr>
          </w:tbl>
          <w:p w14:paraId="496A2191" w14:textId="77777777" w:rsidR="00442474" w:rsidRPr="00442474" w:rsidRDefault="00442474" w:rsidP="00442474">
            <w:pPr>
              <w:spacing w:before="0" w:after="0"/>
              <w:rPr>
                <w:rFonts w:ascii="Times New Roman" w:hAnsi="Times New Roman"/>
                <w:sz w:val="16"/>
                <w:szCs w:val="16"/>
                <w:lang w:eastAsia="uk-UA"/>
              </w:rPr>
            </w:pPr>
          </w:p>
        </w:tc>
      </w:tr>
    </w:tbl>
    <w:p w14:paraId="357BF096" w14:textId="77777777" w:rsidR="00442474" w:rsidRPr="00442474" w:rsidRDefault="00442474" w:rsidP="00442474">
      <w:pPr>
        <w:spacing w:before="0" w:after="0"/>
        <w:rPr>
          <w:rFonts w:ascii="Times New Roman" w:eastAsia="Times New Roman" w:hAnsi="Times New Roman" w:cs="Times New Roman"/>
          <w:sz w:val="16"/>
          <w:szCs w:val="16"/>
          <w:lang w:eastAsia="uk-UA"/>
        </w:rPr>
      </w:pPr>
    </w:p>
    <w:tbl>
      <w:tblPr>
        <w:tblStyle w:val="TableGrid1"/>
        <w:tblW w:w="0" w:type="auto"/>
        <w:tblBorders>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10506"/>
      </w:tblGrid>
      <w:tr w:rsidR="00442474" w:rsidRPr="00442474" w14:paraId="725F1C22" w14:textId="77777777" w:rsidTr="00904D91">
        <w:trPr>
          <w:tblHeader/>
        </w:trPr>
        <w:tc>
          <w:tcPr>
            <w:tcW w:w="10506" w:type="dxa"/>
            <w:tcMar>
              <w:top w:w="0" w:type="dxa"/>
              <w:left w:w="0" w:type="dxa"/>
              <w:bottom w:w="0" w:type="dxa"/>
              <w:right w:w="0" w:type="dxa"/>
            </w:tcMar>
          </w:tcPr>
          <w:tbl>
            <w:tblPr>
              <w:tblStyle w:val="TableGrid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75"/>
              <w:gridCol w:w="8921"/>
            </w:tblGrid>
            <w:tr w:rsidR="00442474" w:rsidRPr="00442474" w14:paraId="3AEC7020" w14:textId="77777777" w:rsidTr="00904D91">
              <w:tc>
                <w:tcPr>
                  <w:tcW w:w="1576" w:type="dxa"/>
                  <w:tcBorders>
                    <w:bottom w:val="single" w:sz="4" w:space="0" w:color="auto"/>
                    <w:right w:val="single" w:sz="4" w:space="0" w:color="auto"/>
                  </w:tcBorders>
                  <w:shd w:val="clear" w:color="auto" w:fill="62EFD3"/>
                  <w:tcMar>
                    <w:top w:w="60" w:type="dxa"/>
                    <w:left w:w="60" w:type="dxa"/>
                    <w:bottom w:w="60" w:type="dxa"/>
                    <w:right w:w="60" w:type="dxa"/>
                  </w:tcMar>
                </w:tcPr>
                <w:p w14:paraId="6EC967EE"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b/>
                      <w:sz w:val="16"/>
                      <w:szCs w:val="16"/>
                      <w:lang w:eastAsia="uk-UA"/>
                    </w:rPr>
                    <w:t>education</w:t>
                  </w:r>
                </w:p>
              </w:tc>
              <w:tc>
                <w:tcPr>
                  <w:tcW w:w="8930" w:type="dxa"/>
                  <w:tcBorders>
                    <w:bottom w:val="single" w:sz="4" w:space="0" w:color="auto"/>
                  </w:tcBorders>
                  <w:shd w:val="clear" w:color="auto" w:fill="62EFD3"/>
                  <w:tcMar>
                    <w:top w:w="0" w:type="dxa"/>
                    <w:left w:w="60" w:type="dxa"/>
                    <w:bottom w:w="0" w:type="dxa"/>
                    <w:right w:w="0" w:type="dxa"/>
                  </w:tcMar>
                </w:tcPr>
                <w:p w14:paraId="3FA51391" w14:textId="77777777" w:rsidR="00442474" w:rsidRPr="00442474" w:rsidRDefault="00442474" w:rsidP="00442474">
                  <w:pPr>
                    <w:keepNext/>
                    <w:spacing w:before="0" w:after="0"/>
                    <w:outlineLvl w:val="0"/>
                    <w:rPr>
                      <w:rFonts w:ascii="Arial" w:hAnsi="Arial" w:cs="Arial"/>
                      <w:b/>
                      <w:bCs/>
                      <w:kern w:val="32"/>
                      <w:sz w:val="16"/>
                      <w:szCs w:val="16"/>
                      <w:lang w:eastAsia="uk-UA"/>
                    </w:rPr>
                  </w:pPr>
                  <w:r w:rsidRPr="00442474">
                    <w:rPr>
                      <w:rFonts w:ascii="Arial" w:eastAsia="Arial" w:hAnsi="Arial" w:cs="Arial"/>
                      <w:b/>
                      <w:bCs/>
                      <w:kern w:val="32"/>
                      <w:sz w:val="16"/>
                      <w:szCs w:val="16"/>
                      <w:lang w:eastAsia="uk-UA"/>
                    </w:rPr>
                    <w:t>What is your highest completed education?</w:t>
                  </w:r>
                </w:p>
              </w:tc>
            </w:tr>
          </w:tbl>
          <w:p w14:paraId="1B965C49" w14:textId="77777777" w:rsidR="00442474" w:rsidRPr="00442474" w:rsidRDefault="00442474" w:rsidP="00442474">
            <w:pPr>
              <w:spacing w:before="0" w:after="0"/>
              <w:rPr>
                <w:rFonts w:ascii="Times New Roman" w:hAnsi="Times New Roman"/>
                <w:sz w:val="16"/>
                <w:szCs w:val="16"/>
                <w:lang w:eastAsia="uk-UA"/>
              </w:rPr>
            </w:pPr>
          </w:p>
        </w:tc>
      </w:tr>
      <w:tr w:rsidR="00442474" w:rsidRPr="00442474" w14:paraId="75F1CA3A" w14:textId="77777777" w:rsidTr="00904D91">
        <w:tc>
          <w:tcPr>
            <w:tcW w:w="10506" w:type="dxa"/>
            <w:tcMar>
              <w:top w:w="0" w:type="dxa"/>
              <w:left w:w="0" w:type="dxa"/>
              <w:bottom w:w="0" w:type="dxa"/>
              <w:right w:w="0" w:type="dxa"/>
            </w:tcMar>
          </w:tcPr>
          <w:tbl>
            <w:tblPr>
              <w:tblStyle w:val="TableGrid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9456"/>
              <w:gridCol w:w="600"/>
              <w:gridCol w:w="440"/>
            </w:tblGrid>
            <w:tr w:rsidR="00442474" w:rsidRPr="00442474" w14:paraId="7AB7612B" w14:textId="77777777" w:rsidTr="00904D91">
              <w:tc>
                <w:tcPr>
                  <w:tcW w:w="9466" w:type="dxa"/>
                  <w:tcBorders>
                    <w:bottom w:val="single" w:sz="4" w:space="0" w:color="CCCCCC"/>
                  </w:tcBorders>
                  <w:tcMar>
                    <w:top w:w="40" w:type="dxa"/>
                    <w:left w:w="40" w:type="dxa"/>
                    <w:bottom w:w="40" w:type="dxa"/>
                    <w:right w:w="40" w:type="dxa"/>
                  </w:tcMar>
                  <w:vAlign w:val="center"/>
                </w:tcPr>
                <w:p w14:paraId="45C7265C"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sz w:val="16"/>
                      <w:szCs w:val="16"/>
                      <w:lang w:eastAsia="uk-UA"/>
                    </w:rPr>
                    <w:t>Primary school (incl. lower secondary school / high school)</w:t>
                  </w:r>
                </w:p>
              </w:tc>
              <w:tc>
                <w:tcPr>
                  <w:tcW w:w="600" w:type="dxa"/>
                  <w:tcBorders>
                    <w:bottom w:val="single" w:sz="4" w:space="0" w:color="CCCCCC"/>
                  </w:tcBorders>
                  <w:tcMar>
                    <w:top w:w="40" w:type="dxa"/>
                    <w:left w:w="40" w:type="dxa"/>
                    <w:bottom w:w="40" w:type="dxa"/>
                    <w:right w:w="40" w:type="dxa"/>
                  </w:tcMar>
                  <w:vAlign w:val="center"/>
                </w:tcPr>
                <w:tbl>
                  <w:tblPr>
                    <w:tblStyle w:val="TableGrid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00"/>
                  </w:tblGrid>
                  <w:tr w:rsidR="00442474" w:rsidRPr="00442474" w14:paraId="0FFF846F" w14:textId="77777777" w:rsidTr="00904D91">
                    <w:trPr>
                      <w:jc w:val="center"/>
                    </w:trPr>
                    <w:tc>
                      <w:tcPr>
                        <w:tcW w:w="300" w:type="dxa"/>
                        <w:tcMar>
                          <w:top w:w="40" w:type="dxa"/>
                          <w:left w:w="40" w:type="dxa"/>
                          <w:bottom w:w="40" w:type="dxa"/>
                          <w:right w:w="40" w:type="dxa"/>
                        </w:tcMar>
                        <w:vAlign w:val="center"/>
                      </w:tcPr>
                      <w:p w14:paraId="04176161" w14:textId="77777777" w:rsidR="00442474" w:rsidRPr="00442474" w:rsidRDefault="00442474" w:rsidP="00442474">
                        <w:pPr>
                          <w:spacing w:before="0" w:after="0"/>
                          <w:rPr>
                            <w:rFonts w:ascii="Times New Roman" w:hAnsi="Times New Roman"/>
                            <w:sz w:val="16"/>
                            <w:szCs w:val="16"/>
                            <w:lang w:eastAsia="uk-UA"/>
                          </w:rPr>
                        </w:pPr>
                        <w:r w:rsidRPr="00442474">
                          <w:rPr>
                            <w:rFonts w:ascii="Wingdings" w:eastAsia="Wingdings" w:hAnsi="Wingdings" w:cs="Wingdings"/>
                            <w:sz w:val="16"/>
                            <w:szCs w:val="16"/>
                            <w:lang w:eastAsia="uk-UA"/>
                          </w:rPr>
                          <w:t>¡</w:t>
                        </w:r>
                      </w:p>
                    </w:tc>
                  </w:tr>
                </w:tbl>
                <w:p w14:paraId="588840A8" w14:textId="77777777" w:rsidR="00442474" w:rsidRPr="00442474" w:rsidRDefault="00442474" w:rsidP="00442474">
                  <w:pPr>
                    <w:spacing w:before="0" w:after="0"/>
                    <w:rPr>
                      <w:rFonts w:ascii="Times New Roman" w:hAnsi="Times New Roman"/>
                      <w:sz w:val="16"/>
                      <w:szCs w:val="16"/>
                      <w:lang w:eastAsia="uk-UA"/>
                    </w:rPr>
                  </w:pPr>
                </w:p>
              </w:tc>
              <w:tc>
                <w:tcPr>
                  <w:tcW w:w="440" w:type="dxa"/>
                  <w:tcBorders>
                    <w:bottom w:val="single" w:sz="4" w:space="0" w:color="CCCCCC"/>
                  </w:tcBorders>
                  <w:tcMar>
                    <w:top w:w="40" w:type="dxa"/>
                    <w:left w:w="40" w:type="dxa"/>
                    <w:bottom w:w="40" w:type="dxa"/>
                    <w:right w:w="40" w:type="dxa"/>
                  </w:tcMar>
                  <w:vAlign w:val="center"/>
                </w:tcPr>
                <w:p w14:paraId="7E255EEB"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sz w:val="16"/>
                      <w:szCs w:val="16"/>
                      <w:lang w:eastAsia="uk-UA"/>
                    </w:rPr>
                    <w:t>1</w:t>
                  </w:r>
                </w:p>
              </w:tc>
            </w:tr>
            <w:tr w:rsidR="00442474" w:rsidRPr="00442474" w14:paraId="24999113" w14:textId="77777777" w:rsidTr="00904D91">
              <w:tc>
                <w:tcPr>
                  <w:tcW w:w="9466" w:type="dxa"/>
                  <w:tcBorders>
                    <w:bottom w:val="single" w:sz="4" w:space="0" w:color="CCCCCC"/>
                  </w:tcBorders>
                  <w:tcMar>
                    <w:top w:w="40" w:type="dxa"/>
                    <w:left w:w="40" w:type="dxa"/>
                    <w:bottom w:w="40" w:type="dxa"/>
                    <w:right w:w="40" w:type="dxa"/>
                  </w:tcMar>
                  <w:vAlign w:val="center"/>
                </w:tcPr>
                <w:p w14:paraId="68179BF0"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sz w:val="16"/>
                      <w:szCs w:val="16"/>
                      <w:lang w:eastAsia="uk-UA"/>
                    </w:rPr>
                    <w:t>High school</w:t>
                  </w:r>
                </w:p>
              </w:tc>
              <w:tc>
                <w:tcPr>
                  <w:tcW w:w="600" w:type="dxa"/>
                  <w:tcBorders>
                    <w:bottom w:val="single" w:sz="4" w:space="0" w:color="CCCCCC"/>
                  </w:tcBorders>
                  <w:tcMar>
                    <w:top w:w="40" w:type="dxa"/>
                    <w:left w:w="40" w:type="dxa"/>
                    <w:bottom w:w="40" w:type="dxa"/>
                    <w:right w:w="40" w:type="dxa"/>
                  </w:tcMar>
                  <w:vAlign w:val="center"/>
                </w:tcPr>
                <w:tbl>
                  <w:tblPr>
                    <w:tblStyle w:val="TableGrid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00"/>
                  </w:tblGrid>
                  <w:tr w:rsidR="00442474" w:rsidRPr="00442474" w14:paraId="0D9E3AF8" w14:textId="77777777" w:rsidTr="00904D91">
                    <w:trPr>
                      <w:jc w:val="center"/>
                    </w:trPr>
                    <w:tc>
                      <w:tcPr>
                        <w:tcW w:w="300" w:type="dxa"/>
                        <w:tcMar>
                          <w:top w:w="40" w:type="dxa"/>
                          <w:left w:w="40" w:type="dxa"/>
                          <w:bottom w:w="40" w:type="dxa"/>
                          <w:right w:w="40" w:type="dxa"/>
                        </w:tcMar>
                        <w:vAlign w:val="center"/>
                      </w:tcPr>
                      <w:p w14:paraId="6CC646FD" w14:textId="77777777" w:rsidR="00442474" w:rsidRPr="00442474" w:rsidRDefault="00442474" w:rsidP="00442474">
                        <w:pPr>
                          <w:spacing w:before="0" w:after="0"/>
                          <w:rPr>
                            <w:rFonts w:ascii="Times New Roman" w:hAnsi="Times New Roman"/>
                            <w:sz w:val="16"/>
                            <w:szCs w:val="16"/>
                            <w:lang w:eastAsia="uk-UA"/>
                          </w:rPr>
                        </w:pPr>
                        <w:r w:rsidRPr="00442474">
                          <w:rPr>
                            <w:rFonts w:ascii="Wingdings" w:eastAsia="Wingdings" w:hAnsi="Wingdings" w:cs="Wingdings"/>
                            <w:sz w:val="16"/>
                            <w:szCs w:val="16"/>
                            <w:lang w:eastAsia="uk-UA"/>
                          </w:rPr>
                          <w:t>¡</w:t>
                        </w:r>
                      </w:p>
                    </w:tc>
                  </w:tr>
                </w:tbl>
                <w:p w14:paraId="0A48F4AB" w14:textId="77777777" w:rsidR="00442474" w:rsidRPr="00442474" w:rsidRDefault="00442474" w:rsidP="00442474">
                  <w:pPr>
                    <w:spacing w:before="0" w:after="0"/>
                    <w:rPr>
                      <w:rFonts w:ascii="Times New Roman" w:hAnsi="Times New Roman"/>
                      <w:sz w:val="16"/>
                      <w:szCs w:val="16"/>
                      <w:lang w:eastAsia="uk-UA"/>
                    </w:rPr>
                  </w:pPr>
                </w:p>
              </w:tc>
              <w:tc>
                <w:tcPr>
                  <w:tcW w:w="440" w:type="dxa"/>
                  <w:tcBorders>
                    <w:bottom w:val="single" w:sz="4" w:space="0" w:color="CCCCCC"/>
                  </w:tcBorders>
                  <w:tcMar>
                    <w:top w:w="40" w:type="dxa"/>
                    <w:left w:w="40" w:type="dxa"/>
                    <w:bottom w:w="40" w:type="dxa"/>
                    <w:right w:w="40" w:type="dxa"/>
                  </w:tcMar>
                  <w:vAlign w:val="center"/>
                </w:tcPr>
                <w:p w14:paraId="2BDEFCEB"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sz w:val="16"/>
                      <w:szCs w:val="16"/>
                      <w:lang w:eastAsia="uk-UA"/>
                    </w:rPr>
                    <w:t>2</w:t>
                  </w:r>
                </w:p>
              </w:tc>
            </w:tr>
            <w:tr w:rsidR="00442474" w:rsidRPr="00442474" w14:paraId="607BA97F" w14:textId="77777777" w:rsidTr="00904D91">
              <w:tc>
                <w:tcPr>
                  <w:tcW w:w="9466" w:type="dxa"/>
                  <w:tcBorders>
                    <w:bottom w:val="single" w:sz="4" w:space="0" w:color="CCCCCC"/>
                  </w:tcBorders>
                  <w:tcMar>
                    <w:top w:w="40" w:type="dxa"/>
                    <w:left w:w="40" w:type="dxa"/>
                    <w:bottom w:w="40" w:type="dxa"/>
                    <w:right w:w="40" w:type="dxa"/>
                  </w:tcMar>
                  <w:vAlign w:val="center"/>
                </w:tcPr>
                <w:p w14:paraId="325F473E"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sz w:val="16"/>
                      <w:szCs w:val="16"/>
                      <w:lang w:eastAsia="uk-UA"/>
                    </w:rPr>
                    <w:t>College/university, undergraduate degree (4 years or less)</w:t>
                  </w:r>
                </w:p>
              </w:tc>
              <w:tc>
                <w:tcPr>
                  <w:tcW w:w="600" w:type="dxa"/>
                  <w:tcBorders>
                    <w:bottom w:val="single" w:sz="4" w:space="0" w:color="CCCCCC"/>
                  </w:tcBorders>
                  <w:tcMar>
                    <w:top w:w="40" w:type="dxa"/>
                    <w:left w:w="40" w:type="dxa"/>
                    <w:bottom w:w="40" w:type="dxa"/>
                    <w:right w:w="40" w:type="dxa"/>
                  </w:tcMar>
                  <w:vAlign w:val="center"/>
                </w:tcPr>
                <w:tbl>
                  <w:tblPr>
                    <w:tblStyle w:val="TableGrid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00"/>
                  </w:tblGrid>
                  <w:tr w:rsidR="00442474" w:rsidRPr="00442474" w14:paraId="1536BCCF" w14:textId="77777777" w:rsidTr="00904D91">
                    <w:trPr>
                      <w:jc w:val="center"/>
                    </w:trPr>
                    <w:tc>
                      <w:tcPr>
                        <w:tcW w:w="300" w:type="dxa"/>
                        <w:tcMar>
                          <w:top w:w="40" w:type="dxa"/>
                          <w:left w:w="40" w:type="dxa"/>
                          <w:bottom w:w="40" w:type="dxa"/>
                          <w:right w:w="40" w:type="dxa"/>
                        </w:tcMar>
                        <w:vAlign w:val="center"/>
                      </w:tcPr>
                      <w:p w14:paraId="0C3CD7FD" w14:textId="77777777" w:rsidR="00442474" w:rsidRPr="00442474" w:rsidRDefault="00442474" w:rsidP="00442474">
                        <w:pPr>
                          <w:spacing w:before="0" w:after="0"/>
                          <w:rPr>
                            <w:rFonts w:ascii="Times New Roman" w:hAnsi="Times New Roman"/>
                            <w:sz w:val="16"/>
                            <w:szCs w:val="16"/>
                            <w:lang w:eastAsia="uk-UA"/>
                          </w:rPr>
                        </w:pPr>
                        <w:r w:rsidRPr="00442474">
                          <w:rPr>
                            <w:rFonts w:ascii="Wingdings" w:eastAsia="Wingdings" w:hAnsi="Wingdings" w:cs="Wingdings"/>
                            <w:sz w:val="16"/>
                            <w:szCs w:val="16"/>
                            <w:lang w:eastAsia="uk-UA"/>
                          </w:rPr>
                          <w:t>¡</w:t>
                        </w:r>
                      </w:p>
                    </w:tc>
                  </w:tr>
                </w:tbl>
                <w:p w14:paraId="6FF61801" w14:textId="77777777" w:rsidR="00442474" w:rsidRPr="00442474" w:rsidRDefault="00442474" w:rsidP="00442474">
                  <w:pPr>
                    <w:spacing w:before="0" w:after="0"/>
                    <w:rPr>
                      <w:rFonts w:ascii="Times New Roman" w:hAnsi="Times New Roman"/>
                      <w:sz w:val="16"/>
                      <w:szCs w:val="16"/>
                      <w:lang w:eastAsia="uk-UA"/>
                    </w:rPr>
                  </w:pPr>
                </w:p>
              </w:tc>
              <w:tc>
                <w:tcPr>
                  <w:tcW w:w="440" w:type="dxa"/>
                  <w:tcBorders>
                    <w:bottom w:val="single" w:sz="4" w:space="0" w:color="CCCCCC"/>
                  </w:tcBorders>
                  <w:tcMar>
                    <w:top w:w="40" w:type="dxa"/>
                    <w:left w:w="40" w:type="dxa"/>
                    <w:bottom w:w="40" w:type="dxa"/>
                    <w:right w:w="40" w:type="dxa"/>
                  </w:tcMar>
                  <w:vAlign w:val="center"/>
                </w:tcPr>
                <w:p w14:paraId="4F03D127"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sz w:val="16"/>
                      <w:szCs w:val="16"/>
                      <w:lang w:eastAsia="uk-UA"/>
                    </w:rPr>
                    <w:t>3</w:t>
                  </w:r>
                </w:p>
              </w:tc>
            </w:tr>
            <w:tr w:rsidR="00442474" w:rsidRPr="00442474" w14:paraId="4AEB4180" w14:textId="77777777" w:rsidTr="00904D91">
              <w:tc>
                <w:tcPr>
                  <w:tcW w:w="9466" w:type="dxa"/>
                  <w:tcBorders>
                    <w:bottom w:val="single" w:sz="4" w:space="0" w:color="CCCCCC"/>
                  </w:tcBorders>
                  <w:tcMar>
                    <w:top w:w="40" w:type="dxa"/>
                    <w:left w:w="40" w:type="dxa"/>
                    <w:bottom w:w="40" w:type="dxa"/>
                    <w:right w:w="40" w:type="dxa"/>
                  </w:tcMar>
                  <w:vAlign w:val="center"/>
                </w:tcPr>
                <w:p w14:paraId="03224F4C"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sz w:val="16"/>
                      <w:szCs w:val="16"/>
                      <w:lang w:eastAsia="uk-UA"/>
                    </w:rPr>
                    <w:t>College/university, higher degree (5 years or more)</w:t>
                  </w:r>
                </w:p>
              </w:tc>
              <w:tc>
                <w:tcPr>
                  <w:tcW w:w="600" w:type="dxa"/>
                  <w:tcBorders>
                    <w:bottom w:val="single" w:sz="4" w:space="0" w:color="CCCCCC"/>
                  </w:tcBorders>
                  <w:tcMar>
                    <w:top w:w="40" w:type="dxa"/>
                    <w:left w:w="40" w:type="dxa"/>
                    <w:bottom w:w="40" w:type="dxa"/>
                    <w:right w:w="40" w:type="dxa"/>
                  </w:tcMar>
                  <w:vAlign w:val="center"/>
                </w:tcPr>
                <w:tbl>
                  <w:tblPr>
                    <w:tblStyle w:val="TableGrid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00"/>
                  </w:tblGrid>
                  <w:tr w:rsidR="00442474" w:rsidRPr="00442474" w14:paraId="4132C307" w14:textId="77777777" w:rsidTr="00904D91">
                    <w:trPr>
                      <w:jc w:val="center"/>
                    </w:trPr>
                    <w:tc>
                      <w:tcPr>
                        <w:tcW w:w="300" w:type="dxa"/>
                        <w:tcMar>
                          <w:top w:w="40" w:type="dxa"/>
                          <w:left w:w="40" w:type="dxa"/>
                          <w:bottom w:w="40" w:type="dxa"/>
                          <w:right w:w="40" w:type="dxa"/>
                        </w:tcMar>
                        <w:vAlign w:val="center"/>
                      </w:tcPr>
                      <w:p w14:paraId="5648C823" w14:textId="77777777" w:rsidR="00442474" w:rsidRPr="00442474" w:rsidRDefault="00442474" w:rsidP="00442474">
                        <w:pPr>
                          <w:spacing w:before="0" w:after="0"/>
                          <w:rPr>
                            <w:rFonts w:ascii="Times New Roman" w:hAnsi="Times New Roman"/>
                            <w:sz w:val="16"/>
                            <w:szCs w:val="16"/>
                            <w:lang w:eastAsia="uk-UA"/>
                          </w:rPr>
                        </w:pPr>
                        <w:r w:rsidRPr="00442474">
                          <w:rPr>
                            <w:rFonts w:ascii="Wingdings" w:eastAsia="Wingdings" w:hAnsi="Wingdings" w:cs="Wingdings"/>
                            <w:sz w:val="16"/>
                            <w:szCs w:val="16"/>
                            <w:lang w:eastAsia="uk-UA"/>
                          </w:rPr>
                          <w:t>¡</w:t>
                        </w:r>
                      </w:p>
                    </w:tc>
                  </w:tr>
                </w:tbl>
                <w:p w14:paraId="5370CBFE" w14:textId="77777777" w:rsidR="00442474" w:rsidRPr="00442474" w:rsidRDefault="00442474" w:rsidP="00442474">
                  <w:pPr>
                    <w:spacing w:before="0" w:after="0"/>
                    <w:rPr>
                      <w:rFonts w:ascii="Times New Roman" w:hAnsi="Times New Roman"/>
                      <w:sz w:val="16"/>
                      <w:szCs w:val="16"/>
                      <w:lang w:eastAsia="uk-UA"/>
                    </w:rPr>
                  </w:pPr>
                </w:p>
              </w:tc>
              <w:tc>
                <w:tcPr>
                  <w:tcW w:w="440" w:type="dxa"/>
                  <w:tcBorders>
                    <w:bottom w:val="single" w:sz="4" w:space="0" w:color="CCCCCC"/>
                  </w:tcBorders>
                  <w:tcMar>
                    <w:top w:w="40" w:type="dxa"/>
                    <w:left w:w="40" w:type="dxa"/>
                    <w:bottom w:w="40" w:type="dxa"/>
                    <w:right w:w="40" w:type="dxa"/>
                  </w:tcMar>
                  <w:vAlign w:val="center"/>
                </w:tcPr>
                <w:p w14:paraId="294EB10E"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sz w:val="16"/>
                      <w:szCs w:val="16"/>
                      <w:lang w:eastAsia="uk-UA"/>
                    </w:rPr>
                    <w:t>4</w:t>
                  </w:r>
                </w:p>
              </w:tc>
            </w:tr>
            <w:tr w:rsidR="00442474" w:rsidRPr="00442474" w14:paraId="4B9199A2" w14:textId="77777777" w:rsidTr="00904D91">
              <w:tc>
                <w:tcPr>
                  <w:tcW w:w="9466" w:type="dxa"/>
                  <w:tcMar>
                    <w:top w:w="40" w:type="dxa"/>
                    <w:left w:w="40" w:type="dxa"/>
                    <w:bottom w:w="40" w:type="dxa"/>
                    <w:right w:w="40" w:type="dxa"/>
                  </w:tcMar>
                  <w:vAlign w:val="center"/>
                </w:tcPr>
                <w:p w14:paraId="3E3C960E"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sz w:val="16"/>
                      <w:szCs w:val="16"/>
                      <w:lang w:eastAsia="uk-UA"/>
                    </w:rPr>
                    <w:t>Don't want to state</w:t>
                  </w:r>
                </w:p>
              </w:tc>
              <w:tc>
                <w:tcPr>
                  <w:tcW w:w="600" w:type="dxa"/>
                  <w:tcMar>
                    <w:top w:w="40" w:type="dxa"/>
                    <w:left w:w="40" w:type="dxa"/>
                    <w:bottom w:w="40" w:type="dxa"/>
                    <w:right w:w="40" w:type="dxa"/>
                  </w:tcMar>
                  <w:vAlign w:val="center"/>
                </w:tcPr>
                <w:tbl>
                  <w:tblPr>
                    <w:tblStyle w:val="TableGrid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00"/>
                  </w:tblGrid>
                  <w:tr w:rsidR="00442474" w:rsidRPr="00442474" w14:paraId="2850377D" w14:textId="77777777" w:rsidTr="00904D91">
                    <w:trPr>
                      <w:jc w:val="center"/>
                    </w:trPr>
                    <w:tc>
                      <w:tcPr>
                        <w:tcW w:w="300" w:type="dxa"/>
                        <w:tcMar>
                          <w:top w:w="40" w:type="dxa"/>
                          <w:left w:w="40" w:type="dxa"/>
                          <w:bottom w:w="40" w:type="dxa"/>
                          <w:right w:w="40" w:type="dxa"/>
                        </w:tcMar>
                        <w:vAlign w:val="center"/>
                      </w:tcPr>
                      <w:p w14:paraId="355566A9" w14:textId="77777777" w:rsidR="00442474" w:rsidRPr="00442474" w:rsidRDefault="00442474" w:rsidP="00442474">
                        <w:pPr>
                          <w:spacing w:before="0" w:after="0"/>
                          <w:rPr>
                            <w:rFonts w:ascii="Times New Roman" w:hAnsi="Times New Roman"/>
                            <w:sz w:val="16"/>
                            <w:szCs w:val="16"/>
                            <w:lang w:eastAsia="uk-UA"/>
                          </w:rPr>
                        </w:pPr>
                        <w:r w:rsidRPr="00442474">
                          <w:rPr>
                            <w:rFonts w:ascii="Wingdings" w:eastAsia="Wingdings" w:hAnsi="Wingdings" w:cs="Wingdings"/>
                            <w:sz w:val="16"/>
                            <w:szCs w:val="16"/>
                            <w:lang w:eastAsia="uk-UA"/>
                          </w:rPr>
                          <w:t>¡</w:t>
                        </w:r>
                      </w:p>
                    </w:tc>
                  </w:tr>
                </w:tbl>
                <w:p w14:paraId="286D84F0" w14:textId="77777777" w:rsidR="00442474" w:rsidRPr="00442474" w:rsidRDefault="00442474" w:rsidP="00442474">
                  <w:pPr>
                    <w:spacing w:before="0" w:after="0"/>
                    <w:rPr>
                      <w:rFonts w:ascii="Times New Roman" w:hAnsi="Times New Roman"/>
                      <w:sz w:val="16"/>
                      <w:szCs w:val="16"/>
                      <w:lang w:eastAsia="uk-UA"/>
                    </w:rPr>
                  </w:pPr>
                </w:p>
              </w:tc>
              <w:tc>
                <w:tcPr>
                  <w:tcW w:w="440" w:type="dxa"/>
                  <w:tcMar>
                    <w:top w:w="40" w:type="dxa"/>
                    <w:left w:w="40" w:type="dxa"/>
                    <w:bottom w:w="40" w:type="dxa"/>
                    <w:right w:w="40" w:type="dxa"/>
                  </w:tcMar>
                  <w:vAlign w:val="center"/>
                </w:tcPr>
                <w:p w14:paraId="0C91AC74"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sz w:val="16"/>
                      <w:szCs w:val="16"/>
                      <w:lang w:eastAsia="uk-UA"/>
                    </w:rPr>
                    <w:t>5</w:t>
                  </w:r>
                </w:p>
              </w:tc>
            </w:tr>
          </w:tbl>
          <w:p w14:paraId="2BBFBE3C" w14:textId="77777777" w:rsidR="00442474" w:rsidRPr="00442474" w:rsidRDefault="00442474" w:rsidP="00442474">
            <w:pPr>
              <w:spacing w:before="0" w:after="0"/>
              <w:rPr>
                <w:rFonts w:ascii="Times New Roman" w:hAnsi="Times New Roman"/>
                <w:sz w:val="16"/>
                <w:szCs w:val="16"/>
                <w:lang w:eastAsia="uk-UA"/>
              </w:rPr>
            </w:pPr>
          </w:p>
        </w:tc>
      </w:tr>
    </w:tbl>
    <w:p w14:paraId="57E80962" w14:textId="77777777" w:rsidR="00442474" w:rsidRPr="00442474" w:rsidRDefault="00442474" w:rsidP="00442474">
      <w:pPr>
        <w:spacing w:before="0" w:after="0"/>
        <w:rPr>
          <w:rFonts w:ascii="Times New Roman" w:eastAsia="Times New Roman" w:hAnsi="Times New Roman" w:cs="Times New Roman"/>
          <w:sz w:val="16"/>
          <w:szCs w:val="16"/>
          <w:lang w:eastAsia="uk-UA"/>
        </w:rPr>
      </w:pPr>
    </w:p>
    <w:tbl>
      <w:tblPr>
        <w:tblStyle w:val="TableGrid1"/>
        <w:tblW w:w="0" w:type="auto"/>
        <w:tblBorders>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10506"/>
      </w:tblGrid>
      <w:tr w:rsidR="00442474" w:rsidRPr="00442474" w14:paraId="1B646050" w14:textId="77777777" w:rsidTr="00904D91">
        <w:trPr>
          <w:tblHeader/>
        </w:trPr>
        <w:tc>
          <w:tcPr>
            <w:tcW w:w="10506" w:type="dxa"/>
            <w:tcMar>
              <w:top w:w="0" w:type="dxa"/>
              <w:left w:w="0" w:type="dxa"/>
              <w:bottom w:w="0" w:type="dxa"/>
              <w:right w:w="0" w:type="dxa"/>
            </w:tcMar>
          </w:tcPr>
          <w:tbl>
            <w:tblPr>
              <w:tblStyle w:val="TableGrid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75"/>
              <w:gridCol w:w="8921"/>
            </w:tblGrid>
            <w:tr w:rsidR="00442474" w:rsidRPr="00442474" w14:paraId="42635B3E" w14:textId="77777777" w:rsidTr="00904D91">
              <w:tc>
                <w:tcPr>
                  <w:tcW w:w="1576" w:type="dxa"/>
                  <w:tcBorders>
                    <w:bottom w:val="single" w:sz="4" w:space="0" w:color="auto"/>
                    <w:right w:val="single" w:sz="4" w:space="0" w:color="auto"/>
                  </w:tcBorders>
                  <w:shd w:val="clear" w:color="auto" w:fill="62EFD3"/>
                  <w:tcMar>
                    <w:top w:w="60" w:type="dxa"/>
                    <w:left w:w="60" w:type="dxa"/>
                    <w:bottom w:w="60" w:type="dxa"/>
                    <w:right w:w="60" w:type="dxa"/>
                  </w:tcMar>
                </w:tcPr>
                <w:p w14:paraId="7BBCC73F"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b/>
                      <w:sz w:val="16"/>
                      <w:szCs w:val="16"/>
                      <w:lang w:eastAsia="uk-UA"/>
                    </w:rPr>
                    <w:t>gross</w:t>
                  </w:r>
                </w:p>
              </w:tc>
              <w:tc>
                <w:tcPr>
                  <w:tcW w:w="8930" w:type="dxa"/>
                  <w:tcBorders>
                    <w:bottom w:val="single" w:sz="4" w:space="0" w:color="auto"/>
                  </w:tcBorders>
                  <w:shd w:val="clear" w:color="auto" w:fill="62EFD3"/>
                  <w:tcMar>
                    <w:top w:w="0" w:type="dxa"/>
                    <w:left w:w="60" w:type="dxa"/>
                    <w:bottom w:w="0" w:type="dxa"/>
                    <w:right w:w="0" w:type="dxa"/>
                  </w:tcMar>
                </w:tcPr>
                <w:p w14:paraId="1434A324" w14:textId="77777777" w:rsidR="00442474" w:rsidRPr="00442474" w:rsidRDefault="00442474" w:rsidP="00442474">
                  <w:pPr>
                    <w:keepNext/>
                    <w:spacing w:before="0" w:after="0"/>
                    <w:outlineLvl w:val="0"/>
                    <w:rPr>
                      <w:rFonts w:ascii="Arial" w:hAnsi="Arial" w:cs="Arial"/>
                      <w:b/>
                      <w:bCs/>
                      <w:kern w:val="32"/>
                      <w:sz w:val="16"/>
                      <w:szCs w:val="16"/>
                      <w:lang w:eastAsia="uk-UA"/>
                    </w:rPr>
                  </w:pPr>
                  <w:r w:rsidRPr="00442474">
                    <w:rPr>
                      <w:rFonts w:ascii="Arial" w:eastAsia="Arial" w:hAnsi="Arial" w:cs="Arial"/>
                      <w:b/>
                      <w:bCs/>
                      <w:kern w:val="32"/>
                      <w:sz w:val="16"/>
                      <w:szCs w:val="16"/>
                      <w:lang w:eastAsia="uk-UA"/>
                    </w:rPr>
                    <w:t>Approximately what was your gross income last year?</w:t>
                  </w:r>
                </w:p>
              </w:tc>
            </w:tr>
          </w:tbl>
          <w:p w14:paraId="78B03814" w14:textId="77777777" w:rsidR="00442474" w:rsidRPr="00442474" w:rsidRDefault="00442474" w:rsidP="00442474">
            <w:pPr>
              <w:spacing w:before="0" w:after="0"/>
              <w:rPr>
                <w:rFonts w:ascii="Times New Roman" w:hAnsi="Times New Roman"/>
                <w:sz w:val="16"/>
                <w:szCs w:val="16"/>
                <w:lang w:eastAsia="uk-UA"/>
              </w:rPr>
            </w:pPr>
          </w:p>
        </w:tc>
      </w:tr>
      <w:tr w:rsidR="00442474" w:rsidRPr="00442474" w14:paraId="00F901C0" w14:textId="77777777" w:rsidTr="00904D91">
        <w:tc>
          <w:tcPr>
            <w:tcW w:w="10506" w:type="dxa"/>
            <w:tcMar>
              <w:top w:w="0" w:type="dxa"/>
              <w:left w:w="0" w:type="dxa"/>
              <w:bottom w:w="0" w:type="dxa"/>
              <w:right w:w="0" w:type="dxa"/>
            </w:tcMar>
          </w:tcPr>
          <w:tbl>
            <w:tblPr>
              <w:tblStyle w:val="TableGrid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9456"/>
              <w:gridCol w:w="600"/>
              <w:gridCol w:w="440"/>
            </w:tblGrid>
            <w:tr w:rsidR="00442474" w:rsidRPr="00442474" w14:paraId="7505A7D6" w14:textId="77777777" w:rsidTr="00904D91">
              <w:tc>
                <w:tcPr>
                  <w:tcW w:w="9466" w:type="dxa"/>
                  <w:tcBorders>
                    <w:bottom w:val="single" w:sz="4" w:space="0" w:color="CCCCCC"/>
                  </w:tcBorders>
                  <w:tcMar>
                    <w:top w:w="40" w:type="dxa"/>
                    <w:left w:w="40" w:type="dxa"/>
                    <w:bottom w:w="40" w:type="dxa"/>
                    <w:right w:w="40" w:type="dxa"/>
                  </w:tcMar>
                  <w:vAlign w:val="center"/>
                </w:tcPr>
                <w:p w14:paraId="74CF9914"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sz w:val="16"/>
                      <w:szCs w:val="16"/>
                      <w:lang w:eastAsia="uk-UA"/>
                    </w:rPr>
                    <w:t>Less than NOK 100 000</w:t>
                  </w:r>
                </w:p>
              </w:tc>
              <w:tc>
                <w:tcPr>
                  <w:tcW w:w="600" w:type="dxa"/>
                  <w:tcBorders>
                    <w:bottom w:val="single" w:sz="4" w:space="0" w:color="CCCCCC"/>
                  </w:tcBorders>
                  <w:tcMar>
                    <w:top w:w="40" w:type="dxa"/>
                    <w:left w:w="40" w:type="dxa"/>
                    <w:bottom w:w="40" w:type="dxa"/>
                    <w:right w:w="40" w:type="dxa"/>
                  </w:tcMar>
                  <w:vAlign w:val="center"/>
                </w:tcPr>
                <w:tbl>
                  <w:tblPr>
                    <w:tblStyle w:val="TableGrid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00"/>
                  </w:tblGrid>
                  <w:tr w:rsidR="00442474" w:rsidRPr="00442474" w14:paraId="6ED412C2" w14:textId="77777777" w:rsidTr="00904D91">
                    <w:trPr>
                      <w:jc w:val="center"/>
                    </w:trPr>
                    <w:tc>
                      <w:tcPr>
                        <w:tcW w:w="300" w:type="dxa"/>
                        <w:tcMar>
                          <w:top w:w="40" w:type="dxa"/>
                          <w:left w:w="40" w:type="dxa"/>
                          <w:bottom w:w="40" w:type="dxa"/>
                          <w:right w:w="40" w:type="dxa"/>
                        </w:tcMar>
                        <w:vAlign w:val="center"/>
                      </w:tcPr>
                      <w:p w14:paraId="5B30810F" w14:textId="77777777" w:rsidR="00442474" w:rsidRPr="00442474" w:rsidRDefault="00442474" w:rsidP="00442474">
                        <w:pPr>
                          <w:spacing w:before="0" w:after="0"/>
                          <w:rPr>
                            <w:rFonts w:ascii="Times New Roman" w:hAnsi="Times New Roman"/>
                            <w:sz w:val="16"/>
                            <w:szCs w:val="16"/>
                            <w:lang w:eastAsia="uk-UA"/>
                          </w:rPr>
                        </w:pPr>
                        <w:r w:rsidRPr="00442474">
                          <w:rPr>
                            <w:rFonts w:ascii="Wingdings" w:eastAsia="Wingdings" w:hAnsi="Wingdings" w:cs="Wingdings"/>
                            <w:sz w:val="16"/>
                            <w:szCs w:val="16"/>
                            <w:lang w:eastAsia="uk-UA"/>
                          </w:rPr>
                          <w:t>¡</w:t>
                        </w:r>
                      </w:p>
                    </w:tc>
                  </w:tr>
                </w:tbl>
                <w:p w14:paraId="58E09569" w14:textId="77777777" w:rsidR="00442474" w:rsidRPr="00442474" w:rsidRDefault="00442474" w:rsidP="00442474">
                  <w:pPr>
                    <w:spacing w:before="0" w:after="0"/>
                    <w:rPr>
                      <w:rFonts w:ascii="Times New Roman" w:hAnsi="Times New Roman"/>
                      <w:sz w:val="16"/>
                      <w:szCs w:val="16"/>
                      <w:lang w:eastAsia="uk-UA"/>
                    </w:rPr>
                  </w:pPr>
                </w:p>
              </w:tc>
              <w:tc>
                <w:tcPr>
                  <w:tcW w:w="440" w:type="dxa"/>
                  <w:tcBorders>
                    <w:bottom w:val="single" w:sz="4" w:space="0" w:color="CCCCCC"/>
                  </w:tcBorders>
                  <w:tcMar>
                    <w:top w:w="40" w:type="dxa"/>
                    <w:left w:w="40" w:type="dxa"/>
                    <w:bottom w:w="40" w:type="dxa"/>
                    <w:right w:w="40" w:type="dxa"/>
                  </w:tcMar>
                  <w:vAlign w:val="center"/>
                </w:tcPr>
                <w:p w14:paraId="3AD0BD94"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sz w:val="16"/>
                      <w:szCs w:val="16"/>
                      <w:lang w:eastAsia="uk-UA"/>
                    </w:rPr>
                    <w:t>1</w:t>
                  </w:r>
                </w:p>
              </w:tc>
            </w:tr>
            <w:tr w:rsidR="00442474" w:rsidRPr="00442474" w14:paraId="46D78CE2" w14:textId="77777777" w:rsidTr="00904D91">
              <w:tc>
                <w:tcPr>
                  <w:tcW w:w="9466" w:type="dxa"/>
                  <w:tcBorders>
                    <w:bottom w:val="single" w:sz="4" w:space="0" w:color="CCCCCC"/>
                  </w:tcBorders>
                  <w:tcMar>
                    <w:top w:w="40" w:type="dxa"/>
                    <w:left w:w="40" w:type="dxa"/>
                    <w:bottom w:w="40" w:type="dxa"/>
                    <w:right w:w="40" w:type="dxa"/>
                  </w:tcMar>
                  <w:vAlign w:val="center"/>
                </w:tcPr>
                <w:p w14:paraId="7504AB1C"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sz w:val="16"/>
                      <w:szCs w:val="16"/>
                      <w:lang w:eastAsia="uk-UA"/>
                    </w:rPr>
                    <w:t>NOK 100 000–299 000</w:t>
                  </w:r>
                </w:p>
              </w:tc>
              <w:tc>
                <w:tcPr>
                  <w:tcW w:w="600" w:type="dxa"/>
                  <w:tcBorders>
                    <w:bottom w:val="single" w:sz="4" w:space="0" w:color="CCCCCC"/>
                  </w:tcBorders>
                  <w:tcMar>
                    <w:top w:w="40" w:type="dxa"/>
                    <w:left w:w="40" w:type="dxa"/>
                    <w:bottom w:w="40" w:type="dxa"/>
                    <w:right w:w="40" w:type="dxa"/>
                  </w:tcMar>
                  <w:vAlign w:val="center"/>
                </w:tcPr>
                <w:tbl>
                  <w:tblPr>
                    <w:tblStyle w:val="TableGrid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00"/>
                  </w:tblGrid>
                  <w:tr w:rsidR="00442474" w:rsidRPr="00442474" w14:paraId="6325FED9" w14:textId="77777777" w:rsidTr="00904D91">
                    <w:trPr>
                      <w:jc w:val="center"/>
                    </w:trPr>
                    <w:tc>
                      <w:tcPr>
                        <w:tcW w:w="300" w:type="dxa"/>
                        <w:tcMar>
                          <w:top w:w="40" w:type="dxa"/>
                          <w:left w:w="40" w:type="dxa"/>
                          <w:bottom w:w="40" w:type="dxa"/>
                          <w:right w:w="40" w:type="dxa"/>
                        </w:tcMar>
                        <w:vAlign w:val="center"/>
                      </w:tcPr>
                      <w:p w14:paraId="4F254071" w14:textId="77777777" w:rsidR="00442474" w:rsidRPr="00442474" w:rsidRDefault="00442474" w:rsidP="00442474">
                        <w:pPr>
                          <w:spacing w:before="0" w:after="0"/>
                          <w:rPr>
                            <w:rFonts w:ascii="Times New Roman" w:hAnsi="Times New Roman"/>
                            <w:sz w:val="16"/>
                            <w:szCs w:val="16"/>
                            <w:lang w:eastAsia="uk-UA"/>
                          </w:rPr>
                        </w:pPr>
                        <w:r w:rsidRPr="00442474">
                          <w:rPr>
                            <w:rFonts w:ascii="Wingdings" w:eastAsia="Wingdings" w:hAnsi="Wingdings" w:cs="Wingdings"/>
                            <w:sz w:val="16"/>
                            <w:szCs w:val="16"/>
                            <w:lang w:eastAsia="uk-UA"/>
                          </w:rPr>
                          <w:t>¡</w:t>
                        </w:r>
                      </w:p>
                    </w:tc>
                  </w:tr>
                </w:tbl>
                <w:p w14:paraId="43AEB5D4" w14:textId="77777777" w:rsidR="00442474" w:rsidRPr="00442474" w:rsidRDefault="00442474" w:rsidP="00442474">
                  <w:pPr>
                    <w:spacing w:before="0" w:after="0"/>
                    <w:rPr>
                      <w:rFonts w:ascii="Times New Roman" w:hAnsi="Times New Roman"/>
                      <w:sz w:val="16"/>
                      <w:szCs w:val="16"/>
                      <w:lang w:eastAsia="uk-UA"/>
                    </w:rPr>
                  </w:pPr>
                </w:p>
              </w:tc>
              <w:tc>
                <w:tcPr>
                  <w:tcW w:w="440" w:type="dxa"/>
                  <w:tcBorders>
                    <w:bottom w:val="single" w:sz="4" w:space="0" w:color="CCCCCC"/>
                  </w:tcBorders>
                  <w:tcMar>
                    <w:top w:w="40" w:type="dxa"/>
                    <w:left w:w="40" w:type="dxa"/>
                    <w:bottom w:w="40" w:type="dxa"/>
                    <w:right w:w="40" w:type="dxa"/>
                  </w:tcMar>
                  <w:vAlign w:val="center"/>
                </w:tcPr>
                <w:p w14:paraId="20826E8B"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sz w:val="16"/>
                      <w:szCs w:val="16"/>
                      <w:lang w:eastAsia="uk-UA"/>
                    </w:rPr>
                    <w:t>2</w:t>
                  </w:r>
                </w:p>
              </w:tc>
            </w:tr>
            <w:tr w:rsidR="00442474" w:rsidRPr="00442474" w14:paraId="38B7044D" w14:textId="77777777" w:rsidTr="00904D91">
              <w:tc>
                <w:tcPr>
                  <w:tcW w:w="9466" w:type="dxa"/>
                  <w:tcBorders>
                    <w:bottom w:val="single" w:sz="4" w:space="0" w:color="CCCCCC"/>
                  </w:tcBorders>
                  <w:tcMar>
                    <w:top w:w="40" w:type="dxa"/>
                    <w:left w:w="40" w:type="dxa"/>
                    <w:bottom w:w="40" w:type="dxa"/>
                    <w:right w:w="40" w:type="dxa"/>
                  </w:tcMar>
                  <w:vAlign w:val="center"/>
                </w:tcPr>
                <w:p w14:paraId="56449164"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sz w:val="16"/>
                      <w:szCs w:val="16"/>
                      <w:lang w:eastAsia="uk-UA"/>
                    </w:rPr>
                    <w:t>NOK 300 000–499 000</w:t>
                  </w:r>
                </w:p>
              </w:tc>
              <w:tc>
                <w:tcPr>
                  <w:tcW w:w="600" w:type="dxa"/>
                  <w:tcBorders>
                    <w:bottom w:val="single" w:sz="4" w:space="0" w:color="CCCCCC"/>
                  </w:tcBorders>
                  <w:tcMar>
                    <w:top w:w="40" w:type="dxa"/>
                    <w:left w:w="40" w:type="dxa"/>
                    <w:bottom w:w="40" w:type="dxa"/>
                    <w:right w:w="40" w:type="dxa"/>
                  </w:tcMar>
                  <w:vAlign w:val="center"/>
                </w:tcPr>
                <w:tbl>
                  <w:tblPr>
                    <w:tblStyle w:val="TableGrid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00"/>
                  </w:tblGrid>
                  <w:tr w:rsidR="00442474" w:rsidRPr="00442474" w14:paraId="235A91D1" w14:textId="77777777" w:rsidTr="00904D91">
                    <w:trPr>
                      <w:jc w:val="center"/>
                    </w:trPr>
                    <w:tc>
                      <w:tcPr>
                        <w:tcW w:w="300" w:type="dxa"/>
                        <w:tcMar>
                          <w:top w:w="40" w:type="dxa"/>
                          <w:left w:w="40" w:type="dxa"/>
                          <w:bottom w:w="40" w:type="dxa"/>
                          <w:right w:w="40" w:type="dxa"/>
                        </w:tcMar>
                        <w:vAlign w:val="center"/>
                      </w:tcPr>
                      <w:p w14:paraId="1F8A9A9F" w14:textId="77777777" w:rsidR="00442474" w:rsidRPr="00442474" w:rsidRDefault="00442474" w:rsidP="00442474">
                        <w:pPr>
                          <w:spacing w:before="0" w:after="0"/>
                          <w:rPr>
                            <w:rFonts w:ascii="Times New Roman" w:hAnsi="Times New Roman"/>
                            <w:sz w:val="16"/>
                            <w:szCs w:val="16"/>
                            <w:lang w:eastAsia="uk-UA"/>
                          </w:rPr>
                        </w:pPr>
                        <w:r w:rsidRPr="00442474">
                          <w:rPr>
                            <w:rFonts w:ascii="Wingdings" w:eastAsia="Wingdings" w:hAnsi="Wingdings" w:cs="Wingdings"/>
                            <w:sz w:val="16"/>
                            <w:szCs w:val="16"/>
                            <w:lang w:eastAsia="uk-UA"/>
                          </w:rPr>
                          <w:t>¡</w:t>
                        </w:r>
                      </w:p>
                    </w:tc>
                  </w:tr>
                </w:tbl>
                <w:p w14:paraId="6498C069" w14:textId="77777777" w:rsidR="00442474" w:rsidRPr="00442474" w:rsidRDefault="00442474" w:rsidP="00442474">
                  <w:pPr>
                    <w:spacing w:before="0" w:after="0"/>
                    <w:rPr>
                      <w:rFonts w:ascii="Times New Roman" w:hAnsi="Times New Roman"/>
                      <w:sz w:val="16"/>
                      <w:szCs w:val="16"/>
                      <w:lang w:eastAsia="uk-UA"/>
                    </w:rPr>
                  </w:pPr>
                </w:p>
              </w:tc>
              <w:tc>
                <w:tcPr>
                  <w:tcW w:w="440" w:type="dxa"/>
                  <w:tcBorders>
                    <w:bottom w:val="single" w:sz="4" w:space="0" w:color="CCCCCC"/>
                  </w:tcBorders>
                  <w:tcMar>
                    <w:top w:w="40" w:type="dxa"/>
                    <w:left w:w="40" w:type="dxa"/>
                    <w:bottom w:w="40" w:type="dxa"/>
                    <w:right w:w="40" w:type="dxa"/>
                  </w:tcMar>
                  <w:vAlign w:val="center"/>
                </w:tcPr>
                <w:p w14:paraId="531A72E8"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sz w:val="16"/>
                      <w:szCs w:val="16"/>
                      <w:lang w:eastAsia="uk-UA"/>
                    </w:rPr>
                    <w:t>3</w:t>
                  </w:r>
                </w:p>
              </w:tc>
            </w:tr>
            <w:tr w:rsidR="00442474" w:rsidRPr="00442474" w14:paraId="5344BB65" w14:textId="77777777" w:rsidTr="00904D91">
              <w:tc>
                <w:tcPr>
                  <w:tcW w:w="9466" w:type="dxa"/>
                  <w:tcBorders>
                    <w:bottom w:val="single" w:sz="4" w:space="0" w:color="CCCCCC"/>
                  </w:tcBorders>
                  <w:tcMar>
                    <w:top w:w="40" w:type="dxa"/>
                    <w:left w:w="40" w:type="dxa"/>
                    <w:bottom w:w="40" w:type="dxa"/>
                    <w:right w:w="40" w:type="dxa"/>
                  </w:tcMar>
                  <w:vAlign w:val="center"/>
                </w:tcPr>
                <w:p w14:paraId="602CC587"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sz w:val="16"/>
                      <w:szCs w:val="16"/>
                      <w:lang w:eastAsia="uk-UA"/>
                    </w:rPr>
                    <w:t>NOK 500 000–699 000</w:t>
                  </w:r>
                </w:p>
              </w:tc>
              <w:tc>
                <w:tcPr>
                  <w:tcW w:w="600" w:type="dxa"/>
                  <w:tcBorders>
                    <w:bottom w:val="single" w:sz="4" w:space="0" w:color="CCCCCC"/>
                  </w:tcBorders>
                  <w:tcMar>
                    <w:top w:w="40" w:type="dxa"/>
                    <w:left w:w="40" w:type="dxa"/>
                    <w:bottom w:w="40" w:type="dxa"/>
                    <w:right w:w="40" w:type="dxa"/>
                  </w:tcMar>
                  <w:vAlign w:val="center"/>
                </w:tcPr>
                <w:tbl>
                  <w:tblPr>
                    <w:tblStyle w:val="TableGrid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00"/>
                  </w:tblGrid>
                  <w:tr w:rsidR="00442474" w:rsidRPr="00442474" w14:paraId="6D71A1DD" w14:textId="77777777" w:rsidTr="00904D91">
                    <w:trPr>
                      <w:jc w:val="center"/>
                    </w:trPr>
                    <w:tc>
                      <w:tcPr>
                        <w:tcW w:w="300" w:type="dxa"/>
                        <w:tcMar>
                          <w:top w:w="40" w:type="dxa"/>
                          <w:left w:w="40" w:type="dxa"/>
                          <w:bottom w:w="40" w:type="dxa"/>
                          <w:right w:w="40" w:type="dxa"/>
                        </w:tcMar>
                        <w:vAlign w:val="center"/>
                      </w:tcPr>
                      <w:p w14:paraId="30A2B7CB" w14:textId="77777777" w:rsidR="00442474" w:rsidRPr="00442474" w:rsidRDefault="00442474" w:rsidP="00442474">
                        <w:pPr>
                          <w:spacing w:before="0" w:after="0"/>
                          <w:rPr>
                            <w:rFonts w:ascii="Times New Roman" w:hAnsi="Times New Roman"/>
                            <w:sz w:val="16"/>
                            <w:szCs w:val="16"/>
                            <w:lang w:eastAsia="uk-UA"/>
                          </w:rPr>
                        </w:pPr>
                        <w:r w:rsidRPr="00442474">
                          <w:rPr>
                            <w:rFonts w:ascii="Wingdings" w:eastAsia="Wingdings" w:hAnsi="Wingdings" w:cs="Wingdings"/>
                            <w:sz w:val="16"/>
                            <w:szCs w:val="16"/>
                            <w:lang w:eastAsia="uk-UA"/>
                          </w:rPr>
                          <w:t>¡</w:t>
                        </w:r>
                      </w:p>
                    </w:tc>
                  </w:tr>
                </w:tbl>
                <w:p w14:paraId="3B5B8130" w14:textId="77777777" w:rsidR="00442474" w:rsidRPr="00442474" w:rsidRDefault="00442474" w:rsidP="00442474">
                  <w:pPr>
                    <w:spacing w:before="0" w:after="0"/>
                    <w:rPr>
                      <w:rFonts w:ascii="Times New Roman" w:hAnsi="Times New Roman"/>
                      <w:sz w:val="16"/>
                      <w:szCs w:val="16"/>
                      <w:lang w:eastAsia="uk-UA"/>
                    </w:rPr>
                  </w:pPr>
                </w:p>
              </w:tc>
              <w:tc>
                <w:tcPr>
                  <w:tcW w:w="440" w:type="dxa"/>
                  <w:tcBorders>
                    <w:bottom w:val="single" w:sz="4" w:space="0" w:color="CCCCCC"/>
                  </w:tcBorders>
                  <w:tcMar>
                    <w:top w:w="40" w:type="dxa"/>
                    <w:left w:w="40" w:type="dxa"/>
                    <w:bottom w:w="40" w:type="dxa"/>
                    <w:right w:w="40" w:type="dxa"/>
                  </w:tcMar>
                  <w:vAlign w:val="center"/>
                </w:tcPr>
                <w:p w14:paraId="4077E97A"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sz w:val="16"/>
                      <w:szCs w:val="16"/>
                      <w:lang w:eastAsia="uk-UA"/>
                    </w:rPr>
                    <w:t>4</w:t>
                  </w:r>
                </w:p>
              </w:tc>
            </w:tr>
            <w:tr w:rsidR="00442474" w:rsidRPr="00442474" w14:paraId="57EEF300" w14:textId="77777777" w:rsidTr="00904D91">
              <w:tc>
                <w:tcPr>
                  <w:tcW w:w="9466" w:type="dxa"/>
                  <w:tcBorders>
                    <w:bottom w:val="single" w:sz="4" w:space="0" w:color="CCCCCC"/>
                  </w:tcBorders>
                  <w:tcMar>
                    <w:top w:w="40" w:type="dxa"/>
                    <w:left w:w="40" w:type="dxa"/>
                    <w:bottom w:w="40" w:type="dxa"/>
                    <w:right w:w="40" w:type="dxa"/>
                  </w:tcMar>
                  <w:vAlign w:val="center"/>
                </w:tcPr>
                <w:p w14:paraId="0ED5F5E0"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sz w:val="16"/>
                      <w:szCs w:val="16"/>
                      <w:lang w:eastAsia="uk-UA"/>
                    </w:rPr>
                    <w:t>NOK 700 000-899 000</w:t>
                  </w:r>
                </w:p>
              </w:tc>
              <w:tc>
                <w:tcPr>
                  <w:tcW w:w="600" w:type="dxa"/>
                  <w:tcBorders>
                    <w:bottom w:val="single" w:sz="4" w:space="0" w:color="CCCCCC"/>
                  </w:tcBorders>
                  <w:tcMar>
                    <w:top w:w="40" w:type="dxa"/>
                    <w:left w:w="40" w:type="dxa"/>
                    <w:bottom w:w="40" w:type="dxa"/>
                    <w:right w:w="40" w:type="dxa"/>
                  </w:tcMar>
                  <w:vAlign w:val="center"/>
                </w:tcPr>
                <w:tbl>
                  <w:tblPr>
                    <w:tblStyle w:val="TableGrid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00"/>
                  </w:tblGrid>
                  <w:tr w:rsidR="00442474" w:rsidRPr="00442474" w14:paraId="3F1AF791" w14:textId="77777777" w:rsidTr="00904D91">
                    <w:trPr>
                      <w:jc w:val="center"/>
                    </w:trPr>
                    <w:tc>
                      <w:tcPr>
                        <w:tcW w:w="300" w:type="dxa"/>
                        <w:tcMar>
                          <w:top w:w="40" w:type="dxa"/>
                          <w:left w:w="40" w:type="dxa"/>
                          <w:bottom w:w="40" w:type="dxa"/>
                          <w:right w:w="40" w:type="dxa"/>
                        </w:tcMar>
                        <w:vAlign w:val="center"/>
                      </w:tcPr>
                      <w:p w14:paraId="4146403B" w14:textId="77777777" w:rsidR="00442474" w:rsidRPr="00442474" w:rsidRDefault="00442474" w:rsidP="00442474">
                        <w:pPr>
                          <w:spacing w:before="0" w:after="0"/>
                          <w:rPr>
                            <w:rFonts w:ascii="Times New Roman" w:hAnsi="Times New Roman"/>
                            <w:sz w:val="16"/>
                            <w:szCs w:val="16"/>
                            <w:lang w:eastAsia="uk-UA"/>
                          </w:rPr>
                        </w:pPr>
                        <w:r w:rsidRPr="00442474">
                          <w:rPr>
                            <w:rFonts w:ascii="Wingdings" w:eastAsia="Wingdings" w:hAnsi="Wingdings" w:cs="Wingdings"/>
                            <w:sz w:val="16"/>
                            <w:szCs w:val="16"/>
                            <w:lang w:eastAsia="uk-UA"/>
                          </w:rPr>
                          <w:t>¡</w:t>
                        </w:r>
                      </w:p>
                    </w:tc>
                  </w:tr>
                </w:tbl>
                <w:p w14:paraId="0898513E" w14:textId="77777777" w:rsidR="00442474" w:rsidRPr="00442474" w:rsidRDefault="00442474" w:rsidP="00442474">
                  <w:pPr>
                    <w:spacing w:before="0" w:after="0"/>
                    <w:rPr>
                      <w:rFonts w:ascii="Times New Roman" w:hAnsi="Times New Roman"/>
                      <w:sz w:val="16"/>
                      <w:szCs w:val="16"/>
                      <w:lang w:eastAsia="uk-UA"/>
                    </w:rPr>
                  </w:pPr>
                </w:p>
              </w:tc>
              <w:tc>
                <w:tcPr>
                  <w:tcW w:w="440" w:type="dxa"/>
                  <w:tcBorders>
                    <w:bottom w:val="single" w:sz="4" w:space="0" w:color="CCCCCC"/>
                  </w:tcBorders>
                  <w:tcMar>
                    <w:top w:w="40" w:type="dxa"/>
                    <w:left w:w="40" w:type="dxa"/>
                    <w:bottom w:w="40" w:type="dxa"/>
                    <w:right w:w="40" w:type="dxa"/>
                  </w:tcMar>
                  <w:vAlign w:val="center"/>
                </w:tcPr>
                <w:p w14:paraId="567169A6"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sz w:val="16"/>
                      <w:szCs w:val="16"/>
                      <w:lang w:eastAsia="uk-UA"/>
                    </w:rPr>
                    <w:t>5</w:t>
                  </w:r>
                </w:p>
              </w:tc>
            </w:tr>
            <w:tr w:rsidR="00442474" w:rsidRPr="00442474" w14:paraId="2A28CBCB" w14:textId="77777777" w:rsidTr="00904D91">
              <w:tc>
                <w:tcPr>
                  <w:tcW w:w="9466" w:type="dxa"/>
                  <w:tcBorders>
                    <w:bottom w:val="single" w:sz="4" w:space="0" w:color="CCCCCC"/>
                  </w:tcBorders>
                  <w:tcMar>
                    <w:top w:w="40" w:type="dxa"/>
                    <w:left w:w="40" w:type="dxa"/>
                    <w:bottom w:w="40" w:type="dxa"/>
                    <w:right w:w="40" w:type="dxa"/>
                  </w:tcMar>
                  <w:vAlign w:val="center"/>
                </w:tcPr>
                <w:p w14:paraId="04ED1DD9"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sz w:val="16"/>
                      <w:szCs w:val="16"/>
                      <w:lang w:eastAsia="uk-UA"/>
                    </w:rPr>
                    <w:t>More than NOK 900 000</w:t>
                  </w:r>
                </w:p>
              </w:tc>
              <w:tc>
                <w:tcPr>
                  <w:tcW w:w="600" w:type="dxa"/>
                  <w:tcBorders>
                    <w:bottom w:val="single" w:sz="4" w:space="0" w:color="CCCCCC"/>
                  </w:tcBorders>
                  <w:tcMar>
                    <w:top w:w="40" w:type="dxa"/>
                    <w:left w:w="40" w:type="dxa"/>
                    <w:bottom w:w="40" w:type="dxa"/>
                    <w:right w:w="40" w:type="dxa"/>
                  </w:tcMar>
                  <w:vAlign w:val="center"/>
                </w:tcPr>
                <w:tbl>
                  <w:tblPr>
                    <w:tblStyle w:val="TableGrid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00"/>
                  </w:tblGrid>
                  <w:tr w:rsidR="00442474" w:rsidRPr="00442474" w14:paraId="3DAA850E" w14:textId="77777777" w:rsidTr="00904D91">
                    <w:trPr>
                      <w:jc w:val="center"/>
                    </w:trPr>
                    <w:tc>
                      <w:tcPr>
                        <w:tcW w:w="300" w:type="dxa"/>
                        <w:tcMar>
                          <w:top w:w="40" w:type="dxa"/>
                          <w:left w:w="40" w:type="dxa"/>
                          <w:bottom w:w="40" w:type="dxa"/>
                          <w:right w:w="40" w:type="dxa"/>
                        </w:tcMar>
                        <w:vAlign w:val="center"/>
                      </w:tcPr>
                      <w:p w14:paraId="179EAEF4" w14:textId="77777777" w:rsidR="00442474" w:rsidRPr="00442474" w:rsidRDefault="00442474" w:rsidP="00442474">
                        <w:pPr>
                          <w:spacing w:before="0" w:after="0"/>
                          <w:rPr>
                            <w:rFonts w:ascii="Times New Roman" w:hAnsi="Times New Roman"/>
                            <w:sz w:val="16"/>
                            <w:szCs w:val="16"/>
                            <w:lang w:eastAsia="uk-UA"/>
                          </w:rPr>
                        </w:pPr>
                        <w:r w:rsidRPr="00442474">
                          <w:rPr>
                            <w:rFonts w:ascii="Wingdings" w:eastAsia="Wingdings" w:hAnsi="Wingdings" w:cs="Wingdings"/>
                            <w:sz w:val="16"/>
                            <w:szCs w:val="16"/>
                            <w:lang w:eastAsia="uk-UA"/>
                          </w:rPr>
                          <w:t>¡</w:t>
                        </w:r>
                      </w:p>
                    </w:tc>
                  </w:tr>
                </w:tbl>
                <w:p w14:paraId="51BF4FB0" w14:textId="77777777" w:rsidR="00442474" w:rsidRPr="00442474" w:rsidRDefault="00442474" w:rsidP="00442474">
                  <w:pPr>
                    <w:spacing w:before="0" w:after="0"/>
                    <w:rPr>
                      <w:rFonts w:ascii="Times New Roman" w:hAnsi="Times New Roman"/>
                      <w:sz w:val="16"/>
                      <w:szCs w:val="16"/>
                      <w:lang w:eastAsia="uk-UA"/>
                    </w:rPr>
                  </w:pPr>
                </w:p>
              </w:tc>
              <w:tc>
                <w:tcPr>
                  <w:tcW w:w="440" w:type="dxa"/>
                  <w:tcBorders>
                    <w:bottom w:val="single" w:sz="4" w:space="0" w:color="CCCCCC"/>
                  </w:tcBorders>
                  <w:tcMar>
                    <w:top w:w="40" w:type="dxa"/>
                    <w:left w:w="40" w:type="dxa"/>
                    <w:bottom w:w="40" w:type="dxa"/>
                    <w:right w:w="40" w:type="dxa"/>
                  </w:tcMar>
                  <w:vAlign w:val="center"/>
                </w:tcPr>
                <w:p w14:paraId="3360F877"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sz w:val="16"/>
                      <w:szCs w:val="16"/>
                      <w:lang w:eastAsia="uk-UA"/>
                    </w:rPr>
                    <w:t>6</w:t>
                  </w:r>
                </w:p>
              </w:tc>
            </w:tr>
            <w:tr w:rsidR="00442474" w:rsidRPr="00442474" w14:paraId="7A0262BB" w14:textId="77777777" w:rsidTr="00904D91">
              <w:tc>
                <w:tcPr>
                  <w:tcW w:w="9466" w:type="dxa"/>
                  <w:tcBorders>
                    <w:bottom w:val="single" w:sz="4" w:space="0" w:color="CCCCCC"/>
                  </w:tcBorders>
                  <w:tcMar>
                    <w:top w:w="40" w:type="dxa"/>
                    <w:left w:w="40" w:type="dxa"/>
                    <w:bottom w:w="40" w:type="dxa"/>
                    <w:right w:w="40" w:type="dxa"/>
                  </w:tcMar>
                  <w:vAlign w:val="center"/>
                </w:tcPr>
                <w:p w14:paraId="7A1EE70F"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sz w:val="16"/>
                      <w:szCs w:val="16"/>
                      <w:lang w:eastAsia="uk-UA"/>
                    </w:rPr>
                    <w:t>Don't know</w:t>
                  </w:r>
                </w:p>
              </w:tc>
              <w:tc>
                <w:tcPr>
                  <w:tcW w:w="600" w:type="dxa"/>
                  <w:tcBorders>
                    <w:bottom w:val="single" w:sz="4" w:space="0" w:color="CCCCCC"/>
                  </w:tcBorders>
                  <w:tcMar>
                    <w:top w:w="40" w:type="dxa"/>
                    <w:left w:w="40" w:type="dxa"/>
                    <w:bottom w:w="40" w:type="dxa"/>
                    <w:right w:w="40" w:type="dxa"/>
                  </w:tcMar>
                  <w:vAlign w:val="center"/>
                </w:tcPr>
                <w:tbl>
                  <w:tblPr>
                    <w:tblStyle w:val="TableGrid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00"/>
                  </w:tblGrid>
                  <w:tr w:rsidR="00442474" w:rsidRPr="00442474" w14:paraId="401CEBBA" w14:textId="77777777" w:rsidTr="00904D91">
                    <w:trPr>
                      <w:jc w:val="center"/>
                    </w:trPr>
                    <w:tc>
                      <w:tcPr>
                        <w:tcW w:w="300" w:type="dxa"/>
                        <w:tcMar>
                          <w:top w:w="40" w:type="dxa"/>
                          <w:left w:w="40" w:type="dxa"/>
                          <w:bottom w:w="40" w:type="dxa"/>
                          <w:right w:w="40" w:type="dxa"/>
                        </w:tcMar>
                        <w:vAlign w:val="center"/>
                      </w:tcPr>
                      <w:p w14:paraId="0E93331F" w14:textId="77777777" w:rsidR="00442474" w:rsidRPr="00442474" w:rsidRDefault="00442474" w:rsidP="00442474">
                        <w:pPr>
                          <w:spacing w:before="0" w:after="0"/>
                          <w:rPr>
                            <w:rFonts w:ascii="Times New Roman" w:hAnsi="Times New Roman"/>
                            <w:sz w:val="16"/>
                            <w:szCs w:val="16"/>
                            <w:lang w:eastAsia="uk-UA"/>
                          </w:rPr>
                        </w:pPr>
                        <w:r w:rsidRPr="00442474">
                          <w:rPr>
                            <w:rFonts w:ascii="Wingdings" w:eastAsia="Wingdings" w:hAnsi="Wingdings" w:cs="Wingdings"/>
                            <w:sz w:val="16"/>
                            <w:szCs w:val="16"/>
                            <w:lang w:eastAsia="uk-UA"/>
                          </w:rPr>
                          <w:t>¡</w:t>
                        </w:r>
                      </w:p>
                    </w:tc>
                  </w:tr>
                </w:tbl>
                <w:p w14:paraId="308C12A4" w14:textId="77777777" w:rsidR="00442474" w:rsidRPr="00442474" w:rsidRDefault="00442474" w:rsidP="00442474">
                  <w:pPr>
                    <w:spacing w:before="0" w:after="0"/>
                    <w:rPr>
                      <w:rFonts w:ascii="Times New Roman" w:hAnsi="Times New Roman"/>
                      <w:sz w:val="16"/>
                      <w:szCs w:val="16"/>
                      <w:lang w:eastAsia="uk-UA"/>
                    </w:rPr>
                  </w:pPr>
                </w:p>
              </w:tc>
              <w:tc>
                <w:tcPr>
                  <w:tcW w:w="440" w:type="dxa"/>
                  <w:tcBorders>
                    <w:bottom w:val="single" w:sz="4" w:space="0" w:color="CCCCCC"/>
                  </w:tcBorders>
                  <w:tcMar>
                    <w:top w:w="40" w:type="dxa"/>
                    <w:left w:w="40" w:type="dxa"/>
                    <w:bottom w:w="40" w:type="dxa"/>
                    <w:right w:w="40" w:type="dxa"/>
                  </w:tcMar>
                  <w:vAlign w:val="center"/>
                </w:tcPr>
                <w:p w14:paraId="08B3EFC7"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sz w:val="16"/>
                      <w:szCs w:val="16"/>
                      <w:lang w:eastAsia="uk-UA"/>
                    </w:rPr>
                    <w:t>7</w:t>
                  </w:r>
                </w:p>
              </w:tc>
            </w:tr>
            <w:tr w:rsidR="00442474" w:rsidRPr="00442474" w14:paraId="10EF6F66" w14:textId="77777777" w:rsidTr="00904D91">
              <w:tc>
                <w:tcPr>
                  <w:tcW w:w="9466" w:type="dxa"/>
                  <w:tcMar>
                    <w:top w:w="40" w:type="dxa"/>
                    <w:left w:w="40" w:type="dxa"/>
                    <w:bottom w:w="40" w:type="dxa"/>
                    <w:right w:w="40" w:type="dxa"/>
                  </w:tcMar>
                  <w:vAlign w:val="center"/>
                </w:tcPr>
                <w:p w14:paraId="48929E0A"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sz w:val="16"/>
                      <w:szCs w:val="16"/>
                      <w:lang w:eastAsia="uk-UA"/>
                    </w:rPr>
                    <w:t>Don't want to answer</w:t>
                  </w:r>
                </w:p>
              </w:tc>
              <w:tc>
                <w:tcPr>
                  <w:tcW w:w="600" w:type="dxa"/>
                  <w:tcMar>
                    <w:top w:w="40" w:type="dxa"/>
                    <w:left w:w="40" w:type="dxa"/>
                    <w:bottom w:w="40" w:type="dxa"/>
                    <w:right w:w="40" w:type="dxa"/>
                  </w:tcMar>
                  <w:vAlign w:val="center"/>
                </w:tcPr>
                <w:tbl>
                  <w:tblPr>
                    <w:tblStyle w:val="TableGrid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00"/>
                  </w:tblGrid>
                  <w:tr w:rsidR="00442474" w:rsidRPr="00442474" w14:paraId="2A9A6A4A" w14:textId="77777777" w:rsidTr="00904D91">
                    <w:trPr>
                      <w:jc w:val="center"/>
                    </w:trPr>
                    <w:tc>
                      <w:tcPr>
                        <w:tcW w:w="300" w:type="dxa"/>
                        <w:tcMar>
                          <w:top w:w="40" w:type="dxa"/>
                          <w:left w:w="40" w:type="dxa"/>
                          <w:bottom w:w="40" w:type="dxa"/>
                          <w:right w:w="40" w:type="dxa"/>
                        </w:tcMar>
                        <w:vAlign w:val="center"/>
                      </w:tcPr>
                      <w:p w14:paraId="3BC5B415" w14:textId="77777777" w:rsidR="00442474" w:rsidRPr="00442474" w:rsidRDefault="00442474" w:rsidP="00442474">
                        <w:pPr>
                          <w:spacing w:before="0" w:after="0"/>
                          <w:rPr>
                            <w:rFonts w:ascii="Times New Roman" w:hAnsi="Times New Roman"/>
                            <w:sz w:val="16"/>
                            <w:szCs w:val="16"/>
                            <w:lang w:eastAsia="uk-UA"/>
                          </w:rPr>
                        </w:pPr>
                        <w:r w:rsidRPr="00442474">
                          <w:rPr>
                            <w:rFonts w:ascii="Wingdings" w:eastAsia="Wingdings" w:hAnsi="Wingdings" w:cs="Wingdings"/>
                            <w:sz w:val="16"/>
                            <w:szCs w:val="16"/>
                            <w:lang w:eastAsia="uk-UA"/>
                          </w:rPr>
                          <w:t>¡</w:t>
                        </w:r>
                      </w:p>
                    </w:tc>
                  </w:tr>
                </w:tbl>
                <w:p w14:paraId="00EC5880" w14:textId="77777777" w:rsidR="00442474" w:rsidRPr="00442474" w:rsidRDefault="00442474" w:rsidP="00442474">
                  <w:pPr>
                    <w:spacing w:before="0" w:after="0"/>
                    <w:rPr>
                      <w:rFonts w:ascii="Times New Roman" w:hAnsi="Times New Roman"/>
                      <w:sz w:val="16"/>
                      <w:szCs w:val="16"/>
                      <w:lang w:eastAsia="uk-UA"/>
                    </w:rPr>
                  </w:pPr>
                </w:p>
              </w:tc>
              <w:tc>
                <w:tcPr>
                  <w:tcW w:w="440" w:type="dxa"/>
                  <w:tcMar>
                    <w:top w:w="40" w:type="dxa"/>
                    <w:left w:w="40" w:type="dxa"/>
                    <w:bottom w:w="40" w:type="dxa"/>
                    <w:right w:w="40" w:type="dxa"/>
                  </w:tcMar>
                  <w:vAlign w:val="center"/>
                </w:tcPr>
                <w:p w14:paraId="060BE226"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sz w:val="16"/>
                      <w:szCs w:val="16"/>
                      <w:lang w:eastAsia="uk-UA"/>
                    </w:rPr>
                    <w:t>8</w:t>
                  </w:r>
                </w:p>
              </w:tc>
            </w:tr>
          </w:tbl>
          <w:p w14:paraId="4C9165BE" w14:textId="77777777" w:rsidR="00442474" w:rsidRPr="00442474" w:rsidRDefault="00442474" w:rsidP="00442474">
            <w:pPr>
              <w:spacing w:before="0" w:after="0"/>
              <w:rPr>
                <w:rFonts w:ascii="Times New Roman" w:hAnsi="Times New Roman"/>
                <w:sz w:val="16"/>
                <w:szCs w:val="16"/>
                <w:lang w:eastAsia="uk-UA"/>
              </w:rPr>
            </w:pPr>
          </w:p>
        </w:tc>
      </w:tr>
    </w:tbl>
    <w:p w14:paraId="6BC4D2A0" w14:textId="77777777" w:rsidR="00442474" w:rsidRPr="00442474" w:rsidRDefault="00442474" w:rsidP="00442474">
      <w:pPr>
        <w:spacing w:before="0" w:after="0"/>
        <w:rPr>
          <w:rFonts w:ascii="Times New Roman" w:eastAsia="Times New Roman" w:hAnsi="Times New Roman" w:cs="Times New Roman"/>
          <w:sz w:val="16"/>
          <w:szCs w:val="16"/>
          <w:lang w:eastAsia="uk-UA"/>
        </w:rPr>
      </w:pPr>
    </w:p>
    <w:tbl>
      <w:tblPr>
        <w:tblStyle w:val="TableGrid1"/>
        <w:tblW w:w="0" w:type="auto"/>
        <w:tblBorders>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10506"/>
      </w:tblGrid>
      <w:tr w:rsidR="00442474" w:rsidRPr="00442474" w14:paraId="5C56FE4E" w14:textId="77777777" w:rsidTr="00904D91">
        <w:trPr>
          <w:tblHeader/>
        </w:trPr>
        <w:tc>
          <w:tcPr>
            <w:tcW w:w="10506" w:type="dxa"/>
            <w:tcMar>
              <w:top w:w="0" w:type="dxa"/>
              <w:left w:w="0" w:type="dxa"/>
              <w:bottom w:w="0" w:type="dxa"/>
              <w:right w:w="0" w:type="dxa"/>
            </w:tcMar>
          </w:tcPr>
          <w:tbl>
            <w:tblPr>
              <w:tblStyle w:val="TableGrid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75"/>
              <w:gridCol w:w="8921"/>
            </w:tblGrid>
            <w:tr w:rsidR="00442474" w:rsidRPr="00442474" w14:paraId="659C5D28" w14:textId="77777777" w:rsidTr="00904D91">
              <w:tc>
                <w:tcPr>
                  <w:tcW w:w="1576" w:type="dxa"/>
                  <w:tcBorders>
                    <w:bottom w:val="single" w:sz="4" w:space="0" w:color="auto"/>
                    <w:right w:val="single" w:sz="4" w:space="0" w:color="auto"/>
                  </w:tcBorders>
                  <w:shd w:val="clear" w:color="auto" w:fill="62EFD3"/>
                  <w:tcMar>
                    <w:top w:w="60" w:type="dxa"/>
                    <w:left w:w="60" w:type="dxa"/>
                    <w:bottom w:w="60" w:type="dxa"/>
                    <w:right w:w="60" w:type="dxa"/>
                  </w:tcMar>
                </w:tcPr>
                <w:p w14:paraId="78D146F3"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b/>
                      <w:sz w:val="16"/>
                      <w:szCs w:val="16"/>
                      <w:lang w:eastAsia="uk-UA"/>
                    </w:rPr>
                    <w:t>household</w:t>
                  </w:r>
                </w:p>
              </w:tc>
              <w:tc>
                <w:tcPr>
                  <w:tcW w:w="8930" w:type="dxa"/>
                  <w:tcBorders>
                    <w:bottom w:val="single" w:sz="4" w:space="0" w:color="auto"/>
                  </w:tcBorders>
                  <w:shd w:val="clear" w:color="auto" w:fill="62EFD3"/>
                  <w:tcMar>
                    <w:top w:w="0" w:type="dxa"/>
                    <w:left w:w="60" w:type="dxa"/>
                    <w:bottom w:w="0" w:type="dxa"/>
                    <w:right w:w="0" w:type="dxa"/>
                  </w:tcMar>
                </w:tcPr>
                <w:p w14:paraId="0F9BC334" w14:textId="77777777" w:rsidR="00442474" w:rsidRPr="00442474" w:rsidRDefault="00442474" w:rsidP="00442474">
                  <w:pPr>
                    <w:keepNext/>
                    <w:spacing w:before="0" w:after="0"/>
                    <w:outlineLvl w:val="0"/>
                    <w:rPr>
                      <w:rFonts w:ascii="Arial" w:hAnsi="Arial" w:cs="Arial"/>
                      <w:b/>
                      <w:bCs/>
                      <w:kern w:val="32"/>
                      <w:sz w:val="16"/>
                      <w:szCs w:val="16"/>
                      <w:lang w:eastAsia="uk-UA"/>
                    </w:rPr>
                  </w:pPr>
                  <w:r w:rsidRPr="00442474">
                    <w:rPr>
                      <w:rFonts w:ascii="Arial" w:eastAsia="Arial" w:hAnsi="Arial" w:cs="Arial"/>
                      <w:b/>
                      <w:bCs/>
                      <w:kern w:val="32"/>
                      <w:sz w:val="16"/>
                      <w:szCs w:val="16"/>
                      <w:lang w:eastAsia="uk-UA"/>
                    </w:rPr>
                    <w:t>How many adults live in your household, including yourself?</w:t>
                  </w:r>
                </w:p>
              </w:tc>
            </w:tr>
          </w:tbl>
          <w:p w14:paraId="3AAEBB5F" w14:textId="77777777" w:rsidR="00442474" w:rsidRPr="00442474" w:rsidRDefault="00442474" w:rsidP="00442474">
            <w:pPr>
              <w:spacing w:before="0" w:after="0"/>
              <w:rPr>
                <w:rFonts w:ascii="Times New Roman" w:hAnsi="Times New Roman"/>
                <w:sz w:val="16"/>
                <w:szCs w:val="16"/>
                <w:lang w:eastAsia="uk-UA"/>
              </w:rPr>
            </w:pPr>
          </w:p>
        </w:tc>
      </w:tr>
      <w:tr w:rsidR="00442474" w:rsidRPr="00442474" w14:paraId="7199A32B" w14:textId="77777777" w:rsidTr="00904D91">
        <w:tc>
          <w:tcPr>
            <w:tcW w:w="10506" w:type="dxa"/>
            <w:tcMar>
              <w:top w:w="0" w:type="dxa"/>
              <w:left w:w="0" w:type="dxa"/>
              <w:bottom w:w="0" w:type="dxa"/>
              <w:right w:w="0" w:type="dxa"/>
            </w:tcMar>
          </w:tcPr>
          <w:tbl>
            <w:tblPr>
              <w:tblStyle w:val="TableGrid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9456"/>
              <w:gridCol w:w="600"/>
              <w:gridCol w:w="440"/>
            </w:tblGrid>
            <w:tr w:rsidR="00442474" w:rsidRPr="00442474" w14:paraId="32CF1F84" w14:textId="77777777" w:rsidTr="00904D91">
              <w:tc>
                <w:tcPr>
                  <w:tcW w:w="9466" w:type="dxa"/>
                  <w:tcBorders>
                    <w:bottom w:val="single" w:sz="4" w:space="0" w:color="CCCCCC"/>
                  </w:tcBorders>
                  <w:tcMar>
                    <w:top w:w="40" w:type="dxa"/>
                    <w:left w:w="40" w:type="dxa"/>
                    <w:bottom w:w="40" w:type="dxa"/>
                    <w:right w:w="40" w:type="dxa"/>
                  </w:tcMar>
                  <w:vAlign w:val="center"/>
                </w:tcPr>
                <w:p w14:paraId="1066EB87"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sz w:val="16"/>
                      <w:szCs w:val="16"/>
                      <w:lang w:eastAsia="uk-UA"/>
                    </w:rPr>
                    <w:t>1 person (yourself)</w:t>
                  </w:r>
                </w:p>
              </w:tc>
              <w:tc>
                <w:tcPr>
                  <w:tcW w:w="600" w:type="dxa"/>
                  <w:tcBorders>
                    <w:bottom w:val="single" w:sz="4" w:space="0" w:color="CCCCCC"/>
                  </w:tcBorders>
                  <w:tcMar>
                    <w:top w:w="40" w:type="dxa"/>
                    <w:left w:w="40" w:type="dxa"/>
                    <w:bottom w:w="40" w:type="dxa"/>
                    <w:right w:w="40" w:type="dxa"/>
                  </w:tcMar>
                  <w:vAlign w:val="center"/>
                </w:tcPr>
                <w:tbl>
                  <w:tblPr>
                    <w:tblStyle w:val="TableGrid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00"/>
                  </w:tblGrid>
                  <w:tr w:rsidR="00442474" w:rsidRPr="00442474" w14:paraId="0B37334D" w14:textId="77777777" w:rsidTr="00904D91">
                    <w:trPr>
                      <w:jc w:val="center"/>
                    </w:trPr>
                    <w:tc>
                      <w:tcPr>
                        <w:tcW w:w="300" w:type="dxa"/>
                        <w:tcMar>
                          <w:top w:w="40" w:type="dxa"/>
                          <w:left w:w="40" w:type="dxa"/>
                          <w:bottom w:w="40" w:type="dxa"/>
                          <w:right w:w="40" w:type="dxa"/>
                        </w:tcMar>
                        <w:vAlign w:val="center"/>
                      </w:tcPr>
                      <w:p w14:paraId="576650D0" w14:textId="77777777" w:rsidR="00442474" w:rsidRPr="00442474" w:rsidRDefault="00442474" w:rsidP="00442474">
                        <w:pPr>
                          <w:spacing w:before="0" w:after="0"/>
                          <w:rPr>
                            <w:rFonts w:ascii="Times New Roman" w:hAnsi="Times New Roman"/>
                            <w:sz w:val="16"/>
                            <w:szCs w:val="16"/>
                            <w:lang w:eastAsia="uk-UA"/>
                          </w:rPr>
                        </w:pPr>
                        <w:r w:rsidRPr="00442474">
                          <w:rPr>
                            <w:rFonts w:ascii="Wingdings" w:eastAsia="Wingdings" w:hAnsi="Wingdings" w:cs="Wingdings"/>
                            <w:sz w:val="16"/>
                            <w:szCs w:val="16"/>
                            <w:lang w:eastAsia="uk-UA"/>
                          </w:rPr>
                          <w:t>¡</w:t>
                        </w:r>
                      </w:p>
                    </w:tc>
                  </w:tr>
                </w:tbl>
                <w:p w14:paraId="5FB7CE7D" w14:textId="77777777" w:rsidR="00442474" w:rsidRPr="00442474" w:rsidRDefault="00442474" w:rsidP="00442474">
                  <w:pPr>
                    <w:spacing w:before="0" w:after="0"/>
                    <w:rPr>
                      <w:rFonts w:ascii="Times New Roman" w:hAnsi="Times New Roman"/>
                      <w:sz w:val="16"/>
                      <w:szCs w:val="16"/>
                      <w:lang w:eastAsia="uk-UA"/>
                    </w:rPr>
                  </w:pPr>
                </w:p>
              </w:tc>
              <w:tc>
                <w:tcPr>
                  <w:tcW w:w="440" w:type="dxa"/>
                  <w:tcBorders>
                    <w:bottom w:val="single" w:sz="4" w:space="0" w:color="CCCCCC"/>
                  </w:tcBorders>
                  <w:tcMar>
                    <w:top w:w="40" w:type="dxa"/>
                    <w:left w:w="40" w:type="dxa"/>
                    <w:bottom w:w="40" w:type="dxa"/>
                    <w:right w:w="40" w:type="dxa"/>
                  </w:tcMar>
                  <w:vAlign w:val="center"/>
                </w:tcPr>
                <w:p w14:paraId="2979701F"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sz w:val="16"/>
                      <w:szCs w:val="16"/>
                      <w:lang w:eastAsia="uk-UA"/>
                    </w:rPr>
                    <w:t>1</w:t>
                  </w:r>
                </w:p>
              </w:tc>
            </w:tr>
            <w:tr w:rsidR="00442474" w:rsidRPr="00442474" w14:paraId="27F9A1CF" w14:textId="77777777" w:rsidTr="00904D91">
              <w:tc>
                <w:tcPr>
                  <w:tcW w:w="9466" w:type="dxa"/>
                  <w:tcBorders>
                    <w:bottom w:val="single" w:sz="4" w:space="0" w:color="CCCCCC"/>
                  </w:tcBorders>
                  <w:tcMar>
                    <w:top w:w="40" w:type="dxa"/>
                    <w:left w:w="40" w:type="dxa"/>
                    <w:bottom w:w="40" w:type="dxa"/>
                    <w:right w:w="40" w:type="dxa"/>
                  </w:tcMar>
                  <w:vAlign w:val="center"/>
                </w:tcPr>
                <w:p w14:paraId="4EF8E504"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sz w:val="16"/>
                      <w:szCs w:val="16"/>
                      <w:lang w:eastAsia="uk-UA"/>
                    </w:rPr>
                    <w:t>2 persons</w:t>
                  </w:r>
                </w:p>
              </w:tc>
              <w:tc>
                <w:tcPr>
                  <w:tcW w:w="600" w:type="dxa"/>
                  <w:tcBorders>
                    <w:bottom w:val="single" w:sz="4" w:space="0" w:color="CCCCCC"/>
                  </w:tcBorders>
                  <w:tcMar>
                    <w:top w:w="40" w:type="dxa"/>
                    <w:left w:w="40" w:type="dxa"/>
                    <w:bottom w:w="40" w:type="dxa"/>
                    <w:right w:w="40" w:type="dxa"/>
                  </w:tcMar>
                  <w:vAlign w:val="center"/>
                </w:tcPr>
                <w:tbl>
                  <w:tblPr>
                    <w:tblStyle w:val="TableGrid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00"/>
                  </w:tblGrid>
                  <w:tr w:rsidR="00442474" w:rsidRPr="00442474" w14:paraId="0D724CF0" w14:textId="77777777" w:rsidTr="00904D91">
                    <w:trPr>
                      <w:jc w:val="center"/>
                    </w:trPr>
                    <w:tc>
                      <w:tcPr>
                        <w:tcW w:w="300" w:type="dxa"/>
                        <w:tcMar>
                          <w:top w:w="40" w:type="dxa"/>
                          <w:left w:w="40" w:type="dxa"/>
                          <w:bottom w:w="40" w:type="dxa"/>
                          <w:right w:w="40" w:type="dxa"/>
                        </w:tcMar>
                        <w:vAlign w:val="center"/>
                      </w:tcPr>
                      <w:p w14:paraId="3D76B108" w14:textId="77777777" w:rsidR="00442474" w:rsidRPr="00442474" w:rsidRDefault="00442474" w:rsidP="00442474">
                        <w:pPr>
                          <w:spacing w:before="0" w:after="0"/>
                          <w:rPr>
                            <w:rFonts w:ascii="Times New Roman" w:hAnsi="Times New Roman"/>
                            <w:sz w:val="16"/>
                            <w:szCs w:val="16"/>
                            <w:lang w:eastAsia="uk-UA"/>
                          </w:rPr>
                        </w:pPr>
                        <w:r w:rsidRPr="00442474">
                          <w:rPr>
                            <w:rFonts w:ascii="Wingdings" w:eastAsia="Wingdings" w:hAnsi="Wingdings" w:cs="Wingdings"/>
                            <w:sz w:val="16"/>
                            <w:szCs w:val="16"/>
                            <w:lang w:eastAsia="uk-UA"/>
                          </w:rPr>
                          <w:t>¡</w:t>
                        </w:r>
                      </w:p>
                    </w:tc>
                  </w:tr>
                </w:tbl>
                <w:p w14:paraId="74FE3C2C" w14:textId="77777777" w:rsidR="00442474" w:rsidRPr="00442474" w:rsidRDefault="00442474" w:rsidP="00442474">
                  <w:pPr>
                    <w:spacing w:before="0" w:after="0"/>
                    <w:rPr>
                      <w:rFonts w:ascii="Times New Roman" w:hAnsi="Times New Roman"/>
                      <w:sz w:val="16"/>
                      <w:szCs w:val="16"/>
                      <w:lang w:eastAsia="uk-UA"/>
                    </w:rPr>
                  </w:pPr>
                </w:p>
              </w:tc>
              <w:tc>
                <w:tcPr>
                  <w:tcW w:w="440" w:type="dxa"/>
                  <w:tcBorders>
                    <w:bottom w:val="single" w:sz="4" w:space="0" w:color="CCCCCC"/>
                  </w:tcBorders>
                  <w:tcMar>
                    <w:top w:w="40" w:type="dxa"/>
                    <w:left w:w="40" w:type="dxa"/>
                    <w:bottom w:w="40" w:type="dxa"/>
                    <w:right w:w="40" w:type="dxa"/>
                  </w:tcMar>
                  <w:vAlign w:val="center"/>
                </w:tcPr>
                <w:p w14:paraId="58574B89"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sz w:val="16"/>
                      <w:szCs w:val="16"/>
                      <w:lang w:eastAsia="uk-UA"/>
                    </w:rPr>
                    <w:t>2</w:t>
                  </w:r>
                </w:p>
              </w:tc>
            </w:tr>
            <w:tr w:rsidR="00442474" w:rsidRPr="00442474" w14:paraId="580A79F3" w14:textId="77777777" w:rsidTr="00904D91">
              <w:tc>
                <w:tcPr>
                  <w:tcW w:w="9466" w:type="dxa"/>
                  <w:tcMar>
                    <w:top w:w="40" w:type="dxa"/>
                    <w:left w:w="40" w:type="dxa"/>
                    <w:bottom w:w="40" w:type="dxa"/>
                    <w:right w:w="40" w:type="dxa"/>
                  </w:tcMar>
                  <w:vAlign w:val="center"/>
                </w:tcPr>
                <w:p w14:paraId="2EC15047"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sz w:val="16"/>
                      <w:szCs w:val="16"/>
                      <w:lang w:eastAsia="uk-UA"/>
                    </w:rPr>
                    <w:t>3 people or more</w:t>
                  </w:r>
                </w:p>
              </w:tc>
              <w:tc>
                <w:tcPr>
                  <w:tcW w:w="600" w:type="dxa"/>
                  <w:tcMar>
                    <w:top w:w="40" w:type="dxa"/>
                    <w:left w:w="40" w:type="dxa"/>
                    <w:bottom w:w="40" w:type="dxa"/>
                    <w:right w:w="40" w:type="dxa"/>
                  </w:tcMar>
                  <w:vAlign w:val="center"/>
                </w:tcPr>
                <w:tbl>
                  <w:tblPr>
                    <w:tblStyle w:val="TableGrid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00"/>
                  </w:tblGrid>
                  <w:tr w:rsidR="00442474" w:rsidRPr="00442474" w14:paraId="08E041E5" w14:textId="77777777" w:rsidTr="00904D91">
                    <w:trPr>
                      <w:jc w:val="center"/>
                    </w:trPr>
                    <w:tc>
                      <w:tcPr>
                        <w:tcW w:w="300" w:type="dxa"/>
                        <w:tcMar>
                          <w:top w:w="40" w:type="dxa"/>
                          <w:left w:w="40" w:type="dxa"/>
                          <w:bottom w:w="40" w:type="dxa"/>
                          <w:right w:w="40" w:type="dxa"/>
                        </w:tcMar>
                        <w:vAlign w:val="center"/>
                      </w:tcPr>
                      <w:p w14:paraId="4931719C" w14:textId="77777777" w:rsidR="00442474" w:rsidRPr="00442474" w:rsidRDefault="00442474" w:rsidP="00442474">
                        <w:pPr>
                          <w:spacing w:before="0" w:after="0"/>
                          <w:rPr>
                            <w:rFonts w:ascii="Times New Roman" w:hAnsi="Times New Roman"/>
                            <w:sz w:val="16"/>
                            <w:szCs w:val="16"/>
                            <w:lang w:eastAsia="uk-UA"/>
                          </w:rPr>
                        </w:pPr>
                        <w:r w:rsidRPr="00442474">
                          <w:rPr>
                            <w:rFonts w:ascii="Wingdings" w:eastAsia="Wingdings" w:hAnsi="Wingdings" w:cs="Wingdings"/>
                            <w:sz w:val="16"/>
                            <w:szCs w:val="16"/>
                            <w:lang w:eastAsia="uk-UA"/>
                          </w:rPr>
                          <w:t>¡</w:t>
                        </w:r>
                      </w:p>
                    </w:tc>
                  </w:tr>
                </w:tbl>
                <w:p w14:paraId="1E4CA7F7" w14:textId="77777777" w:rsidR="00442474" w:rsidRPr="00442474" w:rsidRDefault="00442474" w:rsidP="00442474">
                  <w:pPr>
                    <w:spacing w:before="0" w:after="0"/>
                    <w:rPr>
                      <w:rFonts w:ascii="Times New Roman" w:hAnsi="Times New Roman"/>
                      <w:sz w:val="16"/>
                      <w:szCs w:val="16"/>
                      <w:lang w:eastAsia="uk-UA"/>
                    </w:rPr>
                  </w:pPr>
                </w:p>
              </w:tc>
              <w:tc>
                <w:tcPr>
                  <w:tcW w:w="440" w:type="dxa"/>
                  <w:tcMar>
                    <w:top w:w="40" w:type="dxa"/>
                    <w:left w:w="40" w:type="dxa"/>
                    <w:bottom w:w="40" w:type="dxa"/>
                    <w:right w:w="40" w:type="dxa"/>
                  </w:tcMar>
                  <w:vAlign w:val="center"/>
                </w:tcPr>
                <w:p w14:paraId="7DD463ED"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sz w:val="16"/>
                      <w:szCs w:val="16"/>
                      <w:lang w:eastAsia="uk-UA"/>
                    </w:rPr>
                    <w:t>3</w:t>
                  </w:r>
                </w:p>
              </w:tc>
            </w:tr>
          </w:tbl>
          <w:p w14:paraId="24F54D0D" w14:textId="77777777" w:rsidR="00442474" w:rsidRPr="00442474" w:rsidRDefault="00442474" w:rsidP="00442474">
            <w:pPr>
              <w:spacing w:before="0" w:after="0"/>
              <w:rPr>
                <w:rFonts w:ascii="Times New Roman" w:hAnsi="Times New Roman"/>
                <w:sz w:val="16"/>
                <w:szCs w:val="16"/>
                <w:lang w:eastAsia="uk-UA"/>
              </w:rPr>
            </w:pPr>
          </w:p>
        </w:tc>
      </w:tr>
    </w:tbl>
    <w:p w14:paraId="2E159259" w14:textId="77777777" w:rsidR="00442474" w:rsidRPr="00442474" w:rsidRDefault="00442474" w:rsidP="00442474">
      <w:pPr>
        <w:spacing w:before="0" w:after="0"/>
        <w:rPr>
          <w:rFonts w:ascii="Times New Roman" w:eastAsia="Times New Roman" w:hAnsi="Times New Roman" w:cs="Times New Roman"/>
          <w:sz w:val="16"/>
          <w:szCs w:val="16"/>
          <w:lang w:eastAsia="uk-UA"/>
        </w:rPr>
      </w:pPr>
    </w:p>
    <w:tbl>
      <w:tblPr>
        <w:tblStyle w:val="TableGrid1"/>
        <w:tblW w:w="0" w:type="auto"/>
        <w:tblBorders>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10506"/>
      </w:tblGrid>
      <w:tr w:rsidR="00442474" w:rsidRPr="00442474" w14:paraId="7098A3C7" w14:textId="77777777" w:rsidTr="00904D91">
        <w:trPr>
          <w:tblHeader/>
        </w:trPr>
        <w:tc>
          <w:tcPr>
            <w:tcW w:w="10506" w:type="dxa"/>
            <w:tcMar>
              <w:top w:w="0" w:type="dxa"/>
              <w:left w:w="0" w:type="dxa"/>
              <w:bottom w:w="0" w:type="dxa"/>
              <w:right w:w="0" w:type="dxa"/>
            </w:tcMar>
          </w:tcPr>
          <w:tbl>
            <w:tblPr>
              <w:tblStyle w:val="TableGrid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76"/>
              <w:gridCol w:w="8920"/>
            </w:tblGrid>
            <w:tr w:rsidR="00442474" w:rsidRPr="00442474" w14:paraId="433FCCC8" w14:textId="77777777" w:rsidTr="00904D91">
              <w:tc>
                <w:tcPr>
                  <w:tcW w:w="1576" w:type="dxa"/>
                  <w:tcBorders>
                    <w:bottom w:val="single" w:sz="4" w:space="0" w:color="auto"/>
                    <w:right w:val="single" w:sz="4" w:space="0" w:color="auto"/>
                  </w:tcBorders>
                  <w:shd w:val="clear" w:color="auto" w:fill="62EFD3"/>
                  <w:tcMar>
                    <w:top w:w="60" w:type="dxa"/>
                    <w:left w:w="60" w:type="dxa"/>
                    <w:bottom w:w="60" w:type="dxa"/>
                    <w:right w:w="60" w:type="dxa"/>
                  </w:tcMar>
                </w:tcPr>
                <w:p w14:paraId="0C9C1F33"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b/>
                      <w:sz w:val="16"/>
                      <w:szCs w:val="16"/>
                      <w:lang w:eastAsia="uk-UA"/>
                    </w:rPr>
                    <w:lastRenderedPageBreak/>
                    <w:t>husstand_barn</w:t>
                  </w:r>
                </w:p>
              </w:tc>
              <w:tc>
                <w:tcPr>
                  <w:tcW w:w="8930" w:type="dxa"/>
                  <w:tcBorders>
                    <w:bottom w:val="single" w:sz="4" w:space="0" w:color="auto"/>
                  </w:tcBorders>
                  <w:shd w:val="clear" w:color="auto" w:fill="62EFD3"/>
                  <w:tcMar>
                    <w:top w:w="0" w:type="dxa"/>
                    <w:left w:w="60" w:type="dxa"/>
                    <w:bottom w:w="0" w:type="dxa"/>
                    <w:right w:w="0" w:type="dxa"/>
                  </w:tcMar>
                </w:tcPr>
                <w:p w14:paraId="5C65AA36" w14:textId="77777777" w:rsidR="00442474" w:rsidRPr="00442474" w:rsidRDefault="00442474" w:rsidP="00442474">
                  <w:pPr>
                    <w:keepNext/>
                    <w:spacing w:before="0" w:after="0"/>
                    <w:outlineLvl w:val="0"/>
                    <w:rPr>
                      <w:rFonts w:ascii="Arial" w:hAnsi="Arial" w:cs="Arial"/>
                      <w:b/>
                      <w:bCs/>
                      <w:kern w:val="32"/>
                      <w:sz w:val="16"/>
                      <w:szCs w:val="16"/>
                      <w:lang w:eastAsia="uk-UA"/>
                    </w:rPr>
                  </w:pPr>
                  <w:r w:rsidRPr="00442474">
                    <w:rPr>
                      <w:rFonts w:ascii="Arial" w:eastAsia="Arial" w:hAnsi="Arial" w:cs="Arial"/>
                      <w:b/>
                      <w:bCs/>
                      <w:kern w:val="32"/>
                      <w:sz w:val="16"/>
                      <w:szCs w:val="16"/>
                      <w:lang w:eastAsia="uk-UA"/>
                    </w:rPr>
                    <w:t>How many children under the age of 15 live in your household?</w:t>
                  </w:r>
                </w:p>
              </w:tc>
            </w:tr>
          </w:tbl>
          <w:p w14:paraId="019FF578" w14:textId="77777777" w:rsidR="00442474" w:rsidRPr="00442474" w:rsidRDefault="00442474" w:rsidP="00442474">
            <w:pPr>
              <w:spacing w:before="0" w:after="0"/>
              <w:rPr>
                <w:rFonts w:ascii="Times New Roman" w:hAnsi="Times New Roman"/>
                <w:sz w:val="16"/>
                <w:szCs w:val="16"/>
                <w:lang w:eastAsia="uk-UA"/>
              </w:rPr>
            </w:pPr>
          </w:p>
        </w:tc>
      </w:tr>
      <w:tr w:rsidR="00442474" w:rsidRPr="00442474" w14:paraId="7B99F615" w14:textId="77777777" w:rsidTr="00904D91">
        <w:tc>
          <w:tcPr>
            <w:tcW w:w="10506" w:type="dxa"/>
            <w:tcMar>
              <w:top w:w="0" w:type="dxa"/>
              <w:left w:w="0" w:type="dxa"/>
              <w:bottom w:w="0" w:type="dxa"/>
              <w:right w:w="0" w:type="dxa"/>
            </w:tcMar>
          </w:tcPr>
          <w:tbl>
            <w:tblPr>
              <w:tblStyle w:val="TableGrid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9456"/>
              <w:gridCol w:w="600"/>
              <w:gridCol w:w="440"/>
            </w:tblGrid>
            <w:tr w:rsidR="00442474" w:rsidRPr="00442474" w14:paraId="0A064A7B" w14:textId="77777777" w:rsidTr="00904D91">
              <w:tc>
                <w:tcPr>
                  <w:tcW w:w="10506" w:type="dxa"/>
                  <w:gridSpan w:val="3"/>
                </w:tcPr>
                <w:p w14:paraId="2AD0096C" w14:textId="77777777" w:rsidR="00442474" w:rsidRPr="00442474" w:rsidRDefault="00442474" w:rsidP="00442474">
                  <w:pPr>
                    <w:spacing w:before="0" w:after="0"/>
                    <w:rPr>
                      <w:rFonts w:ascii="Times New Roman" w:hAnsi="Times New Roman"/>
                      <w:sz w:val="16"/>
                      <w:szCs w:val="16"/>
                      <w:lang w:eastAsia="uk-UA"/>
                    </w:rPr>
                  </w:pPr>
                  <w:r w:rsidRPr="00442474">
                    <w:rPr>
                      <w:rFonts w:ascii="Wingdings" w:eastAsia="Wingdings" w:hAnsi="Wingdings" w:cs="Wingdings"/>
                      <w:sz w:val="16"/>
                      <w:szCs w:val="16"/>
                      <w:lang w:eastAsia="uk-UA"/>
                    </w:rPr>
                    <w:t>w</w:t>
                  </w:r>
                  <w:r w:rsidRPr="00442474">
                    <w:rPr>
                      <w:rFonts w:ascii="Arial" w:eastAsia="Arial" w:hAnsi="Arial" w:cs="Arial"/>
                      <w:b/>
                      <w:sz w:val="16"/>
                      <w:szCs w:val="16"/>
                      <w:lang w:eastAsia="uk-UA"/>
                    </w:rPr>
                    <w:t xml:space="preserve"> Filter: </w:t>
                  </w:r>
                  <w:r w:rsidRPr="00442474">
                    <w:rPr>
                      <w:rFonts w:ascii="Arial" w:eastAsia="Arial" w:hAnsi="Arial" w:cs="Arial"/>
                      <w:sz w:val="16"/>
                      <w:szCs w:val="16"/>
                      <w:lang w:eastAsia="uk-UA"/>
                    </w:rPr>
                    <w:t>\household.a=2; 3</w:t>
                  </w:r>
                </w:p>
              </w:tc>
            </w:tr>
            <w:tr w:rsidR="00442474" w:rsidRPr="00442474" w14:paraId="65DB10AF" w14:textId="77777777" w:rsidTr="00904D91">
              <w:tc>
                <w:tcPr>
                  <w:tcW w:w="9466" w:type="dxa"/>
                  <w:tcBorders>
                    <w:bottom w:val="single" w:sz="4" w:space="0" w:color="CCCCCC"/>
                  </w:tcBorders>
                  <w:tcMar>
                    <w:top w:w="40" w:type="dxa"/>
                    <w:left w:w="40" w:type="dxa"/>
                    <w:bottom w:w="40" w:type="dxa"/>
                    <w:right w:w="40" w:type="dxa"/>
                  </w:tcMar>
                  <w:vAlign w:val="center"/>
                </w:tcPr>
                <w:p w14:paraId="2E6406C9"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sz w:val="16"/>
                      <w:szCs w:val="16"/>
                      <w:lang w:eastAsia="uk-UA"/>
                    </w:rPr>
                    <w:t>No children</w:t>
                  </w:r>
                </w:p>
              </w:tc>
              <w:tc>
                <w:tcPr>
                  <w:tcW w:w="600" w:type="dxa"/>
                  <w:tcBorders>
                    <w:bottom w:val="single" w:sz="4" w:space="0" w:color="CCCCCC"/>
                  </w:tcBorders>
                  <w:tcMar>
                    <w:top w:w="40" w:type="dxa"/>
                    <w:left w:w="40" w:type="dxa"/>
                    <w:bottom w:w="40" w:type="dxa"/>
                    <w:right w:w="40" w:type="dxa"/>
                  </w:tcMar>
                  <w:vAlign w:val="center"/>
                </w:tcPr>
                <w:tbl>
                  <w:tblPr>
                    <w:tblStyle w:val="TableGrid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00"/>
                  </w:tblGrid>
                  <w:tr w:rsidR="00442474" w:rsidRPr="00442474" w14:paraId="14A5903E" w14:textId="77777777" w:rsidTr="00904D91">
                    <w:trPr>
                      <w:jc w:val="center"/>
                    </w:trPr>
                    <w:tc>
                      <w:tcPr>
                        <w:tcW w:w="300" w:type="dxa"/>
                        <w:tcMar>
                          <w:top w:w="40" w:type="dxa"/>
                          <w:left w:w="40" w:type="dxa"/>
                          <w:bottom w:w="40" w:type="dxa"/>
                          <w:right w:w="40" w:type="dxa"/>
                        </w:tcMar>
                        <w:vAlign w:val="center"/>
                      </w:tcPr>
                      <w:p w14:paraId="4E65060A" w14:textId="77777777" w:rsidR="00442474" w:rsidRPr="00442474" w:rsidRDefault="00442474" w:rsidP="00442474">
                        <w:pPr>
                          <w:spacing w:before="0" w:after="0"/>
                          <w:rPr>
                            <w:rFonts w:ascii="Times New Roman" w:hAnsi="Times New Roman"/>
                            <w:sz w:val="16"/>
                            <w:szCs w:val="16"/>
                            <w:lang w:eastAsia="uk-UA"/>
                          </w:rPr>
                        </w:pPr>
                        <w:r w:rsidRPr="00442474">
                          <w:rPr>
                            <w:rFonts w:ascii="Wingdings" w:eastAsia="Wingdings" w:hAnsi="Wingdings" w:cs="Wingdings"/>
                            <w:sz w:val="16"/>
                            <w:szCs w:val="16"/>
                            <w:lang w:eastAsia="uk-UA"/>
                          </w:rPr>
                          <w:t>¡</w:t>
                        </w:r>
                      </w:p>
                    </w:tc>
                  </w:tr>
                </w:tbl>
                <w:p w14:paraId="2E9B4F80" w14:textId="77777777" w:rsidR="00442474" w:rsidRPr="00442474" w:rsidRDefault="00442474" w:rsidP="00442474">
                  <w:pPr>
                    <w:spacing w:before="0" w:after="0"/>
                    <w:rPr>
                      <w:rFonts w:ascii="Times New Roman" w:hAnsi="Times New Roman"/>
                      <w:sz w:val="16"/>
                      <w:szCs w:val="16"/>
                      <w:lang w:eastAsia="uk-UA"/>
                    </w:rPr>
                  </w:pPr>
                </w:p>
              </w:tc>
              <w:tc>
                <w:tcPr>
                  <w:tcW w:w="440" w:type="dxa"/>
                  <w:tcBorders>
                    <w:bottom w:val="single" w:sz="4" w:space="0" w:color="CCCCCC"/>
                  </w:tcBorders>
                  <w:tcMar>
                    <w:top w:w="40" w:type="dxa"/>
                    <w:left w:w="40" w:type="dxa"/>
                    <w:bottom w:w="40" w:type="dxa"/>
                    <w:right w:w="40" w:type="dxa"/>
                  </w:tcMar>
                  <w:vAlign w:val="center"/>
                </w:tcPr>
                <w:p w14:paraId="1745A517"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sz w:val="16"/>
                      <w:szCs w:val="16"/>
                      <w:lang w:eastAsia="uk-UA"/>
                    </w:rPr>
                    <w:t>1</w:t>
                  </w:r>
                </w:p>
              </w:tc>
            </w:tr>
            <w:tr w:rsidR="00442474" w:rsidRPr="00442474" w14:paraId="29559A2A" w14:textId="77777777" w:rsidTr="00904D91">
              <w:tc>
                <w:tcPr>
                  <w:tcW w:w="9466" w:type="dxa"/>
                  <w:tcBorders>
                    <w:bottom w:val="single" w:sz="4" w:space="0" w:color="CCCCCC"/>
                  </w:tcBorders>
                  <w:tcMar>
                    <w:top w:w="40" w:type="dxa"/>
                    <w:left w:w="40" w:type="dxa"/>
                    <w:bottom w:w="40" w:type="dxa"/>
                    <w:right w:w="40" w:type="dxa"/>
                  </w:tcMar>
                  <w:vAlign w:val="center"/>
                </w:tcPr>
                <w:p w14:paraId="201C05A8"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sz w:val="16"/>
                      <w:szCs w:val="16"/>
                      <w:lang w:eastAsia="uk-UA"/>
                    </w:rPr>
                    <w:t>1 child</w:t>
                  </w:r>
                </w:p>
              </w:tc>
              <w:tc>
                <w:tcPr>
                  <w:tcW w:w="600" w:type="dxa"/>
                  <w:tcBorders>
                    <w:bottom w:val="single" w:sz="4" w:space="0" w:color="CCCCCC"/>
                  </w:tcBorders>
                  <w:tcMar>
                    <w:top w:w="40" w:type="dxa"/>
                    <w:left w:w="40" w:type="dxa"/>
                    <w:bottom w:w="40" w:type="dxa"/>
                    <w:right w:w="40" w:type="dxa"/>
                  </w:tcMar>
                  <w:vAlign w:val="center"/>
                </w:tcPr>
                <w:tbl>
                  <w:tblPr>
                    <w:tblStyle w:val="TableGrid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00"/>
                  </w:tblGrid>
                  <w:tr w:rsidR="00442474" w:rsidRPr="00442474" w14:paraId="3C686522" w14:textId="77777777" w:rsidTr="00904D91">
                    <w:trPr>
                      <w:jc w:val="center"/>
                    </w:trPr>
                    <w:tc>
                      <w:tcPr>
                        <w:tcW w:w="300" w:type="dxa"/>
                        <w:tcMar>
                          <w:top w:w="40" w:type="dxa"/>
                          <w:left w:w="40" w:type="dxa"/>
                          <w:bottom w:w="40" w:type="dxa"/>
                          <w:right w:w="40" w:type="dxa"/>
                        </w:tcMar>
                        <w:vAlign w:val="center"/>
                      </w:tcPr>
                      <w:p w14:paraId="6E11D013" w14:textId="77777777" w:rsidR="00442474" w:rsidRPr="00442474" w:rsidRDefault="00442474" w:rsidP="00442474">
                        <w:pPr>
                          <w:spacing w:before="0" w:after="0"/>
                          <w:rPr>
                            <w:rFonts w:ascii="Times New Roman" w:hAnsi="Times New Roman"/>
                            <w:sz w:val="16"/>
                            <w:szCs w:val="16"/>
                            <w:lang w:eastAsia="uk-UA"/>
                          </w:rPr>
                        </w:pPr>
                        <w:r w:rsidRPr="00442474">
                          <w:rPr>
                            <w:rFonts w:ascii="Wingdings" w:eastAsia="Wingdings" w:hAnsi="Wingdings" w:cs="Wingdings"/>
                            <w:sz w:val="16"/>
                            <w:szCs w:val="16"/>
                            <w:lang w:eastAsia="uk-UA"/>
                          </w:rPr>
                          <w:t>¡</w:t>
                        </w:r>
                      </w:p>
                    </w:tc>
                  </w:tr>
                </w:tbl>
                <w:p w14:paraId="0BFCA97D" w14:textId="77777777" w:rsidR="00442474" w:rsidRPr="00442474" w:rsidRDefault="00442474" w:rsidP="00442474">
                  <w:pPr>
                    <w:spacing w:before="0" w:after="0"/>
                    <w:rPr>
                      <w:rFonts w:ascii="Times New Roman" w:hAnsi="Times New Roman"/>
                      <w:sz w:val="16"/>
                      <w:szCs w:val="16"/>
                      <w:lang w:eastAsia="uk-UA"/>
                    </w:rPr>
                  </w:pPr>
                </w:p>
              </w:tc>
              <w:tc>
                <w:tcPr>
                  <w:tcW w:w="440" w:type="dxa"/>
                  <w:tcBorders>
                    <w:bottom w:val="single" w:sz="4" w:space="0" w:color="CCCCCC"/>
                  </w:tcBorders>
                  <w:tcMar>
                    <w:top w:w="40" w:type="dxa"/>
                    <w:left w:w="40" w:type="dxa"/>
                    <w:bottom w:w="40" w:type="dxa"/>
                    <w:right w:w="40" w:type="dxa"/>
                  </w:tcMar>
                  <w:vAlign w:val="center"/>
                </w:tcPr>
                <w:p w14:paraId="76FED59B"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sz w:val="16"/>
                      <w:szCs w:val="16"/>
                      <w:lang w:eastAsia="uk-UA"/>
                    </w:rPr>
                    <w:t>2</w:t>
                  </w:r>
                </w:p>
              </w:tc>
            </w:tr>
            <w:tr w:rsidR="00442474" w:rsidRPr="00442474" w14:paraId="1389682B" w14:textId="77777777" w:rsidTr="00904D91">
              <w:tc>
                <w:tcPr>
                  <w:tcW w:w="9466" w:type="dxa"/>
                  <w:tcBorders>
                    <w:bottom w:val="single" w:sz="4" w:space="0" w:color="CCCCCC"/>
                  </w:tcBorders>
                  <w:tcMar>
                    <w:top w:w="40" w:type="dxa"/>
                    <w:left w:w="40" w:type="dxa"/>
                    <w:bottom w:w="40" w:type="dxa"/>
                    <w:right w:w="40" w:type="dxa"/>
                  </w:tcMar>
                  <w:vAlign w:val="center"/>
                </w:tcPr>
                <w:p w14:paraId="540804AA"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sz w:val="16"/>
                      <w:szCs w:val="16"/>
                      <w:lang w:eastAsia="uk-UA"/>
                    </w:rPr>
                    <w:t>2 children</w:t>
                  </w:r>
                </w:p>
              </w:tc>
              <w:tc>
                <w:tcPr>
                  <w:tcW w:w="600" w:type="dxa"/>
                  <w:tcBorders>
                    <w:bottom w:val="single" w:sz="4" w:space="0" w:color="CCCCCC"/>
                  </w:tcBorders>
                  <w:tcMar>
                    <w:top w:w="40" w:type="dxa"/>
                    <w:left w:w="40" w:type="dxa"/>
                    <w:bottom w:w="40" w:type="dxa"/>
                    <w:right w:w="40" w:type="dxa"/>
                  </w:tcMar>
                  <w:vAlign w:val="center"/>
                </w:tcPr>
                <w:tbl>
                  <w:tblPr>
                    <w:tblStyle w:val="TableGrid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00"/>
                  </w:tblGrid>
                  <w:tr w:rsidR="00442474" w:rsidRPr="00442474" w14:paraId="0A396367" w14:textId="77777777" w:rsidTr="00904D91">
                    <w:trPr>
                      <w:jc w:val="center"/>
                    </w:trPr>
                    <w:tc>
                      <w:tcPr>
                        <w:tcW w:w="300" w:type="dxa"/>
                        <w:tcMar>
                          <w:top w:w="40" w:type="dxa"/>
                          <w:left w:w="40" w:type="dxa"/>
                          <w:bottom w:w="40" w:type="dxa"/>
                          <w:right w:w="40" w:type="dxa"/>
                        </w:tcMar>
                        <w:vAlign w:val="center"/>
                      </w:tcPr>
                      <w:p w14:paraId="52A7CB91" w14:textId="77777777" w:rsidR="00442474" w:rsidRPr="00442474" w:rsidRDefault="00442474" w:rsidP="00442474">
                        <w:pPr>
                          <w:spacing w:before="0" w:after="0"/>
                          <w:rPr>
                            <w:rFonts w:ascii="Times New Roman" w:hAnsi="Times New Roman"/>
                            <w:sz w:val="16"/>
                            <w:szCs w:val="16"/>
                            <w:lang w:eastAsia="uk-UA"/>
                          </w:rPr>
                        </w:pPr>
                        <w:r w:rsidRPr="00442474">
                          <w:rPr>
                            <w:rFonts w:ascii="Wingdings" w:eastAsia="Wingdings" w:hAnsi="Wingdings" w:cs="Wingdings"/>
                            <w:sz w:val="16"/>
                            <w:szCs w:val="16"/>
                            <w:lang w:eastAsia="uk-UA"/>
                          </w:rPr>
                          <w:t>¡</w:t>
                        </w:r>
                      </w:p>
                    </w:tc>
                  </w:tr>
                </w:tbl>
                <w:p w14:paraId="56A72535" w14:textId="77777777" w:rsidR="00442474" w:rsidRPr="00442474" w:rsidRDefault="00442474" w:rsidP="00442474">
                  <w:pPr>
                    <w:spacing w:before="0" w:after="0"/>
                    <w:rPr>
                      <w:rFonts w:ascii="Times New Roman" w:hAnsi="Times New Roman"/>
                      <w:sz w:val="16"/>
                      <w:szCs w:val="16"/>
                      <w:lang w:eastAsia="uk-UA"/>
                    </w:rPr>
                  </w:pPr>
                </w:p>
              </w:tc>
              <w:tc>
                <w:tcPr>
                  <w:tcW w:w="440" w:type="dxa"/>
                  <w:tcBorders>
                    <w:bottom w:val="single" w:sz="4" w:space="0" w:color="CCCCCC"/>
                  </w:tcBorders>
                  <w:tcMar>
                    <w:top w:w="40" w:type="dxa"/>
                    <w:left w:w="40" w:type="dxa"/>
                    <w:bottom w:w="40" w:type="dxa"/>
                    <w:right w:w="40" w:type="dxa"/>
                  </w:tcMar>
                  <w:vAlign w:val="center"/>
                </w:tcPr>
                <w:p w14:paraId="654B4455"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sz w:val="16"/>
                      <w:szCs w:val="16"/>
                      <w:lang w:eastAsia="uk-UA"/>
                    </w:rPr>
                    <w:t>3</w:t>
                  </w:r>
                </w:p>
              </w:tc>
            </w:tr>
            <w:tr w:rsidR="00442474" w:rsidRPr="00442474" w14:paraId="0563D0FF" w14:textId="77777777" w:rsidTr="00904D91">
              <w:tc>
                <w:tcPr>
                  <w:tcW w:w="9466" w:type="dxa"/>
                  <w:tcBorders>
                    <w:bottom w:val="single" w:sz="4" w:space="0" w:color="CCCCCC"/>
                  </w:tcBorders>
                  <w:tcMar>
                    <w:top w:w="40" w:type="dxa"/>
                    <w:left w:w="40" w:type="dxa"/>
                    <w:bottom w:w="40" w:type="dxa"/>
                    <w:right w:w="40" w:type="dxa"/>
                  </w:tcMar>
                  <w:vAlign w:val="center"/>
                </w:tcPr>
                <w:p w14:paraId="196DF3B1"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sz w:val="16"/>
                      <w:szCs w:val="16"/>
                      <w:lang w:eastAsia="uk-UA"/>
                    </w:rPr>
                    <w:t>3 children</w:t>
                  </w:r>
                </w:p>
              </w:tc>
              <w:tc>
                <w:tcPr>
                  <w:tcW w:w="600" w:type="dxa"/>
                  <w:tcBorders>
                    <w:bottom w:val="single" w:sz="4" w:space="0" w:color="CCCCCC"/>
                  </w:tcBorders>
                  <w:tcMar>
                    <w:top w:w="40" w:type="dxa"/>
                    <w:left w:w="40" w:type="dxa"/>
                    <w:bottom w:w="40" w:type="dxa"/>
                    <w:right w:w="40" w:type="dxa"/>
                  </w:tcMar>
                  <w:vAlign w:val="center"/>
                </w:tcPr>
                <w:tbl>
                  <w:tblPr>
                    <w:tblStyle w:val="TableGrid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00"/>
                  </w:tblGrid>
                  <w:tr w:rsidR="00442474" w:rsidRPr="00442474" w14:paraId="400A90E2" w14:textId="77777777" w:rsidTr="00904D91">
                    <w:trPr>
                      <w:jc w:val="center"/>
                    </w:trPr>
                    <w:tc>
                      <w:tcPr>
                        <w:tcW w:w="300" w:type="dxa"/>
                        <w:tcMar>
                          <w:top w:w="40" w:type="dxa"/>
                          <w:left w:w="40" w:type="dxa"/>
                          <w:bottom w:w="40" w:type="dxa"/>
                          <w:right w:w="40" w:type="dxa"/>
                        </w:tcMar>
                        <w:vAlign w:val="center"/>
                      </w:tcPr>
                      <w:p w14:paraId="2A2A9E60" w14:textId="77777777" w:rsidR="00442474" w:rsidRPr="00442474" w:rsidRDefault="00442474" w:rsidP="00442474">
                        <w:pPr>
                          <w:spacing w:before="0" w:after="0"/>
                          <w:rPr>
                            <w:rFonts w:ascii="Times New Roman" w:hAnsi="Times New Roman"/>
                            <w:sz w:val="16"/>
                            <w:szCs w:val="16"/>
                            <w:lang w:eastAsia="uk-UA"/>
                          </w:rPr>
                        </w:pPr>
                        <w:r w:rsidRPr="00442474">
                          <w:rPr>
                            <w:rFonts w:ascii="Wingdings" w:eastAsia="Wingdings" w:hAnsi="Wingdings" w:cs="Wingdings"/>
                            <w:sz w:val="16"/>
                            <w:szCs w:val="16"/>
                            <w:lang w:eastAsia="uk-UA"/>
                          </w:rPr>
                          <w:t>¡</w:t>
                        </w:r>
                      </w:p>
                    </w:tc>
                  </w:tr>
                </w:tbl>
                <w:p w14:paraId="7064F6EE" w14:textId="77777777" w:rsidR="00442474" w:rsidRPr="00442474" w:rsidRDefault="00442474" w:rsidP="00442474">
                  <w:pPr>
                    <w:spacing w:before="0" w:after="0"/>
                    <w:rPr>
                      <w:rFonts w:ascii="Times New Roman" w:hAnsi="Times New Roman"/>
                      <w:sz w:val="16"/>
                      <w:szCs w:val="16"/>
                      <w:lang w:eastAsia="uk-UA"/>
                    </w:rPr>
                  </w:pPr>
                </w:p>
              </w:tc>
              <w:tc>
                <w:tcPr>
                  <w:tcW w:w="440" w:type="dxa"/>
                  <w:tcBorders>
                    <w:bottom w:val="single" w:sz="4" w:space="0" w:color="CCCCCC"/>
                  </w:tcBorders>
                  <w:tcMar>
                    <w:top w:w="40" w:type="dxa"/>
                    <w:left w:w="40" w:type="dxa"/>
                    <w:bottom w:w="40" w:type="dxa"/>
                    <w:right w:w="40" w:type="dxa"/>
                  </w:tcMar>
                  <w:vAlign w:val="center"/>
                </w:tcPr>
                <w:p w14:paraId="6C61F794"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sz w:val="16"/>
                      <w:szCs w:val="16"/>
                      <w:lang w:eastAsia="uk-UA"/>
                    </w:rPr>
                    <w:t>4</w:t>
                  </w:r>
                </w:p>
              </w:tc>
            </w:tr>
            <w:tr w:rsidR="00442474" w:rsidRPr="00442474" w14:paraId="772C59F1" w14:textId="77777777" w:rsidTr="00904D91">
              <w:tc>
                <w:tcPr>
                  <w:tcW w:w="9466" w:type="dxa"/>
                  <w:tcMar>
                    <w:top w:w="40" w:type="dxa"/>
                    <w:left w:w="40" w:type="dxa"/>
                    <w:bottom w:w="40" w:type="dxa"/>
                    <w:right w:w="40" w:type="dxa"/>
                  </w:tcMar>
                  <w:vAlign w:val="center"/>
                </w:tcPr>
                <w:p w14:paraId="61556D39"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sz w:val="16"/>
                      <w:szCs w:val="16"/>
                      <w:lang w:eastAsia="uk-UA"/>
                    </w:rPr>
                    <w:t>4 or more children</w:t>
                  </w:r>
                </w:p>
              </w:tc>
              <w:tc>
                <w:tcPr>
                  <w:tcW w:w="600" w:type="dxa"/>
                  <w:tcMar>
                    <w:top w:w="40" w:type="dxa"/>
                    <w:left w:w="40" w:type="dxa"/>
                    <w:bottom w:w="40" w:type="dxa"/>
                    <w:right w:w="40" w:type="dxa"/>
                  </w:tcMar>
                  <w:vAlign w:val="center"/>
                </w:tcPr>
                <w:tbl>
                  <w:tblPr>
                    <w:tblStyle w:val="TableGrid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00"/>
                  </w:tblGrid>
                  <w:tr w:rsidR="00442474" w:rsidRPr="00442474" w14:paraId="726CB172" w14:textId="77777777" w:rsidTr="00904D91">
                    <w:trPr>
                      <w:jc w:val="center"/>
                    </w:trPr>
                    <w:tc>
                      <w:tcPr>
                        <w:tcW w:w="300" w:type="dxa"/>
                        <w:tcMar>
                          <w:top w:w="40" w:type="dxa"/>
                          <w:left w:w="40" w:type="dxa"/>
                          <w:bottom w:w="40" w:type="dxa"/>
                          <w:right w:w="40" w:type="dxa"/>
                        </w:tcMar>
                        <w:vAlign w:val="center"/>
                      </w:tcPr>
                      <w:p w14:paraId="254C1274" w14:textId="77777777" w:rsidR="00442474" w:rsidRPr="00442474" w:rsidRDefault="00442474" w:rsidP="00442474">
                        <w:pPr>
                          <w:spacing w:before="0" w:after="0"/>
                          <w:rPr>
                            <w:rFonts w:ascii="Times New Roman" w:hAnsi="Times New Roman"/>
                            <w:sz w:val="16"/>
                            <w:szCs w:val="16"/>
                            <w:lang w:eastAsia="uk-UA"/>
                          </w:rPr>
                        </w:pPr>
                        <w:r w:rsidRPr="00442474">
                          <w:rPr>
                            <w:rFonts w:ascii="Wingdings" w:eastAsia="Wingdings" w:hAnsi="Wingdings" w:cs="Wingdings"/>
                            <w:sz w:val="16"/>
                            <w:szCs w:val="16"/>
                            <w:lang w:eastAsia="uk-UA"/>
                          </w:rPr>
                          <w:t>¡</w:t>
                        </w:r>
                      </w:p>
                    </w:tc>
                  </w:tr>
                </w:tbl>
                <w:p w14:paraId="4EE0634A" w14:textId="77777777" w:rsidR="00442474" w:rsidRPr="00442474" w:rsidRDefault="00442474" w:rsidP="00442474">
                  <w:pPr>
                    <w:spacing w:before="0" w:after="0"/>
                    <w:rPr>
                      <w:rFonts w:ascii="Times New Roman" w:hAnsi="Times New Roman"/>
                      <w:sz w:val="16"/>
                      <w:szCs w:val="16"/>
                      <w:lang w:eastAsia="uk-UA"/>
                    </w:rPr>
                  </w:pPr>
                </w:p>
              </w:tc>
              <w:tc>
                <w:tcPr>
                  <w:tcW w:w="440" w:type="dxa"/>
                  <w:tcMar>
                    <w:top w:w="40" w:type="dxa"/>
                    <w:left w:w="40" w:type="dxa"/>
                    <w:bottom w:w="40" w:type="dxa"/>
                    <w:right w:w="40" w:type="dxa"/>
                  </w:tcMar>
                  <w:vAlign w:val="center"/>
                </w:tcPr>
                <w:p w14:paraId="114DF7E9"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sz w:val="16"/>
                      <w:szCs w:val="16"/>
                      <w:lang w:eastAsia="uk-UA"/>
                    </w:rPr>
                    <w:t>5</w:t>
                  </w:r>
                </w:p>
              </w:tc>
            </w:tr>
          </w:tbl>
          <w:p w14:paraId="7B836A82" w14:textId="77777777" w:rsidR="00442474" w:rsidRPr="00442474" w:rsidRDefault="00442474" w:rsidP="00442474">
            <w:pPr>
              <w:spacing w:before="0" w:after="0"/>
              <w:rPr>
                <w:rFonts w:ascii="Times New Roman" w:hAnsi="Times New Roman"/>
                <w:sz w:val="16"/>
                <w:szCs w:val="16"/>
                <w:lang w:eastAsia="uk-UA"/>
              </w:rPr>
            </w:pPr>
          </w:p>
        </w:tc>
      </w:tr>
    </w:tbl>
    <w:p w14:paraId="5C828361" w14:textId="77777777" w:rsidR="00442474" w:rsidRPr="00442474" w:rsidRDefault="00442474" w:rsidP="00442474">
      <w:pPr>
        <w:spacing w:before="0" w:after="0"/>
        <w:rPr>
          <w:rFonts w:ascii="Times New Roman" w:eastAsia="Times New Roman" w:hAnsi="Times New Roman" w:cs="Times New Roman"/>
          <w:sz w:val="16"/>
          <w:szCs w:val="16"/>
          <w:lang w:eastAsia="uk-UA"/>
        </w:rPr>
      </w:pPr>
    </w:p>
    <w:tbl>
      <w:tblPr>
        <w:tblStyle w:val="TableGrid1"/>
        <w:tblW w:w="0" w:type="auto"/>
        <w:tblBorders>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10506"/>
      </w:tblGrid>
      <w:tr w:rsidR="00442474" w:rsidRPr="00442474" w14:paraId="5F41BA06" w14:textId="77777777" w:rsidTr="00904D91">
        <w:trPr>
          <w:tblHeader/>
        </w:trPr>
        <w:tc>
          <w:tcPr>
            <w:tcW w:w="10506" w:type="dxa"/>
            <w:tcMar>
              <w:top w:w="0" w:type="dxa"/>
              <w:left w:w="0" w:type="dxa"/>
              <w:bottom w:w="0" w:type="dxa"/>
              <w:right w:w="0" w:type="dxa"/>
            </w:tcMar>
          </w:tcPr>
          <w:tbl>
            <w:tblPr>
              <w:tblStyle w:val="TableGrid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75"/>
              <w:gridCol w:w="8921"/>
            </w:tblGrid>
            <w:tr w:rsidR="00442474" w:rsidRPr="00442474" w14:paraId="6293E694" w14:textId="77777777" w:rsidTr="00904D91">
              <w:tc>
                <w:tcPr>
                  <w:tcW w:w="1576" w:type="dxa"/>
                  <w:tcBorders>
                    <w:bottom w:val="single" w:sz="4" w:space="0" w:color="auto"/>
                    <w:right w:val="single" w:sz="4" w:space="0" w:color="auto"/>
                  </w:tcBorders>
                  <w:shd w:val="clear" w:color="auto" w:fill="62EFD3"/>
                  <w:tcMar>
                    <w:top w:w="60" w:type="dxa"/>
                    <w:left w:w="60" w:type="dxa"/>
                    <w:bottom w:w="60" w:type="dxa"/>
                    <w:right w:w="60" w:type="dxa"/>
                  </w:tcMar>
                </w:tcPr>
                <w:p w14:paraId="15F714E8"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b/>
                      <w:sz w:val="16"/>
                      <w:szCs w:val="16"/>
                      <w:lang w:eastAsia="uk-UA"/>
                    </w:rPr>
                    <w:t>Employment</w:t>
                  </w:r>
                </w:p>
              </w:tc>
              <w:tc>
                <w:tcPr>
                  <w:tcW w:w="8930" w:type="dxa"/>
                  <w:tcBorders>
                    <w:bottom w:val="single" w:sz="4" w:space="0" w:color="auto"/>
                  </w:tcBorders>
                  <w:shd w:val="clear" w:color="auto" w:fill="62EFD3"/>
                  <w:tcMar>
                    <w:top w:w="0" w:type="dxa"/>
                    <w:left w:w="60" w:type="dxa"/>
                    <w:bottom w:w="0" w:type="dxa"/>
                    <w:right w:w="0" w:type="dxa"/>
                  </w:tcMar>
                </w:tcPr>
                <w:p w14:paraId="42E9B4A4" w14:textId="77777777" w:rsidR="00442474" w:rsidRPr="00442474" w:rsidRDefault="00442474" w:rsidP="00442474">
                  <w:pPr>
                    <w:keepNext/>
                    <w:spacing w:before="0" w:after="0"/>
                    <w:outlineLvl w:val="0"/>
                    <w:rPr>
                      <w:rFonts w:ascii="Arial" w:hAnsi="Arial" w:cs="Arial"/>
                      <w:b/>
                      <w:bCs/>
                      <w:kern w:val="32"/>
                      <w:sz w:val="16"/>
                      <w:szCs w:val="16"/>
                      <w:lang w:eastAsia="uk-UA"/>
                    </w:rPr>
                  </w:pPr>
                  <w:r w:rsidRPr="00442474">
                    <w:rPr>
                      <w:rFonts w:ascii="Arial" w:eastAsia="Arial" w:hAnsi="Arial" w:cs="Arial"/>
                      <w:b/>
                      <w:bCs/>
                      <w:kern w:val="32"/>
                      <w:sz w:val="16"/>
                      <w:szCs w:val="16"/>
                      <w:lang w:eastAsia="uk-UA"/>
                    </w:rPr>
                    <w:t>What is your main occupation?</w:t>
                  </w:r>
                </w:p>
                <w:p w14:paraId="1AC3BF70" w14:textId="77777777" w:rsidR="00442474" w:rsidRPr="00442474" w:rsidRDefault="00442474" w:rsidP="00442474">
                  <w:pPr>
                    <w:keepNext/>
                    <w:spacing w:before="0" w:after="0"/>
                    <w:outlineLvl w:val="0"/>
                    <w:rPr>
                      <w:rFonts w:ascii="Arial" w:hAnsi="Arial" w:cs="Arial"/>
                      <w:b/>
                      <w:bCs/>
                      <w:kern w:val="32"/>
                      <w:sz w:val="16"/>
                      <w:szCs w:val="16"/>
                      <w:lang w:eastAsia="uk-UA"/>
                    </w:rPr>
                  </w:pPr>
                  <w:r w:rsidRPr="00442474">
                    <w:rPr>
                      <w:rFonts w:ascii="Arial" w:eastAsia="Arial" w:hAnsi="Arial" w:cs="Arial"/>
                      <w:b/>
                      <w:bCs/>
                      <w:kern w:val="32"/>
                      <w:sz w:val="16"/>
                      <w:szCs w:val="16"/>
                      <w:lang w:eastAsia="uk-UA"/>
                    </w:rPr>
                    <w:t>If you are both a student and a part-time employee, we want you to answer student</w:t>
                  </w:r>
                </w:p>
              </w:tc>
            </w:tr>
          </w:tbl>
          <w:p w14:paraId="5F01B320" w14:textId="77777777" w:rsidR="00442474" w:rsidRPr="00442474" w:rsidRDefault="00442474" w:rsidP="00442474">
            <w:pPr>
              <w:spacing w:before="0" w:after="0"/>
              <w:rPr>
                <w:rFonts w:ascii="Times New Roman" w:hAnsi="Times New Roman"/>
                <w:sz w:val="16"/>
                <w:szCs w:val="16"/>
                <w:lang w:eastAsia="uk-UA"/>
              </w:rPr>
            </w:pPr>
          </w:p>
        </w:tc>
      </w:tr>
      <w:tr w:rsidR="00442474" w:rsidRPr="00442474" w14:paraId="0E2285BF" w14:textId="77777777" w:rsidTr="00904D91">
        <w:tc>
          <w:tcPr>
            <w:tcW w:w="10506" w:type="dxa"/>
            <w:tcMar>
              <w:top w:w="0" w:type="dxa"/>
              <w:left w:w="0" w:type="dxa"/>
              <w:bottom w:w="0" w:type="dxa"/>
              <w:right w:w="0" w:type="dxa"/>
            </w:tcMar>
          </w:tcPr>
          <w:tbl>
            <w:tblPr>
              <w:tblStyle w:val="TableGrid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9456"/>
              <w:gridCol w:w="600"/>
              <w:gridCol w:w="440"/>
            </w:tblGrid>
            <w:tr w:rsidR="00442474" w:rsidRPr="00442474" w14:paraId="4F750C4E" w14:textId="77777777" w:rsidTr="00904D91">
              <w:tc>
                <w:tcPr>
                  <w:tcW w:w="9466" w:type="dxa"/>
                  <w:tcBorders>
                    <w:bottom w:val="single" w:sz="4" w:space="0" w:color="CCCCCC"/>
                  </w:tcBorders>
                  <w:tcMar>
                    <w:top w:w="40" w:type="dxa"/>
                    <w:left w:w="40" w:type="dxa"/>
                    <w:bottom w:w="40" w:type="dxa"/>
                    <w:right w:w="40" w:type="dxa"/>
                  </w:tcMar>
                  <w:vAlign w:val="center"/>
                </w:tcPr>
                <w:p w14:paraId="778A6B7E"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sz w:val="16"/>
                      <w:szCs w:val="16"/>
                      <w:lang w:eastAsia="uk-UA"/>
                    </w:rPr>
                    <w:t>Employed, full-time</w:t>
                  </w:r>
                </w:p>
              </w:tc>
              <w:tc>
                <w:tcPr>
                  <w:tcW w:w="600" w:type="dxa"/>
                  <w:tcBorders>
                    <w:bottom w:val="single" w:sz="4" w:space="0" w:color="CCCCCC"/>
                  </w:tcBorders>
                  <w:tcMar>
                    <w:top w:w="40" w:type="dxa"/>
                    <w:left w:w="40" w:type="dxa"/>
                    <w:bottom w:w="40" w:type="dxa"/>
                    <w:right w:w="40" w:type="dxa"/>
                  </w:tcMar>
                  <w:vAlign w:val="center"/>
                </w:tcPr>
                <w:tbl>
                  <w:tblPr>
                    <w:tblStyle w:val="TableGrid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00"/>
                  </w:tblGrid>
                  <w:tr w:rsidR="00442474" w:rsidRPr="00442474" w14:paraId="103C46C7" w14:textId="77777777" w:rsidTr="00904D91">
                    <w:trPr>
                      <w:jc w:val="center"/>
                    </w:trPr>
                    <w:tc>
                      <w:tcPr>
                        <w:tcW w:w="300" w:type="dxa"/>
                        <w:tcMar>
                          <w:top w:w="40" w:type="dxa"/>
                          <w:left w:w="40" w:type="dxa"/>
                          <w:bottom w:w="40" w:type="dxa"/>
                          <w:right w:w="40" w:type="dxa"/>
                        </w:tcMar>
                        <w:vAlign w:val="center"/>
                      </w:tcPr>
                      <w:p w14:paraId="144AAF85" w14:textId="77777777" w:rsidR="00442474" w:rsidRPr="00442474" w:rsidRDefault="00442474" w:rsidP="00442474">
                        <w:pPr>
                          <w:spacing w:before="0" w:after="0"/>
                          <w:rPr>
                            <w:rFonts w:ascii="Times New Roman" w:hAnsi="Times New Roman"/>
                            <w:sz w:val="16"/>
                            <w:szCs w:val="16"/>
                            <w:lang w:eastAsia="uk-UA"/>
                          </w:rPr>
                        </w:pPr>
                        <w:r w:rsidRPr="00442474">
                          <w:rPr>
                            <w:rFonts w:ascii="Wingdings" w:eastAsia="Wingdings" w:hAnsi="Wingdings" w:cs="Wingdings"/>
                            <w:sz w:val="16"/>
                            <w:szCs w:val="16"/>
                            <w:lang w:eastAsia="uk-UA"/>
                          </w:rPr>
                          <w:t>¡</w:t>
                        </w:r>
                      </w:p>
                    </w:tc>
                  </w:tr>
                </w:tbl>
                <w:p w14:paraId="73740260" w14:textId="77777777" w:rsidR="00442474" w:rsidRPr="00442474" w:rsidRDefault="00442474" w:rsidP="00442474">
                  <w:pPr>
                    <w:spacing w:before="0" w:after="0"/>
                    <w:rPr>
                      <w:rFonts w:ascii="Times New Roman" w:hAnsi="Times New Roman"/>
                      <w:sz w:val="16"/>
                      <w:szCs w:val="16"/>
                      <w:lang w:eastAsia="uk-UA"/>
                    </w:rPr>
                  </w:pPr>
                </w:p>
              </w:tc>
              <w:tc>
                <w:tcPr>
                  <w:tcW w:w="440" w:type="dxa"/>
                  <w:tcBorders>
                    <w:bottom w:val="single" w:sz="4" w:space="0" w:color="CCCCCC"/>
                  </w:tcBorders>
                  <w:tcMar>
                    <w:top w:w="40" w:type="dxa"/>
                    <w:left w:w="40" w:type="dxa"/>
                    <w:bottom w:w="40" w:type="dxa"/>
                    <w:right w:w="40" w:type="dxa"/>
                  </w:tcMar>
                  <w:vAlign w:val="center"/>
                </w:tcPr>
                <w:p w14:paraId="448C2505"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sz w:val="16"/>
                      <w:szCs w:val="16"/>
                      <w:lang w:eastAsia="uk-UA"/>
                    </w:rPr>
                    <w:t>1</w:t>
                  </w:r>
                </w:p>
              </w:tc>
            </w:tr>
            <w:tr w:rsidR="00442474" w:rsidRPr="00442474" w14:paraId="03FA160E" w14:textId="77777777" w:rsidTr="00904D91">
              <w:tc>
                <w:tcPr>
                  <w:tcW w:w="9466" w:type="dxa"/>
                  <w:tcBorders>
                    <w:bottom w:val="single" w:sz="4" w:space="0" w:color="CCCCCC"/>
                  </w:tcBorders>
                  <w:tcMar>
                    <w:top w:w="40" w:type="dxa"/>
                    <w:left w:w="40" w:type="dxa"/>
                    <w:bottom w:w="40" w:type="dxa"/>
                    <w:right w:w="40" w:type="dxa"/>
                  </w:tcMar>
                  <w:vAlign w:val="center"/>
                </w:tcPr>
                <w:p w14:paraId="5865DDDB"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sz w:val="16"/>
                      <w:szCs w:val="16"/>
                      <w:lang w:eastAsia="uk-UA"/>
                    </w:rPr>
                    <w:t>Economically active, part-time</w:t>
                  </w:r>
                </w:p>
              </w:tc>
              <w:tc>
                <w:tcPr>
                  <w:tcW w:w="600" w:type="dxa"/>
                  <w:tcBorders>
                    <w:bottom w:val="single" w:sz="4" w:space="0" w:color="CCCCCC"/>
                  </w:tcBorders>
                  <w:tcMar>
                    <w:top w:w="40" w:type="dxa"/>
                    <w:left w:w="40" w:type="dxa"/>
                    <w:bottom w:w="40" w:type="dxa"/>
                    <w:right w:w="40" w:type="dxa"/>
                  </w:tcMar>
                  <w:vAlign w:val="center"/>
                </w:tcPr>
                <w:tbl>
                  <w:tblPr>
                    <w:tblStyle w:val="TableGrid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00"/>
                  </w:tblGrid>
                  <w:tr w:rsidR="00442474" w:rsidRPr="00442474" w14:paraId="44D09558" w14:textId="77777777" w:rsidTr="00904D91">
                    <w:trPr>
                      <w:jc w:val="center"/>
                    </w:trPr>
                    <w:tc>
                      <w:tcPr>
                        <w:tcW w:w="300" w:type="dxa"/>
                        <w:tcMar>
                          <w:top w:w="40" w:type="dxa"/>
                          <w:left w:w="40" w:type="dxa"/>
                          <w:bottom w:w="40" w:type="dxa"/>
                          <w:right w:w="40" w:type="dxa"/>
                        </w:tcMar>
                        <w:vAlign w:val="center"/>
                      </w:tcPr>
                      <w:p w14:paraId="56FD0C60" w14:textId="77777777" w:rsidR="00442474" w:rsidRPr="00442474" w:rsidRDefault="00442474" w:rsidP="00442474">
                        <w:pPr>
                          <w:spacing w:before="0" w:after="0"/>
                          <w:rPr>
                            <w:rFonts w:ascii="Times New Roman" w:hAnsi="Times New Roman"/>
                            <w:sz w:val="16"/>
                            <w:szCs w:val="16"/>
                            <w:lang w:eastAsia="uk-UA"/>
                          </w:rPr>
                        </w:pPr>
                        <w:r w:rsidRPr="00442474">
                          <w:rPr>
                            <w:rFonts w:ascii="Wingdings" w:eastAsia="Wingdings" w:hAnsi="Wingdings" w:cs="Wingdings"/>
                            <w:sz w:val="16"/>
                            <w:szCs w:val="16"/>
                            <w:lang w:eastAsia="uk-UA"/>
                          </w:rPr>
                          <w:t>¡</w:t>
                        </w:r>
                      </w:p>
                    </w:tc>
                  </w:tr>
                </w:tbl>
                <w:p w14:paraId="10FE1BFA" w14:textId="77777777" w:rsidR="00442474" w:rsidRPr="00442474" w:rsidRDefault="00442474" w:rsidP="00442474">
                  <w:pPr>
                    <w:spacing w:before="0" w:after="0"/>
                    <w:rPr>
                      <w:rFonts w:ascii="Times New Roman" w:hAnsi="Times New Roman"/>
                      <w:sz w:val="16"/>
                      <w:szCs w:val="16"/>
                      <w:lang w:eastAsia="uk-UA"/>
                    </w:rPr>
                  </w:pPr>
                </w:p>
              </w:tc>
              <w:tc>
                <w:tcPr>
                  <w:tcW w:w="440" w:type="dxa"/>
                  <w:tcBorders>
                    <w:bottom w:val="single" w:sz="4" w:space="0" w:color="CCCCCC"/>
                  </w:tcBorders>
                  <w:tcMar>
                    <w:top w:w="40" w:type="dxa"/>
                    <w:left w:w="40" w:type="dxa"/>
                    <w:bottom w:w="40" w:type="dxa"/>
                    <w:right w:w="40" w:type="dxa"/>
                  </w:tcMar>
                  <w:vAlign w:val="center"/>
                </w:tcPr>
                <w:p w14:paraId="7F83F279"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sz w:val="16"/>
                      <w:szCs w:val="16"/>
                      <w:lang w:eastAsia="uk-UA"/>
                    </w:rPr>
                    <w:t>2</w:t>
                  </w:r>
                </w:p>
              </w:tc>
            </w:tr>
            <w:tr w:rsidR="00442474" w:rsidRPr="00442474" w14:paraId="7585DF8B" w14:textId="77777777" w:rsidTr="00904D91">
              <w:tc>
                <w:tcPr>
                  <w:tcW w:w="9466" w:type="dxa"/>
                  <w:tcBorders>
                    <w:bottom w:val="single" w:sz="4" w:space="0" w:color="CCCCCC"/>
                  </w:tcBorders>
                  <w:tcMar>
                    <w:top w:w="40" w:type="dxa"/>
                    <w:left w:w="40" w:type="dxa"/>
                    <w:bottom w:w="40" w:type="dxa"/>
                    <w:right w:w="40" w:type="dxa"/>
                  </w:tcMar>
                  <w:vAlign w:val="center"/>
                </w:tcPr>
                <w:p w14:paraId="2C2CC192"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sz w:val="16"/>
                      <w:szCs w:val="16"/>
                      <w:lang w:eastAsia="uk-UA"/>
                    </w:rPr>
                    <w:t>Student</w:t>
                  </w:r>
                </w:p>
              </w:tc>
              <w:tc>
                <w:tcPr>
                  <w:tcW w:w="600" w:type="dxa"/>
                  <w:tcBorders>
                    <w:bottom w:val="single" w:sz="4" w:space="0" w:color="CCCCCC"/>
                  </w:tcBorders>
                  <w:tcMar>
                    <w:top w:w="40" w:type="dxa"/>
                    <w:left w:w="40" w:type="dxa"/>
                    <w:bottom w:w="40" w:type="dxa"/>
                    <w:right w:w="40" w:type="dxa"/>
                  </w:tcMar>
                  <w:vAlign w:val="center"/>
                </w:tcPr>
                <w:tbl>
                  <w:tblPr>
                    <w:tblStyle w:val="TableGrid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00"/>
                  </w:tblGrid>
                  <w:tr w:rsidR="00442474" w:rsidRPr="00442474" w14:paraId="56FA450E" w14:textId="77777777" w:rsidTr="00904D91">
                    <w:trPr>
                      <w:jc w:val="center"/>
                    </w:trPr>
                    <w:tc>
                      <w:tcPr>
                        <w:tcW w:w="300" w:type="dxa"/>
                        <w:tcMar>
                          <w:top w:w="40" w:type="dxa"/>
                          <w:left w:w="40" w:type="dxa"/>
                          <w:bottom w:w="40" w:type="dxa"/>
                          <w:right w:w="40" w:type="dxa"/>
                        </w:tcMar>
                        <w:vAlign w:val="center"/>
                      </w:tcPr>
                      <w:p w14:paraId="4C0AD781" w14:textId="77777777" w:rsidR="00442474" w:rsidRPr="00442474" w:rsidRDefault="00442474" w:rsidP="00442474">
                        <w:pPr>
                          <w:spacing w:before="0" w:after="0"/>
                          <w:rPr>
                            <w:rFonts w:ascii="Times New Roman" w:hAnsi="Times New Roman"/>
                            <w:sz w:val="16"/>
                            <w:szCs w:val="16"/>
                            <w:lang w:eastAsia="uk-UA"/>
                          </w:rPr>
                        </w:pPr>
                        <w:r w:rsidRPr="00442474">
                          <w:rPr>
                            <w:rFonts w:ascii="Wingdings" w:eastAsia="Wingdings" w:hAnsi="Wingdings" w:cs="Wingdings"/>
                            <w:sz w:val="16"/>
                            <w:szCs w:val="16"/>
                            <w:lang w:eastAsia="uk-UA"/>
                          </w:rPr>
                          <w:t>¡</w:t>
                        </w:r>
                      </w:p>
                    </w:tc>
                  </w:tr>
                </w:tbl>
                <w:p w14:paraId="5A381814" w14:textId="77777777" w:rsidR="00442474" w:rsidRPr="00442474" w:rsidRDefault="00442474" w:rsidP="00442474">
                  <w:pPr>
                    <w:spacing w:before="0" w:after="0"/>
                    <w:rPr>
                      <w:rFonts w:ascii="Times New Roman" w:hAnsi="Times New Roman"/>
                      <w:sz w:val="16"/>
                      <w:szCs w:val="16"/>
                      <w:lang w:eastAsia="uk-UA"/>
                    </w:rPr>
                  </w:pPr>
                </w:p>
              </w:tc>
              <w:tc>
                <w:tcPr>
                  <w:tcW w:w="440" w:type="dxa"/>
                  <w:tcBorders>
                    <w:bottom w:val="single" w:sz="4" w:space="0" w:color="CCCCCC"/>
                  </w:tcBorders>
                  <w:tcMar>
                    <w:top w:w="40" w:type="dxa"/>
                    <w:left w:w="40" w:type="dxa"/>
                    <w:bottom w:w="40" w:type="dxa"/>
                    <w:right w:w="40" w:type="dxa"/>
                  </w:tcMar>
                  <w:vAlign w:val="center"/>
                </w:tcPr>
                <w:p w14:paraId="3500A9FB"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sz w:val="16"/>
                      <w:szCs w:val="16"/>
                      <w:lang w:eastAsia="uk-UA"/>
                    </w:rPr>
                    <w:t>3</w:t>
                  </w:r>
                </w:p>
              </w:tc>
            </w:tr>
            <w:tr w:rsidR="00442474" w:rsidRPr="00442474" w14:paraId="1F3B6355" w14:textId="77777777" w:rsidTr="00904D91">
              <w:tc>
                <w:tcPr>
                  <w:tcW w:w="9466" w:type="dxa"/>
                  <w:tcBorders>
                    <w:bottom w:val="single" w:sz="4" w:space="0" w:color="CCCCCC"/>
                  </w:tcBorders>
                  <w:tcMar>
                    <w:top w:w="40" w:type="dxa"/>
                    <w:left w:w="40" w:type="dxa"/>
                    <w:bottom w:w="40" w:type="dxa"/>
                    <w:right w:w="40" w:type="dxa"/>
                  </w:tcMar>
                  <w:vAlign w:val="center"/>
                </w:tcPr>
                <w:p w14:paraId="2BDDBDC6"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sz w:val="16"/>
                      <w:szCs w:val="16"/>
                      <w:lang w:eastAsia="uk-UA"/>
                    </w:rPr>
                    <w:t>Old-age pensioner</w:t>
                  </w:r>
                </w:p>
              </w:tc>
              <w:tc>
                <w:tcPr>
                  <w:tcW w:w="600" w:type="dxa"/>
                  <w:tcBorders>
                    <w:bottom w:val="single" w:sz="4" w:space="0" w:color="CCCCCC"/>
                  </w:tcBorders>
                  <w:tcMar>
                    <w:top w:w="40" w:type="dxa"/>
                    <w:left w:w="40" w:type="dxa"/>
                    <w:bottom w:w="40" w:type="dxa"/>
                    <w:right w:w="40" w:type="dxa"/>
                  </w:tcMar>
                  <w:vAlign w:val="center"/>
                </w:tcPr>
                <w:tbl>
                  <w:tblPr>
                    <w:tblStyle w:val="TableGrid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00"/>
                  </w:tblGrid>
                  <w:tr w:rsidR="00442474" w:rsidRPr="00442474" w14:paraId="71A6D11E" w14:textId="77777777" w:rsidTr="00904D91">
                    <w:trPr>
                      <w:jc w:val="center"/>
                    </w:trPr>
                    <w:tc>
                      <w:tcPr>
                        <w:tcW w:w="300" w:type="dxa"/>
                        <w:tcMar>
                          <w:top w:w="40" w:type="dxa"/>
                          <w:left w:w="40" w:type="dxa"/>
                          <w:bottom w:w="40" w:type="dxa"/>
                          <w:right w:w="40" w:type="dxa"/>
                        </w:tcMar>
                        <w:vAlign w:val="center"/>
                      </w:tcPr>
                      <w:p w14:paraId="74C62C85" w14:textId="77777777" w:rsidR="00442474" w:rsidRPr="00442474" w:rsidRDefault="00442474" w:rsidP="00442474">
                        <w:pPr>
                          <w:spacing w:before="0" w:after="0"/>
                          <w:rPr>
                            <w:rFonts w:ascii="Times New Roman" w:hAnsi="Times New Roman"/>
                            <w:sz w:val="16"/>
                            <w:szCs w:val="16"/>
                            <w:lang w:eastAsia="uk-UA"/>
                          </w:rPr>
                        </w:pPr>
                        <w:r w:rsidRPr="00442474">
                          <w:rPr>
                            <w:rFonts w:ascii="Wingdings" w:eastAsia="Wingdings" w:hAnsi="Wingdings" w:cs="Wingdings"/>
                            <w:sz w:val="16"/>
                            <w:szCs w:val="16"/>
                            <w:lang w:eastAsia="uk-UA"/>
                          </w:rPr>
                          <w:t>¡</w:t>
                        </w:r>
                      </w:p>
                    </w:tc>
                  </w:tr>
                </w:tbl>
                <w:p w14:paraId="27B14DD5" w14:textId="77777777" w:rsidR="00442474" w:rsidRPr="00442474" w:rsidRDefault="00442474" w:rsidP="00442474">
                  <w:pPr>
                    <w:spacing w:before="0" w:after="0"/>
                    <w:rPr>
                      <w:rFonts w:ascii="Times New Roman" w:hAnsi="Times New Roman"/>
                      <w:sz w:val="16"/>
                      <w:szCs w:val="16"/>
                      <w:lang w:eastAsia="uk-UA"/>
                    </w:rPr>
                  </w:pPr>
                </w:p>
              </w:tc>
              <w:tc>
                <w:tcPr>
                  <w:tcW w:w="440" w:type="dxa"/>
                  <w:tcBorders>
                    <w:bottom w:val="single" w:sz="4" w:space="0" w:color="CCCCCC"/>
                  </w:tcBorders>
                  <w:tcMar>
                    <w:top w:w="40" w:type="dxa"/>
                    <w:left w:w="40" w:type="dxa"/>
                    <w:bottom w:w="40" w:type="dxa"/>
                    <w:right w:w="40" w:type="dxa"/>
                  </w:tcMar>
                  <w:vAlign w:val="center"/>
                </w:tcPr>
                <w:p w14:paraId="5803A770"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sz w:val="16"/>
                      <w:szCs w:val="16"/>
                      <w:lang w:eastAsia="uk-UA"/>
                    </w:rPr>
                    <w:t>4</w:t>
                  </w:r>
                </w:p>
              </w:tc>
            </w:tr>
            <w:tr w:rsidR="00442474" w:rsidRPr="00442474" w14:paraId="199B2145" w14:textId="77777777" w:rsidTr="00904D91">
              <w:tc>
                <w:tcPr>
                  <w:tcW w:w="9466" w:type="dxa"/>
                  <w:tcBorders>
                    <w:bottom w:val="single" w:sz="4" w:space="0" w:color="CCCCCC"/>
                  </w:tcBorders>
                  <w:tcMar>
                    <w:top w:w="40" w:type="dxa"/>
                    <w:left w:w="40" w:type="dxa"/>
                    <w:bottom w:w="40" w:type="dxa"/>
                    <w:right w:w="40" w:type="dxa"/>
                  </w:tcMar>
                  <w:vAlign w:val="center"/>
                </w:tcPr>
                <w:p w14:paraId="445E8015"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sz w:val="16"/>
                      <w:szCs w:val="16"/>
                      <w:lang w:eastAsia="uk-UA"/>
                    </w:rPr>
                    <w:t>Unemployed</w:t>
                  </w:r>
                </w:p>
              </w:tc>
              <w:tc>
                <w:tcPr>
                  <w:tcW w:w="600" w:type="dxa"/>
                  <w:tcBorders>
                    <w:bottom w:val="single" w:sz="4" w:space="0" w:color="CCCCCC"/>
                  </w:tcBorders>
                  <w:tcMar>
                    <w:top w:w="40" w:type="dxa"/>
                    <w:left w:w="40" w:type="dxa"/>
                    <w:bottom w:w="40" w:type="dxa"/>
                    <w:right w:w="40" w:type="dxa"/>
                  </w:tcMar>
                  <w:vAlign w:val="center"/>
                </w:tcPr>
                <w:tbl>
                  <w:tblPr>
                    <w:tblStyle w:val="TableGrid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00"/>
                  </w:tblGrid>
                  <w:tr w:rsidR="00442474" w:rsidRPr="00442474" w14:paraId="40EB623E" w14:textId="77777777" w:rsidTr="00904D91">
                    <w:trPr>
                      <w:jc w:val="center"/>
                    </w:trPr>
                    <w:tc>
                      <w:tcPr>
                        <w:tcW w:w="300" w:type="dxa"/>
                        <w:tcMar>
                          <w:top w:w="40" w:type="dxa"/>
                          <w:left w:w="40" w:type="dxa"/>
                          <w:bottom w:w="40" w:type="dxa"/>
                          <w:right w:w="40" w:type="dxa"/>
                        </w:tcMar>
                        <w:vAlign w:val="center"/>
                      </w:tcPr>
                      <w:p w14:paraId="7864750D" w14:textId="77777777" w:rsidR="00442474" w:rsidRPr="00442474" w:rsidRDefault="00442474" w:rsidP="00442474">
                        <w:pPr>
                          <w:spacing w:before="0" w:after="0"/>
                          <w:rPr>
                            <w:rFonts w:ascii="Times New Roman" w:hAnsi="Times New Roman"/>
                            <w:sz w:val="16"/>
                            <w:szCs w:val="16"/>
                            <w:lang w:eastAsia="uk-UA"/>
                          </w:rPr>
                        </w:pPr>
                        <w:r w:rsidRPr="00442474">
                          <w:rPr>
                            <w:rFonts w:ascii="Wingdings" w:eastAsia="Wingdings" w:hAnsi="Wingdings" w:cs="Wingdings"/>
                            <w:sz w:val="16"/>
                            <w:szCs w:val="16"/>
                            <w:lang w:eastAsia="uk-UA"/>
                          </w:rPr>
                          <w:t>¡</w:t>
                        </w:r>
                      </w:p>
                    </w:tc>
                  </w:tr>
                </w:tbl>
                <w:p w14:paraId="2124BB5E" w14:textId="77777777" w:rsidR="00442474" w:rsidRPr="00442474" w:rsidRDefault="00442474" w:rsidP="00442474">
                  <w:pPr>
                    <w:spacing w:before="0" w:after="0"/>
                    <w:rPr>
                      <w:rFonts w:ascii="Times New Roman" w:hAnsi="Times New Roman"/>
                      <w:sz w:val="16"/>
                      <w:szCs w:val="16"/>
                      <w:lang w:eastAsia="uk-UA"/>
                    </w:rPr>
                  </w:pPr>
                </w:p>
              </w:tc>
              <w:tc>
                <w:tcPr>
                  <w:tcW w:w="440" w:type="dxa"/>
                  <w:tcBorders>
                    <w:bottom w:val="single" w:sz="4" w:space="0" w:color="CCCCCC"/>
                  </w:tcBorders>
                  <w:tcMar>
                    <w:top w:w="40" w:type="dxa"/>
                    <w:left w:w="40" w:type="dxa"/>
                    <w:bottom w:w="40" w:type="dxa"/>
                    <w:right w:w="40" w:type="dxa"/>
                  </w:tcMar>
                  <w:vAlign w:val="center"/>
                </w:tcPr>
                <w:p w14:paraId="1934CCA2"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sz w:val="16"/>
                      <w:szCs w:val="16"/>
                      <w:lang w:eastAsia="uk-UA"/>
                    </w:rPr>
                    <w:t>5</w:t>
                  </w:r>
                </w:p>
              </w:tc>
            </w:tr>
            <w:tr w:rsidR="00442474" w:rsidRPr="00442474" w14:paraId="6CE25D33" w14:textId="77777777" w:rsidTr="00904D91">
              <w:tc>
                <w:tcPr>
                  <w:tcW w:w="9466" w:type="dxa"/>
                  <w:tcBorders>
                    <w:bottom w:val="single" w:sz="4" w:space="0" w:color="CCCCCC"/>
                  </w:tcBorders>
                  <w:tcMar>
                    <w:top w:w="40" w:type="dxa"/>
                    <w:left w:w="40" w:type="dxa"/>
                    <w:bottom w:w="40" w:type="dxa"/>
                    <w:right w:w="40" w:type="dxa"/>
                  </w:tcMar>
                  <w:vAlign w:val="center"/>
                </w:tcPr>
                <w:p w14:paraId="6F58134E"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sz w:val="16"/>
                      <w:szCs w:val="16"/>
                      <w:lang w:eastAsia="uk-UA"/>
                    </w:rPr>
                    <w:t>Other</w:t>
                  </w:r>
                </w:p>
              </w:tc>
              <w:tc>
                <w:tcPr>
                  <w:tcW w:w="600" w:type="dxa"/>
                  <w:tcBorders>
                    <w:bottom w:val="single" w:sz="4" w:space="0" w:color="CCCCCC"/>
                  </w:tcBorders>
                  <w:tcMar>
                    <w:top w:w="40" w:type="dxa"/>
                    <w:left w:w="40" w:type="dxa"/>
                    <w:bottom w:w="40" w:type="dxa"/>
                    <w:right w:w="40" w:type="dxa"/>
                  </w:tcMar>
                  <w:vAlign w:val="center"/>
                </w:tcPr>
                <w:tbl>
                  <w:tblPr>
                    <w:tblStyle w:val="TableGrid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00"/>
                  </w:tblGrid>
                  <w:tr w:rsidR="00442474" w:rsidRPr="00442474" w14:paraId="386808EC" w14:textId="77777777" w:rsidTr="00904D91">
                    <w:trPr>
                      <w:jc w:val="center"/>
                    </w:trPr>
                    <w:tc>
                      <w:tcPr>
                        <w:tcW w:w="300" w:type="dxa"/>
                        <w:tcMar>
                          <w:top w:w="40" w:type="dxa"/>
                          <w:left w:w="40" w:type="dxa"/>
                          <w:bottom w:w="40" w:type="dxa"/>
                          <w:right w:w="40" w:type="dxa"/>
                        </w:tcMar>
                        <w:vAlign w:val="center"/>
                      </w:tcPr>
                      <w:p w14:paraId="20E97CDE" w14:textId="77777777" w:rsidR="00442474" w:rsidRPr="00442474" w:rsidRDefault="00442474" w:rsidP="00442474">
                        <w:pPr>
                          <w:spacing w:before="0" w:after="0"/>
                          <w:rPr>
                            <w:rFonts w:ascii="Times New Roman" w:hAnsi="Times New Roman"/>
                            <w:sz w:val="16"/>
                            <w:szCs w:val="16"/>
                            <w:lang w:eastAsia="uk-UA"/>
                          </w:rPr>
                        </w:pPr>
                        <w:r w:rsidRPr="00442474">
                          <w:rPr>
                            <w:rFonts w:ascii="Wingdings" w:eastAsia="Wingdings" w:hAnsi="Wingdings" w:cs="Wingdings"/>
                            <w:sz w:val="16"/>
                            <w:szCs w:val="16"/>
                            <w:lang w:eastAsia="uk-UA"/>
                          </w:rPr>
                          <w:t>¡</w:t>
                        </w:r>
                      </w:p>
                    </w:tc>
                  </w:tr>
                </w:tbl>
                <w:p w14:paraId="0A2B0906" w14:textId="77777777" w:rsidR="00442474" w:rsidRPr="00442474" w:rsidRDefault="00442474" w:rsidP="00442474">
                  <w:pPr>
                    <w:spacing w:before="0" w:after="0"/>
                    <w:rPr>
                      <w:rFonts w:ascii="Times New Roman" w:hAnsi="Times New Roman"/>
                      <w:sz w:val="16"/>
                      <w:szCs w:val="16"/>
                      <w:lang w:eastAsia="uk-UA"/>
                    </w:rPr>
                  </w:pPr>
                </w:p>
              </w:tc>
              <w:tc>
                <w:tcPr>
                  <w:tcW w:w="440" w:type="dxa"/>
                  <w:tcBorders>
                    <w:bottom w:val="single" w:sz="4" w:space="0" w:color="CCCCCC"/>
                  </w:tcBorders>
                  <w:tcMar>
                    <w:top w:w="40" w:type="dxa"/>
                    <w:left w:w="40" w:type="dxa"/>
                    <w:bottom w:w="40" w:type="dxa"/>
                    <w:right w:w="40" w:type="dxa"/>
                  </w:tcMar>
                  <w:vAlign w:val="center"/>
                </w:tcPr>
                <w:p w14:paraId="3005E301"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sz w:val="16"/>
                      <w:szCs w:val="16"/>
                      <w:lang w:eastAsia="uk-UA"/>
                    </w:rPr>
                    <w:t>6</w:t>
                  </w:r>
                </w:p>
              </w:tc>
            </w:tr>
            <w:tr w:rsidR="00442474" w:rsidRPr="00442474" w14:paraId="6060364C" w14:textId="77777777" w:rsidTr="00904D91">
              <w:tc>
                <w:tcPr>
                  <w:tcW w:w="9466" w:type="dxa"/>
                  <w:tcMar>
                    <w:top w:w="40" w:type="dxa"/>
                    <w:left w:w="40" w:type="dxa"/>
                    <w:bottom w:w="40" w:type="dxa"/>
                    <w:right w:w="40" w:type="dxa"/>
                  </w:tcMar>
                  <w:vAlign w:val="center"/>
                </w:tcPr>
                <w:p w14:paraId="431E6470"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sz w:val="16"/>
                      <w:szCs w:val="16"/>
                      <w:lang w:eastAsia="uk-UA"/>
                    </w:rPr>
                    <w:t>Don't want to state</w:t>
                  </w:r>
                </w:p>
              </w:tc>
              <w:tc>
                <w:tcPr>
                  <w:tcW w:w="600" w:type="dxa"/>
                  <w:tcMar>
                    <w:top w:w="40" w:type="dxa"/>
                    <w:left w:w="40" w:type="dxa"/>
                    <w:bottom w:w="40" w:type="dxa"/>
                    <w:right w:w="40" w:type="dxa"/>
                  </w:tcMar>
                  <w:vAlign w:val="center"/>
                </w:tcPr>
                <w:tbl>
                  <w:tblPr>
                    <w:tblStyle w:val="TableGrid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00"/>
                  </w:tblGrid>
                  <w:tr w:rsidR="00442474" w:rsidRPr="00442474" w14:paraId="1B285921" w14:textId="77777777" w:rsidTr="00904D91">
                    <w:trPr>
                      <w:jc w:val="center"/>
                    </w:trPr>
                    <w:tc>
                      <w:tcPr>
                        <w:tcW w:w="300" w:type="dxa"/>
                        <w:tcMar>
                          <w:top w:w="40" w:type="dxa"/>
                          <w:left w:w="40" w:type="dxa"/>
                          <w:bottom w:w="40" w:type="dxa"/>
                          <w:right w:w="40" w:type="dxa"/>
                        </w:tcMar>
                        <w:vAlign w:val="center"/>
                      </w:tcPr>
                      <w:p w14:paraId="000000B9" w14:textId="77777777" w:rsidR="00442474" w:rsidRPr="00442474" w:rsidRDefault="00442474" w:rsidP="00442474">
                        <w:pPr>
                          <w:spacing w:before="0" w:after="0"/>
                          <w:rPr>
                            <w:rFonts w:ascii="Times New Roman" w:hAnsi="Times New Roman"/>
                            <w:sz w:val="16"/>
                            <w:szCs w:val="16"/>
                            <w:lang w:eastAsia="uk-UA"/>
                          </w:rPr>
                        </w:pPr>
                        <w:r w:rsidRPr="00442474">
                          <w:rPr>
                            <w:rFonts w:ascii="Wingdings" w:eastAsia="Wingdings" w:hAnsi="Wingdings" w:cs="Wingdings"/>
                            <w:sz w:val="16"/>
                            <w:szCs w:val="16"/>
                            <w:lang w:eastAsia="uk-UA"/>
                          </w:rPr>
                          <w:t>¡</w:t>
                        </w:r>
                      </w:p>
                    </w:tc>
                  </w:tr>
                </w:tbl>
                <w:p w14:paraId="75F00900" w14:textId="77777777" w:rsidR="00442474" w:rsidRPr="00442474" w:rsidRDefault="00442474" w:rsidP="00442474">
                  <w:pPr>
                    <w:spacing w:before="0" w:after="0"/>
                    <w:rPr>
                      <w:rFonts w:ascii="Times New Roman" w:hAnsi="Times New Roman"/>
                      <w:sz w:val="16"/>
                      <w:szCs w:val="16"/>
                      <w:lang w:eastAsia="uk-UA"/>
                    </w:rPr>
                  </w:pPr>
                </w:p>
              </w:tc>
              <w:tc>
                <w:tcPr>
                  <w:tcW w:w="440" w:type="dxa"/>
                  <w:tcMar>
                    <w:top w:w="40" w:type="dxa"/>
                    <w:left w:w="40" w:type="dxa"/>
                    <w:bottom w:w="40" w:type="dxa"/>
                    <w:right w:w="40" w:type="dxa"/>
                  </w:tcMar>
                  <w:vAlign w:val="center"/>
                </w:tcPr>
                <w:p w14:paraId="14962D9A"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sz w:val="16"/>
                      <w:szCs w:val="16"/>
                      <w:lang w:eastAsia="uk-UA"/>
                    </w:rPr>
                    <w:t>7</w:t>
                  </w:r>
                </w:p>
              </w:tc>
            </w:tr>
          </w:tbl>
          <w:p w14:paraId="660FFB24" w14:textId="77777777" w:rsidR="00442474" w:rsidRPr="00442474" w:rsidRDefault="00442474" w:rsidP="00442474">
            <w:pPr>
              <w:spacing w:before="0" w:after="0"/>
              <w:rPr>
                <w:rFonts w:ascii="Times New Roman" w:hAnsi="Times New Roman"/>
                <w:sz w:val="16"/>
                <w:szCs w:val="16"/>
                <w:lang w:eastAsia="uk-UA"/>
              </w:rPr>
            </w:pPr>
          </w:p>
        </w:tc>
      </w:tr>
    </w:tbl>
    <w:p w14:paraId="5D71B8EA" w14:textId="77777777" w:rsidR="00442474" w:rsidRPr="00442474" w:rsidRDefault="00442474" w:rsidP="00442474">
      <w:pPr>
        <w:spacing w:before="0" w:after="0"/>
        <w:rPr>
          <w:rFonts w:ascii="Times New Roman" w:eastAsia="Times New Roman" w:hAnsi="Times New Roman" w:cs="Times New Roman"/>
          <w:sz w:val="16"/>
          <w:szCs w:val="16"/>
          <w:lang w:eastAsia="uk-UA"/>
        </w:rPr>
      </w:pPr>
    </w:p>
    <w:tbl>
      <w:tblPr>
        <w:tblStyle w:val="TableGrid1"/>
        <w:tblW w:w="0" w:type="auto"/>
        <w:tblLayout w:type="fixed"/>
        <w:tblLook w:val="04A0" w:firstRow="1" w:lastRow="0" w:firstColumn="1" w:lastColumn="0" w:noHBand="0" w:noVBand="1"/>
      </w:tblPr>
      <w:tblGrid>
        <w:gridCol w:w="10506"/>
      </w:tblGrid>
      <w:tr w:rsidR="00442474" w:rsidRPr="00442474" w14:paraId="0BBB278E" w14:textId="77777777" w:rsidTr="00904D91">
        <w:trPr>
          <w:tblHeader/>
        </w:trPr>
        <w:tc>
          <w:tcPr>
            <w:tcW w:w="10506" w:type="dxa"/>
            <w:shd w:val="clear" w:color="auto" w:fill="2884F2"/>
            <w:tcMar>
              <w:top w:w="0" w:type="dxa"/>
              <w:left w:w="0" w:type="dxa"/>
              <w:bottom w:w="0" w:type="dxa"/>
              <w:right w:w="0" w:type="dxa"/>
            </w:tcMar>
          </w:tcPr>
          <w:tbl>
            <w:tblPr>
              <w:tblStyle w:val="TableGrid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0496"/>
            </w:tblGrid>
            <w:tr w:rsidR="00442474" w:rsidRPr="00442474" w14:paraId="383599AC" w14:textId="77777777" w:rsidTr="00904D91">
              <w:tc>
                <w:tcPr>
                  <w:tcW w:w="10506" w:type="dxa"/>
                  <w:tcMar>
                    <w:top w:w="100" w:type="dxa"/>
                    <w:left w:w="100" w:type="dxa"/>
                    <w:bottom w:w="100" w:type="dxa"/>
                    <w:right w:w="100" w:type="dxa"/>
                  </w:tcMar>
                </w:tcPr>
                <w:p w14:paraId="6ECFE29D"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b/>
                      <w:sz w:val="16"/>
                      <w:szCs w:val="16"/>
                      <w:lang w:eastAsia="uk-UA"/>
                    </w:rPr>
                    <w:t>Information</w:t>
                  </w:r>
                </w:p>
              </w:tc>
            </w:tr>
          </w:tbl>
          <w:p w14:paraId="7B55200A" w14:textId="77777777" w:rsidR="00442474" w:rsidRPr="00442474" w:rsidRDefault="00442474" w:rsidP="00442474">
            <w:pPr>
              <w:spacing w:before="0" w:after="0"/>
              <w:rPr>
                <w:rFonts w:ascii="Times New Roman" w:hAnsi="Times New Roman"/>
                <w:sz w:val="16"/>
                <w:szCs w:val="16"/>
                <w:lang w:eastAsia="uk-UA"/>
              </w:rPr>
            </w:pPr>
          </w:p>
        </w:tc>
      </w:tr>
      <w:tr w:rsidR="00442474" w:rsidRPr="00442474" w14:paraId="24F7ADE6" w14:textId="77777777" w:rsidTr="00904D91">
        <w:tc>
          <w:tcPr>
            <w:tcW w:w="10506" w:type="dxa"/>
            <w:tcMar>
              <w:top w:w="0" w:type="dxa"/>
              <w:left w:w="0" w:type="dxa"/>
              <w:bottom w:w="0" w:type="dxa"/>
              <w:right w:w="0" w:type="dxa"/>
            </w:tcMar>
          </w:tcPr>
          <w:tbl>
            <w:tblPr>
              <w:tblStyle w:val="TableGrid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0496"/>
            </w:tblGrid>
            <w:tr w:rsidR="00442474" w:rsidRPr="00442474" w14:paraId="7F45E460" w14:textId="77777777" w:rsidTr="00904D91">
              <w:tc>
                <w:tcPr>
                  <w:tcW w:w="10506" w:type="dxa"/>
                  <w:tcMar>
                    <w:top w:w="100" w:type="dxa"/>
                    <w:left w:w="100" w:type="dxa"/>
                    <w:bottom w:w="100" w:type="dxa"/>
                    <w:right w:w="100" w:type="dxa"/>
                  </w:tcMar>
                </w:tcPr>
                <w:p w14:paraId="25E9393F" w14:textId="77777777" w:rsidR="00442474" w:rsidRPr="00442474" w:rsidRDefault="00442474" w:rsidP="00442474">
                  <w:pPr>
                    <w:spacing w:before="0" w:after="0"/>
                    <w:rPr>
                      <w:rFonts w:ascii="Times New Roman" w:hAnsi="Times New Roman"/>
                      <w:sz w:val="16"/>
                      <w:szCs w:val="16"/>
                      <w:lang w:eastAsia="uk-UA"/>
                    </w:rPr>
                  </w:pPr>
                  <w:r w:rsidRPr="00442474">
                    <w:rPr>
                      <w:rFonts w:ascii="Arial" w:eastAsia="Arial" w:hAnsi="Arial" w:cs="Arial"/>
                      <w:sz w:val="16"/>
                      <w:szCs w:val="16"/>
                      <w:lang w:eastAsia="uk-UA"/>
                    </w:rPr>
                    <w:t>Thank you for participating!</w:t>
                  </w:r>
                </w:p>
              </w:tc>
            </w:tr>
          </w:tbl>
          <w:p w14:paraId="37572372" w14:textId="77777777" w:rsidR="00442474" w:rsidRPr="00442474" w:rsidRDefault="00442474" w:rsidP="00442474">
            <w:pPr>
              <w:spacing w:before="0" w:after="0"/>
              <w:rPr>
                <w:rFonts w:ascii="Times New Roman" w:hAnsi="Times New Roman"/>
                <w:sz w:val="16"/>
                <w:szCs w:val="16"/>
                <w:lang w:eastAsia="uk-UA"/>
              </w:rPr>
            </w:pPr>
          </w:p>
        </w:tc>
      </w:tr>
    </w:tbl>
    <w:p w14:paraId="4CD71018" w14:textId="77777777" w:rsidR="00442474" w:rsidRPr="00442474" w:rsidRDefault="00442474" w:rsidP="00442474">
      <w:pPr>
        <w:spacing w:before="0" w:after="0"/>
        <w:rPr>
          <w:rFonts w:ascii="Times New Roman" w:eastAsia="Times New Roman" w:hAnsi="Times New Roman" w:cs="Times New Roman"/>
          <w:sz w:val="16"/>
          <w:szCs w:val="16"/>
          <w:lang w:eastAsia="uk-UA"/>
        </w:rPr>
      </w:pPr>
    </w:p>
    <w:p w14:paraId="456B0A78" w14:textId="77777777" w:rsidR="008A327B" w:rsidRDefault="008A327B">
      <w:pPr>
        <w:spacing w:before="0" w:after="160" w:line="259" w:lineRule="auto"/>
      </w:pPr>
    </w:p>
    <w:p w14:paraId="08445904" w14:textId="77777777" w:rsidR="008A327B" w:rsidRDefault="008A327B">
      <w:pPr>
        <w:spacing w:before="0" w:after="160" w:line="259" w:lineRule="auto"/>
      </w:pPr>
    </w:p>
    <w:p w14:paraId="2A83FA56" w14:textId="367D842C" w:rsidR="000C101F" w:rsidRDefault="000C101F">
      <w:pPr>
        <w:spacing w:before="0" w:after="160" w:line="259" w:lineRule="auto"/>
      </w:pPr>
      <w:r>
        <w:br w:type="page"/>
      </w:r>
    </w:p>
    <w:p w14:paraId="7BA081BF" w14:textId="77777777" w:rsidR="00C40B77" w:rsidRDefault="00C40B77">
      <w:pPr>
        <w:spacing w:before="0" w:after="160" w:line="259" w:lineRule="auto"/>
      </w:pPr>
    </w:p>
    <w:p w14:paraId="707FDE31" w14:textId="71621E49" w:rsidR="00532652" w:rsidRPr="0092046A" w:rsidRDefault="00625EB4" w:rsidP="00532652">
      <w:pPr>
        <w:pStyle w:val="Vedlegg1"/>
      </w:pPr>
      <w:bookmarkStart w:id="754" w:name="_Toc180606494"/>
      <w:r>
        <w:t>Official statistics</w:t>
      </w:r>
      <w:bookmarkEnd w:id="754"/>
    </w:p>
    <w:p w14:paraId="7B1D15BB" w14:textId="7A10E997" w:rsidR="00190818" w:rsidRPr="0092046A" w:rsidRDefault="00625EB4" w:rsidP="00190818">
      <w:r>
        <w:t xml:space="preserve">When comparing our data with official statistics, we have extracted data from the Statbank service of Statistics Norway (SSB). </w:t>
      </w:r>
      <w:r w:rsidR="00C235B2" w:rsidRPr="0092046A">
        <w:t xml:space="preserve">SSB </w:t>
      </w:r>
      <w:r w:rsidR="003E7CD3" w:rsidRPr="0092046A">
        <w:t>Tables used:</w:t>
      </w:r>
    </w:p>
    <w:p w14:paraId="117FB5A0" w14:textId="259EC361" w:rsidR="003759D8" w:rsidRPr="0092046A" w:rsidRDefault="006E6F3B" w:rsidP="00C235B2">
      <w:pPr>
        <w:pStyle w:val="Listeavsnitt"/>
        <w:numPr>
          <w:ilvl w:val="0"/>
          <w:numId w:val="13"/>
        </w:numPr>
      </w:pPr>
      <w:r w:rsidRPr="0092046A">
        <w:t xml:space="preserve">07459: </w:t>
      </w:r>
      <w:r w:rsidR="00A64F08" w:rsidRPr="0092046A">
        <w:t>Population, by sex and one-year age groups (M) 1986 - 2024</w:t>
      </w:r>
    </w:p>
    <w:p w14:paraId="57FC5C5E" w14:textId="29BA5877" w:rsidR="00A64F08" w:rsidRPr="0092046A" w:rsidRDefault="00F46C1E" w:rsidP="00C235B2">
      <w:pPr>
        <w:pStyle w:val="Listeavsnitt"/>
        <w:numPr>
          <w:ilvl w:val="0"/>
          <w:numId w:val="13"/>
        </w:numPr>
      </w:pPr>
      <w:r w:rsidRPr="0092046A">
        <w:t xml:space="preserve">09916: </w:t>
      </w:r>
      <w:r w:rsidR="001F5E68" w:rsidRPr="0092046A">
        <w:t>Gross income and wealth for residents 17 years and older, by different groups of gross wealth 2010 – 2022</w:t>
      </w:r>
    </w:p>
    <w:p w14:paraId="3A55F9A1" w14:textId="1895323C" w:rsidR="000C07E8" w:rsidRPr="0092046A" w:rsidRDefault="00F46C1E" w:rsidP="00C235B2">
      <w:pPr>
        <w:pStyle w:val="Listeavsnitt"/>
        <w:numPr>
          <w:ilvl w:val="0"/>
          <w:numId w:val="13"/>
        </w:numPr>
      </w:pPr>
      <w:r w:rsidRPr="0092046A">
        <w:t xml:space="preserve">08921: </w:t>
      </w:r>
      <w:r w:rsidR="000C07E8" w:rsidRPr="0092046A">
        <w:t>Educational attainment, by county, age and sex (C) 1980 – 2022</w:t>
      </w:r>
    </w:p>
    <w:p w14:paraId="1B46DD82" w14:textId="4243ACE0" w:rsidR="004C7308" w:rsidRPr="0092046A" w:rsidRDefault="00F46C1E" w:rsidP="00C235B2">
      <w:pPr>
        <w:pStyle w:val="Listeavsnitt"/>
        <w:numPr>
          <w:ilvl w:val="0"/>
          <w:numId w:val="13"/>
        </w:numPr>
      </w:pPr>
      <w:r w:rsidRPr="0092046A">
        <w:t xml:space="preserve">12423: </w:t>
      </w:r>
      <w:r w:rsidR="004C7308" w:rsidRPr="0092046A">
        <w:t>Labour force status (incl. NEET) for residents 15 years and older 2008 – 2022</w:t>
      </w:r>
    </w:p>
    <w:p w14:paraId="64A2B2C8" w14:textId="676C894A" w:rsidR="003B2176" w:rsidRPr="0092046A" w:rsidRDefault="00E77BFB" w:rsidP="00C235B2">
      <w:pPr>
        <w:pStyle w:val="Listeavsnitt"/>
        <w:numPr>
          <w:ilvl w:val="0"/>
          <w:numId w:val="13"/>
        </w:numPr>
      </w:pPr>
      <w:r w:rsidRPr="0092046A">
        <w:t xml:space="preserve">06081: </w:t>
      </w:r>
      <w:r w:rsidR="003B2176" w:rsidRPr="0092046A">
        <w:t>Persons in private households, by type of household (M) (UD) 2005 – 2023</w:t>
      </w:r>
    </w:p>
    <w:p w14:paraId="01D1D911" w14:textId="389439C0" w:rsidR="00E145B8" w:rsidRPr="0092046A" w:rsidRDefault="0096761A" w:rsidP="00C235B2">
      <w:pPr>
        <w:pStyle w:val="Listeavsnitt"/>
        <w:numPr>
          <w:ilvl w:val="0"/>
          <w:numId w:val="13"/>
        </w:numPr>
      </w:pPr>
      <w:r w:rsidRPr="0092046A">
        <w:t xml:space="preserve">09747: </w:t>
      </w:r>
      <w:r w:rsidR="005D5ECD" w:rsidRPr="0092046A">
        <w:t>Private households, persons in private households and persons per private houshold (M) (UD) 2005 – 2023</w:t>
      </w:r>
    </w:p>
    <w:p w14:paraId="538D96B1" w14:textId="725C1EB8" w:rsidR="003E7CD3" w:rsidRPr="0092046A" w:rsidRDefault="0096761A" w:rsidP="00C235B2">
      <w:pPr>
        <w:pStyle w:val="Listeavsnitt"/>
        <w:numPr>
          <w:ilvl w:val="0"/>
          <w:numId w:val="13"/>
        </w:numPr>
      </w:pPr>
      <w:r w:rsidRPr="0092046A">
        <w:t xml:space="preserve">05212: </w:t>
      </w:r>
      <w:r w:rsidR="00E145B8" w:rsidRPr="0092046A">
        <w:t>Population in densely and sparsely populated areas, by sex (M) 1990 - 2023</w:t>
      </w:r>
    </w:p>
    <w:p w14:paraId="091566AF" w14:textId="77777777" w:rsidR="000C101F" w:rsidRDefault="000C101F">
      <w:pPr>
        <w:spacing w:before="0" w:after="160" w:line="259" w:lineRule="auto"/>
        <w:rPr>
          <w:rFonts w:eastAsia="Times New Roman" w:cs="Times New Roman"/>
          <w:i/>
          <w:iCs/>
          <w:color w:val="FF0000"/>
          <w:sz w:val="16"/>
          <w:szCs w:val="16"/>
          <w:highlight w:val="yellow"/>
        </w:rPr>
      </w:pPr>
      <w:r>
        <w:rPr>
          <w:rFonts w:eastAsia="Times New Roman" w:cs="Times New Roman"/>
          <w:i/>
          <w:iCs/>
          <w:color w:val="FF0000"/>
          <w:sz w:val="16"/>
          <w:szCs w:val="16"/>
          <w:highlight w:val="yellow"/>
        </w:rPr>
        <w:br w:type="page"/>
      </w:r>
    </w:p>
    <w:p w14:paraId="39969063" w14:textId="26AF2105" w:rsidR="00301136" w:rsidRDefault="000150DB" w:rsidP="00301136">
      <w:pPr>
        <w:pStyle w:val="Vedlegg1"/>
      </w:pPr>
      <w:bookmarkStart w:id="755" w:name="_Toc180606495"/>
      <w:r>
        <w:lastRenderedPageBreak/>
        <w:t>Supplemental Figures</w:t>
      </w:r>
      <w:bookmarkEnd w:id="755"/>
    </w:p>
    <w:p w14:paraId="49190CA6" w14:textId="77777777" w:rsidR="002867AF" w:rsidRPr="00562789" w:rsidRDefault="002867AF" w:rsidP="002867AF">
      <w:r>
        <w:rPr>
          <w:noProof/>
        </w:rPr>
        <w:drawing>
          <wp:inline distT="0" distB="0" distL="0" distR="0" wp14:anchorId="6A535F4E" wp14:editId="1B7C2F6B">
            <wp:extent cx="5759450" cy="3554095"/>
            <wp:effectExtent l="0" t="0" r="0" b="8255"/>
            <wp:docPr id="2064860922"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860922" name=""/>
                    <pic:cNvPicPr/>
                  </pic:nvPicPr>
                  <pic:blipFill>
                    <a:blip r:embed="rId118">
                      <a:extLst>
                        <a:ext uri="{96DAC541-7B7A-43D3-8B79-37D633B846F1}">
                          <asvg:svgBlip xmlns:asvg="http://schemas.microsoft.com/office/drawing/2016/SVG/main" r:embed="rId119"/>
                        </a:ext>
                      </a:extLst>
                    </a:blip>
                    <a:stretch>
                      <a:fillRect/>
                    </a:stretch>
                  </pic:blipFill>
                  <pic:spPr>
                    <a:xfrm>
                      <a:off x="0" y="0"/>
                      <a:ext cx="5759450" cy="3554095"/>
                    </a:xfrm>
                    <a:prstGeom prst="rect">
                      <a:avLst/>
                    </a:prstGeom>
                  </pic:spPr>
                </pic:pic>
              </a:graphicData>
            </a:graphic>
          </wp:inline>
        </w:drawing>
      </w:r>
      <w:r>
        <w:rPr>
          <w:noProof/>
        </w:rPr>
        <w:t xml:space="preserve"> </w:t>
      </w:r>
    </w:p>
    <w:p w14:paraId="61072640" w14:textId="537CF35B" w:rsidR="002867AF" w:rsidRDefault="002867AF" w:rsidP="002867AF">
      <w:pPr>
        <w:pStyle w:val="Bildetekst"/>
      </w:pPr>
      <w:bookmarkStart w:id="756" w:name="_Ref165969946"/>
      <w:r>
        <w:t xml:space="preserve">Figure </w:t>
      </w:r>
      <w:r w:rsidR="00EC0A30">
        <w:fldChar w:fldCharType="begin"/>
      </w:r>
      <w:r w:rsidR="00EC0A30">
        <w:instrText xml:space="preserve"> STYLEREF 1 \s </w:instrText>
      </w:r>
      <w:r w:rsidR="00EC0A30">
        <w:fldChar w:fldCharType="separate"/>
      </w:r>
      <w:r w:rsidR="00C34CCF">
        <w:rPr>
          <w:noProof/>
        </w:rPr>
        <w:t>0</w:t>
      </w:r>
      <w:r w:rsidR="00EC0A30">
        <w:fldChar w:fldCharType="end"/>
      </w:r>
      <w:r w:rsidR="00EC0A30">
        <w:t>.</w:t>
      </w:r>
      <w:r w:rsidR="00EC0A30">
        <w:fldChar w:fldCharType="begin"/>
      </w:r>
      <w:r w:rsidR="00EC0A30">
        <w:instrText xml:space="preserve"> SEQ Figure \* ARABIC \s 1 </w:instrText>
      </w:r>
      <w:r w:rsidR="00EC0A30">
        <w:fldChar w:fldCharType="separate"/>
      </w:r>
      <w:r w:rsidR="00C34CCF">
        <w:rPr>
          <w:noProof/>
        </w:rPr>
        <w:t>1</w:t>
      </w:r>
      <w:r w:rsidR="00EC0A30">
        <w:fldChar w:fldCharType="end"/>
      </w:r>
      <w:bookmarkEnd w:id="756"/>
      <w:r>
        <w:t>. Pilot survey share of plans to purchase a car in the next 12 months.</w:t>
      </w:r>
    </w:p>
    <w:p w14:paraId="739AE834" w14:textId="77777777" w:rsidR="00D371ED" w:rsidRDefault="00D371ED" w:rsidP="00D371ED">
      <w:pPr>
        <w:keepNext/>
      </w:pPr>
      <w:r>
        <w:rPr>
          <w:noProof/>
        </w:rPr>
        <w:drawing>
          <wp:inline distT="0" distB="0" distL="0" distR="0" wp14:anchorId="3F2A2E2D" wp14:editId="503A4EDC">
            <wp:extent cx="5759450" cy="3553946"/>
            <wp:effectExtent l="0" t="0" r="0" b="8890"/>
            <wp:docPr id="2079029809"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029809" name=""/>
                    <pic:cNvPicPr/>
                  </pic:nvPicPr>
                  <pic:blipFill>
                    <a:blip r:embed="rId120">
                      <a:extLst>
                        <a:ext uri="{96DAC541-7B7A-43D3-8B79-37D633B846F1}">
                          <asvg:svgBlip xmlns:asvg="http://schemas.microsoft.com/office/drawing/2016/SVG/main" r:embed="rId121"/>
                        </a:ext>
                      </a:extLst>
                    </a:blip>
                    <a:stretch>
                      <a:fillRect/>
                    </a:stretch>
                  </pic:blipFill>
                  <pic:spPr>
                    <a:xfrm>
                      <a:off x="0" y="0"/>
                      <a:ext cx="5759450" cy="3553946"/>
                    </a:xfrm>
                    <a:prstGeom prst="rect">
                      <a:avLst/>
                    </a:prstGeom>
                  </pic:spPr>
                </pic:pic>
              </a:graphicData>
            </a:graphic>
          </wp:inline>
        </w:drawing>
      </w:r>
    </w:p>
    <w:p w14:paraId="18CB0276" w14:textId="5F6A7711" w:rsidR="00D371ED" w:rsidRDefault="00D371ED" w:rsidP="00D371ED">
      <w:pPr>
        <w:pStyle w:val="Bildetekst"/>
      </w:pPr>
      <w:bookmarkStart w:id="757" w:name="_Ref172640170"/>
      <w:r>
        <w:t xml:space="preserve">Figure </w:t>
      </w:r>
      <w:r w:rsidR="00EC0A30">
        <w:fldChar w:fldCharType="begin"/>
      </w:r>
      <w:r w:rsidR="00EC0A30">
        <w:instrText xml:space="preserve"> STYLEREF 1 \s </w:instrText>
      </w:r>
      <w:r w:rsidR="00EC0A30">
        <w:fldChar w:fldCharType="separate"/>
      </w:r>
      <w:r w:rsidR="00C34CCF">
        <w:rPr>
          <w:noProof/>
        </w:rPr>
        <w:t>0</w:t>
      </w:r>
      <w:r w:rsidR="00EC0A30">
        <w:fldChar w:fldCharType="end"/>
      </w:r>
      <w:r w:rsidR="00EC0A30">
        <w:t>.</w:t>
      </w:r>
      <w:r w:rsidR="00EC0A30">
        <w:fldChar w:fldCharType="begin"/>
      </w:r>
      <w:r w:rsidR="00EC0A30">
        <w:instrText xml:space="preserve"> SEQ Figure \* ARABIC \s 1 </w:instrText>
      </w:r>
      <w:r w:rsidR="00EC0A30">
        <w:fldChar w:fldCharType="separate"/>
      </w:r>
      <w:r w:rsidR="00C34CCF">
        <w:rPr>
          <w:noProof/>
        </w:rPr>
        <w:t>2</w:t>
      </w:r>
      <w:r w:rsidR="00EC0A30">
        <w:fldChar w:fldCharType="end"/>
      </w:r>
      <w:bookmarkEnd w:id="757"/>
      <w:r>
        <w:t>. Main survey</w:t>
      </w:r>
      <w:r w:rsidRPr="00263635">
        <w:t xml:space="preserve"> </w:t>
      </w:r>
      <w:r>
        <w:t>share of plans to purchase a car in the next 12 months.</w:t>
      </w:r>
    </w:p>
    <w:p w14:paraId="34B8C865" w14:textId="77777777" w:rsidR="00EC21AD" w:rsidRPr="00EC21AD" w:rsidRDefault="00EC21AD" w:rsidP="00EC21AD"/>
    <w:tbl>
      <w:tblPr>
        <w:tblStyle w:val="TI-tabell"/>
        <w:tblW w:w="0" w:type="auto"/>
        <w:tblBorders>
          <w:top w:val="none" w:sz="0" w:space="0" w:color="auto"/>
          <w:bottom w:val="none" w:sz="0" w:space="0" w:color="auto"/>
        </w:tblBorders>
        <w:tblCellMar>
          <w:left w:w="0" w:type="dxa"/>
          <w:right w:w="0" w:type="dxa"/>
        </w:tblCellMar>
        <w:tblLook w:val="04A0" w:firstRow="1" w:lastRow="0" w:firstColumn="1" w:lastColumn="0" w:noHBand="0" w:noVBand="1"/>
      </w:tblPr>
      <w:tblGrid>
        <w:gridCol w:w="4530"/>
        <w:gridCol w:w="4530"/>
      </w:tblGrid>
      <w:tr w:rsidR="00EC21AD" w14:paraId="19594D06"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0" w:type="dxa"/>
            <w:shd w:val="clear" w:color="auto" w:fill="auto"/>
          </w:tcPr>
          <w:p w14:paraId="51856260" w14:textId="77777777" w:rsidR="00EC21AD" w:rsidRPr="00C800F9" w:rsidRDefault="00EC21AD">
            <w:pPr>
              <w:pStyle w:val="Listeavsnitt"/>
            </w:pPr>
            <w:r>
              <w:lastRenderedPageBreak/>
              <w:t>A: Origins</w:t>
            </w:r>
          </w:p>
        </w:tc>
        <w:tc>
          <w:tcPr>
            <w:tcW w:w="4530" w:type="dxa"/>
            <w:shd w:val="clear" w:color="auto" w:fill="auto"/>
          </w:tcPr>
          <w:p w14:paraId="051BDF7C" w14:textId="77777777" w:rsidR="00EC21AD" w:rsidRDefault="00EC21AD">
            <w:pPr>
              <w:cnfStyle w:val="100000000000" w:firstRow="1" w:lastRow="0" w:firstColumn="0" w:lastColumn="0" w:oddVBand="0" w:evenVBand="0" w:oddHBand="0" w:evenHBand="0" w:firstRowFirstColumn="0" w:firstRowLastColumn="0" w:lastRowFirstColumn="0" w:lastRowLastColumn="0"/>
            </w:pPr>
            <w:r>
              <w:t>B: Destinations</w:t>
            </w:r>
          </w:p>
        </w:tc>
      </w:tr>
      <w:tr w:rsidR="00EC21AD" w14:paraId="6154A945" w14:textId="77777777">
        <w:tc>
          <w:tcPr>
            <w:cnfStyle w:val="001000000000" w:firstRow="0" w:lastRow="0" w:firstColumn="1" w:lastColumn="0" w:oddVBand="0" w:evenVBand="0" w:oddHBand="0" w:evenHBand="0" w:firstRowFirstColumn="0" w:firstRowLastColumn="0" w:lastRowFirstColumn="0" w:lastRowLastColumn="0"/>
            <w:tcW w:w="4530" w:type="dxa"/>
            <w:shd w:val="clear" w:color="auto" w:fill="auto"/>
          </w:tcPr>
          <w:p w14:paraId="11ECA2C5" w14:textId="77777777" w:rsidR="00EC21AD" w:rsidRDefault="00EC21AD">
            <w:r>
              <w:rPr>
                <w:noProof/>
              </w:rPr>
              <w:drawing>
                <wp:inline distT="0" distB="0" distL="0" distR="0" wp14:anchorId="55254B6B" wp14:editId="273A7EF7">
                  <wp:extent cx="2816352" cy="3758184"/>
                  <wp:effectExtent l="0" t="0" r="3175" b="0"/>
                  <wp:docPr id="1113548323" name="Picture 33" descr="A map of the origin of a lo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548323" name="Picture 33" descr="A map of the origin of a location&#10;&#10;Description automatically generated"/>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2816352" cy="3758184"/>
                          </a:xfrm>
                          <a:prstGeom prst="rect">
                            <a:avLst/>
                          </a:prstGeom>
                          <a:noFill/>
                          <a:ln>
                            <a:noFill/>
                          </a:ln>
                        </pic:spPr>
                      </pic:pic>
                    </a:graphicData>
                  </a:graphic>
                </wp:inline>
              </w:drawing>
            </w:r>
          </w:p>
        </w:tc>
        <w:tc>
          <w:tcPr>
            <w:tcW w:w="4530" w:type="dxa"/>
            <w:shd w:val="clear" w:color="auto" w:fill="auto"/>
          </w:tcPr>
          <w:p w14:paraId="3E2D0CE6" w14:textId="77777777" w:rsidR="00EC21AD" w:rsidRDefault="00EC21AD">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9C72787" wp14:editId="3EA571C2">
                  <wp:extent cx="2816352" cy="3758184"/>
                  <wp:effectExtent l="0" t="0" r="3175" b="0"/>
                  <wp:docPr id="557042947" name="Picture 34" descr="A map of a country with numbers and locati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042947" name="Picture 34" descr="A map of a country with numbers and locations&#10;&#10;Description automatically generated"/>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2816352" cy="3758184"/>
                          </a:xfrm>
                          <a:prstGeom prst="rect">
                            <a:avLst/>
                          </a:prstGeom>
                          <a:noFill/>
                          <a:ln>
                            <a:noFill/>
                          </a:ln>
                        </pic:spPr>
                      </pic:pic>
                    </a:graphicData>
                  </a:graphic>
                </wp:inline>
              </w:drawing>
            </w:r>
            <w:r>
              <w:rPr>
                <w:noProof/>
              </w:rPr>
              <w:t xml:space="preserve"> </w:t>
            </w:r>
          </w:p>
        </w:tc>
      </w:tr>
      <w:tr w:rsidR="00EC21AD" w14:paraId="6B8E8230" w14:textId="77777777">
        <w:tc>
          <w:tcPr>
            <w:cnfStyle w:val="001000000000" w:firstRow="0" w:lastRow="0" w:firstColumn="1" w:lastColumn="0" w:oddVBand="0" w:evenVBand="0" w:oddHBand="0" w:evenHBand="0" w:firstRowFirstColumn="0" w:firstRowLastColumn="0" w:lastRowFirstColumn="0" w:lastRowLastColumn="0"/>
            <w:tcW w:w="9060" w:type="dxa"/>
            <w:gridSpan w:val="2"/>
            <w:shd w:val="clear" w:color="auto" w:fill="auto"/>
          </w:tcPr>
          <w:p w14:paraId="07EEB47B" w14:textId="4CBAEC69" w:rsidR="00EC21AD" w:rsidRDefault="00EC21AD">
            <w:pPr>
              <w:pStyle w:val="Bildetekst"/>
              <w:spacing w:after="0"/>
            </w:pPr>
            <w:bookmarkStart w:id="758" w:name="_Ref176779918"/>
            <w:bookmarkStart w:id="759" w:name="_Ref177631524"/>
            <w:r>
              <w:t xml:space="preserve">Figure </w:t>
            </w:r>
            <w:r w:rsidR="00EC0A30">
              <w:fldChar w:fldCharType="begin"/>
            </w:r>
            <w:r w:rsidR="00EC0A30">
              <w:instrText xml:space="preserve"> STYLEREF 1 \s </w:instrText>
            </w:r>
            <w:r w:rsidR="00EC0A30">
              <w:fldChar w:fldCharType="separate"/>
            </w:r>
            <w:r w:rsidR="00C34CCF">
              <w:rPr>
                <w:noProof/>
              </w:rPr>
              <w:t>0</w:t>
            </w:r>
            <w:r w:rsidR="00EC0A30">
              <w:fldChar w:fldCharType="end"/>
            </w:r>
            <w:r w:rsidR="00EC0A30">
              <w:t>.</w:t>
            </w:r>
            <w:r w:rsidR="00EC0A30">
              <w:fldChar w:fldCharType="begin"/>
            </w:r>
            <w:r w:rsidR="00EC0A30">
              <w:instrText xml:space="preserve"> SEQ Figure \* ARABIC \s 1 </w:instrText>
            </w:r>
            <w:r w:rsidR="00EC0A30">
              <w:fldChar w:fldCharType="separate"/>
            </w:r>
            <w:r w:rsidR="00C34CCF">
              <w:rPr>
                <w:noProof/>
              </w:rPr>
              <w:t>3</w:t>
            </w:r>
            <w:r w:rsidR="00EC0A30">
              <w:fldChar w:fldCharType="end"/>
            </w:r>
            <w:bookmarkEnd w:id="758"/>
            <w:r>
              <w:t>. Shaded (</w:t>
            </w:r>
            <w:r w:rsidRPr="00E12F8D">
              <w:t>choropleth</w:t>
            </w:r>
            <w:r>
              <w:t>) maps of the origins and destinations of trips for the pilot survey. Urban municipalities are outlined in bold.</w:t>
            </w:r>
            <w:bookmarkEnd w:id="759"/>
          </w:p>
        </w:tc>
      </w:tr>
    </w:tbl>
    <w:p w14:paraId="737E66A6" w14:textId="77777777" w:rsidR="00681C9C" w:rsidRDefault="00681C9C" w:rsidP="00681C9C">
      <w:pPr>
        <w:keepNext/>
        <w:jc w:val="center"/>
      </w:pPr>
      <w:r>
        <w:rPr>
          <w:noProof/>
        </w:rPr>
        <w:drawing>
          <wp:inline distT="0" distB="0" distL="0" distR="0" wp14:anchorId="2DD6E4EF" wp14:editId="07A2A903">
            <wp:extent cx="3630168" cy="3657600"/>
            <wp:effectExtent l="0" t="0" r="8890" b="0"/>
            <wp:docPr id="90171795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553084" name=""/>
                    <pic:cNvPicPr/>
                  </pic:nvPicPr>
                  <pic:blipFill rotWithShape="1">
                    <a:blip r:embed="rId124">
                      <a:extLst>
                        <a:ext uri="{96DAC541-7B7A-43D3-8B79-37D633B846F1}">
                          <asvg:svgBlip xmlns:asvg="http://schemas.microsoft.com/office/drawing/2016/SVG/main" r:embed="rId125"/>
                        </a:ext>
                      </a:extLst>
                    </a:blip>
                    <a:srcRect l="18777" r="19928"/>
                    <a:stretch/>
                  </pic:blipFill>
                  <pic:spPr bwMode="auto">
                    <a:xfrm>
                      <a:off x="0" y="0"/>
                      <a:ext cx="3630168" cy="3657600"/>
                    </a:xfrm>
                    <a:prstGeom prst="rect">
                      <a:avLst/>
                    </a:prstGeom>
                    <a:ln>
                      <a:noFill/>
                    </a:ln>
                    <a:extLst>
                      <a:ext uri="{53640926-AAD7-44D8-BBD7-CCE9431645EC}">
                        <a14:shadowObscured xmlns:a14="http://schemas.microsoft.com/office/drawing/2010/main"/>
                      </a:ext>
                    </a:extLst>
                  </pic:spPr>
                </pic:pic>
              </a:graphicData>
            </a:graphic>
          </wp:inline>
        </w:drawing>
      </w:r>
    </w:p>
    <w:p w14:paraId="2B0EA288" w14:textId="5067AA14" w:rsidR="00681C9C" w:rsidRDefault="00681C9C" w:rsidP="004C1851">
      <w:pPr>
        <w:pStyle w:val="Bildetekst"/>
        <w:rPr>
          <w:ins w:id="760" w:author="Askill Harkjerr Halse" w:date="2024-12-04T21:14:00Z" w16du:dateUtc="2024-12-04T20:14:00Z"/>
        </w:rPr>
      </w:pPr>
      <w:bookmarkStart w:id="761" w:name="_Ref178336605"/>
      <w:r>
        <w:t xml:space="preserve">Figure </w:t>
      </w:r>
      <w:r w:rsidR="00EC0A30">
        <w:fldChar w:fldCharType="begin"/>
      </w:r>
      <w:r w:rsidR="00EC0A30">
        <w:instrText xml:space="preserve"> STYLEREF 1 \s </w:instrText>
      </w:r>
      <w:r w:rsidR="00EC0A30">
        <w:fldChar w:fldCharType="separate"/>
      </w:r>
      <w:r w:rsidR="00C34CCF">
        <w:rPr>
          <w:noProof/>
        </w:rPr>
        <w:t>0</w:t>
      </w:r>
      <w:r w:rsidR="00EC0A30">
        <w:fldChar w:fldCharType="end"/>
      </w:r>
      <w:r w:rsidR="00EC0A30">
        <w:t>.</w:t>
      </w:r>
      <w:r w:rsidR="00EC0A30">
        <w:fldChar w:fldCharType="begin"/>
      </w:r>
      <w:r w:rsidR="00EC0A30">
        <w:instrText xml:space="preserve"> SEQ Figure \* ARABIC \s 1 </w:instrText>
      </w:r>
      <w:r w:rsidR="00EC0A30">
        <w:fldChar w:fldCharType="separate"/>
      </w:r>
      <w:r w:rsidR="00C34CCF">
        <w:rPr>
          <w:noProof/>
        </w:rPr>
        <w:t>4</w:t>
      </w:r>
      <w:r w:rsidR="00EC0A30">
        <w:fldChar w:fldCharType="end"/>
      </w:r>
      <w:bookmarkEnd w:id="761"/>
      <w:r>
        <w:t xml:space="preserve">. </w:t>
      </w:r>
      <w:r w:rsidRPr="00681C9C">
        <w:t>Mapping of individual’s origin and destination types for the pilot</w:t>
      </w:r>
      <w:r>
        <w:t xml:space="preserve"> survey.</w:t>
      </w:r>
    </w:p>
    <w:p w14:paraId="57D6F747" w14:textId="77777777" w:rsidR="007D6186" w:rsidRDefault="007D6186" w:rsidP="007D6186">
      <w:pPr>
        <w:keepNext/>
        <w:rPr>
          <w:moveTo w:id="762" w:author="Askill Harkjerr Halse" w:date="2024-12-04T21:14:00Z" w16du:dateUtc="2024-12-04T20:14:00Z"/>
        </w:rPr>
      </w:pPr>
      <w:moveToRangeStart w:id="763" w:author="Askill Harkjerr Halse" w:date="2024-12-04T21:14:00Z" w:name="move184239259"/>
      <w:moveTo w:id="764" w:author="Askill Harkjerr Halse" w:date="2024-12-04T21:14:00Z" w16du:dateUtc="2024-12-04T20:14:00Z">
        <w:r>
          <w:rPr>
            <w:noProof/>
          </w:rPr>
          <w:lastRenderedPageBreak/>
          <w:drawing>
            <wp:inline distT="0" distB="0" distL="0" distR="0" wp14:anchorId="652A8757" wp14:editId="2B96FC62">
              <wp:extent cx="5759450" cy="3554498"/>
              <wp:effectExtent l="0" t="0" r="0" b="8255"/>
              <wp:docPr id="448333201" name="Graphic 1">
                <a:extLst xmlns:a="http://schemas.openxmlformats.org/drawingml/2006/main">
                  <a:ext uri="{FF2B5EF4-FFF2-40B4-BE49-F238E27FC236}">
                    <a16:creationId xmlns:a16="http://schemas.microsoft.com/office/drawing/2014/main" id="{B593D219-998D-42A9-8A95-15342CFE821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375275" name=""/>
                      <pic:cNvPicPr/>
                    </pic:nvPicPr>
                    <pic:blipFill>
                      <a:blip r:embed="rId72">
                        <a:extLst>
                          <a:ext uri="{96DAC541-7B7A-43D3-8B79-37D633B846F1}">
                            <asvg:svgBlip xmlns:asvg="http://schemas.microsoft.com/office/drawing/2016/SVG/main" r:embed="rId73"/>
                          </a:ext>
                        </a:extLst>
                      </a:blip>
                      <a:stretch>
                        <a:fillRect/>
                      </a:stretch>
                    </pic:blipFill>
                    <pic:spPr>
                      <a:xfrm>
                        <a:off x="0" y="0"/>
                        <a:ext cx="5759450" cy="3554498"/>
                      </a:xfrm>
                      <a:prstGeom prst="rect">
                        <a:avLst/>
                      </a:prstGeom>
                    </pic:spPr>
                  </pic:pic>
                </a:graphicData>
              </a:graphic>
            </wp:inline>
          </w:drawing>
        </w:r>
      </w:moveTo>
    </w:p>
    <w:p w14:paraId="6CD93DF3" w14:textId="77777777" w:rsidR="007D6186" w:rsidRDefault="007D6186" w:rsidP="007D6186">
      <w:pPr>
        <w:pStyle w:val="Bildetekst"/>
        <w:rPr>
          <w:moveTo w:id="765" w:author="Askill Harkjerr Halse" w:date="2024-12-04T21:14:00Z" w16du:dateUtc="2024-12-04T20:14:00Z"/>
        </w:rPr>
      </w:pPr>
      <w:bookmarkStart w:id="766" w:name="_Ref178260647"/>
      <w:moveTo w:id="767" w:author="Askill Harkjerr Halse" w:date="2024-12-04T21:14:00Z" w16du:dateUtc="2024-12-04T20:14:00Z">
        <w:r>
          <w:t xml:space="preserve">Figure </w:t>
        </w:r>
        <w:r>
          <w:fldChar w:fldCharType="begin"/>
        </w:r>
        <w:r>
          <w:instrText xml:space="preserve"> STYLEREF 1 \s </w:instrText>
        </w:r>
        <w:r>
          <w:fldChar w:fldCharType="separate"/>
        </w:r>
        <w:r>
          <w:rPr>
            <w:noProof/>
          </w:rPr>
          <w:t>4</w:t>
        </w:r>
        <w:r>
          <w:fldChar w:fldCharType="end"/>
        </w:r>
        <w:r>
          <w:t>.</w:t>
        </w:r>
        <w:r>
          <w:fldChar w:fldCharType="begin"/>
        </w:r>
        <w:r>
          <w:instrText xml:space="preserve"> SEQ Figure \* ARABIC \s 1 </w:instrText>
        </w:r>
        <w:r>
          <w:fldChar w:fldCharType="separate"/>
        </w:r>
        <w:r>
          <w:rPr>
            <w:noProof/>
          </w:rPr>
          <w:t>8</w:t>
        </w:r>
        <w:r>
          <w:fldChar w:fldCharType="end"/>
        </w:r>
        <w:bookmarkEnd w:id="766"/>
        <w:r>
          <w:t xml:space="preserve">: </w:t>
        </w:r>
        <w:r w:rsidRPr="00050904">
          <w:t xml:space="preserve">Share of travel mode for all trips </w:t>
        </w:r>
        <w:r>
          <w:t xml:space="preserve">by gender, </w:t>
        </w:r>
        <w:r w:rsidRPr="00050904">
          <w:t>in the pilot survey</w:t>
        </w:r>
        <w:r>
          <w:t>.</w:t>
        </w:r>
      </w:moveTo>
    </w:p>
    <w:moveToRangeEnd w:id="763"/>
    <w:p w14:paraId="590679F6" w14:textId="77777777" w:rsidR="007D6186" w:rsidRPr="007D6186" w:rsidRDefault="007D6186" w:rsidP="007D6186">
      <w:pPr>
        <w:rPr>
          <w:rPrChange w:id="768" w:author="Askill Harkjerr Halse" w:date="2024-12-04T21:14:00Z" w16du:dateUtc="2024-12-04T20:14:00Z">
            <w:rPr>
              <w:noProof/>
            </w:rPr>
          </w:rPrChange>
        </w:rPr>
        <w:pPrChange w:id="769" w:author="Askill Harkjerr Halse" w:date="2024-12-04T21:14:00Z" w16du:dateUtc="2024-12-04T20:14:00Z">
          <w:pPr>
            <w:pStyle w:val="Bildetekst"/>
          </w:pPr>
        </w:pPrChange>
      </w:pPr>
    </w:p>
    <w:p w14:paraId="5B2E6167" w14:textId="1E8D3A9F" w:rsidR="000150DB" w:rsidRDefault="000150DB" w:rsidP="000150DB">
      <w:pPr>
        <w:keepNext/>
      </w:pPr>
      <w:r>
        <w:rPr>
          <w:noProof/>
        </w:rPr>
        <w:drawing>
          <wp:inline distT="0" distB="0" distL="0" distR="0" wp14:anchorId="5BEF7B80" wp14:editId="0D61BFCF">
            <wp:extent cx="5759450" cy="3554095"/>
            <wp:effectExtent l="0" t="0" r="0" b="8255"/>
            <wp:docPr id="129355665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556651" name=""/>
                    <pic:cNvPicPr/>
                  </pic:nvPicPr>
                  <pic:blipFill>
                    <a:blip r:embed="rId126">
                      <a:extLst>
                        <a:ext uri="{96DAC541-7B7A-43D3-8B79-37D633B846F1}">
                          <asvg:svgBlip xmlns:asvg="http://schemas.microsoft.com/office/drawing/2016/SVG/main" r:embed="rId127"/>
                        </a:ext>
                      </a:extLst>
                    </a:blip>
                    <a:stretch>
                      <a:fillRect/>
                    </a:stretch>
                  </pic:blipFill>
                  <pic:spPr>
                    <a:xfrm>
                      <a:off x="0" y="0"/>
                      <a:ext cx="5759450" cy="3554095"/>
                    </a:xfrm>
                    <a:prstGeom prst="rect">
                      <a:avLst/>
                    </a:prstGeom>
                  </pic:spPr>
                </pic:pic>
              </a:graphicData>
            </a:graphic>
          </wp:inline>
        </w:drawing>
      </w:r>
    </w:p>
    <w:p w14:paraId="1D5B8AFB" w14:textId="68172624" w:rsidR="000150DB" w:rsidRDefault="000150DB" w:rsidP="000150DB">
      <w:pPr>
        <w:pStyle w:val="Bildetekst"/>
      </w:pPr>
      <w:bookmarkStart w:id="770" w:name="_Ref172808573"/>
      <w:r>
        <w:t xml:space="preserve">Figure </w:t>
      </w:r>
      <w:r w:rsidR="00EC0A30">
        <w:fldChar w:fldCharType="begin"/>
      </w:r>
      <w:r w:rsidR="00EC0A30">
        <w:instrText xml:space="preserve"> STYLEREF 1 \s </w:instrText>
      </w:r>
      <w:r w:rsidR="00EC0A30">
        <w:fldChar w:fldCharType="separate"/>
      </w:r>
      <w:r w:rsidR="00C34CCF">
        <w:rPr>
          <w:noProof/>
        </w:rPr>
        <w:t>0</w:t>
      </w:r>
      <w:r w:rsidR="00EC0A30">
        <w:fldChar w:fldCharType="end"/>
      </w:r>
      <w:r w:rsidR="00EC0A30">
        <w:t>.</w:t>
      </w:r>
      <w:r w:rsidR="00EC0A30">
        <w:fldChar w:fldCharType="begin"/>
      </w:r>
      <w:r w:rsidR="00EC0A30">
        <w:instrText xml:space="preserve"> SEQ Figure \* ARABIC \s 1 </w:instrText>
      </w:r>
      <w:r w:rsidR="00EC0A30">
        <w:fldChar w:fldCharType="separate"/>
      </w:r>
      <w:r w:rsidR="00C34CCF">
        <w:rPr>
          <w:noProof/>
        </w:rPr>
        <w:t>5</w:t>
      </w:r>
      <w:r w:rsidR="00EC0A30">
        <w:fldChar w:fldCharType="end"/>
      </w:r>
      <w:bookmarkEnd w:id="770"/>
      <w:r>
        <w:t xml:space="preserve">. </w:t>
      </w:r>
      <w:r w:rsidRPr="00B05B7A">
        <w:t>Mapping of</w:t>
      </w:r>
      <w:r>
        <w:t xml:space="preserve"> pilot survey</w:t>
      </w:r>
      <w:r w:rsidRPr="00B05B7A">
        <w:t xml:space="preserve"> individuals’ </w:t>
      </w:r>
      <w:r>
        <w:t>usual trip mode, alternative trip mode, and alternative mode rating relative to their usual mode for all trips. The car category includes private cars and motorcycles/mopeds. Public transport includes bus, subway, light rail or tram, and ferry/boat. Light transport includes walking, bicycles, e-scooters, and other modes.</w:t>
      </w:r>
    </w:p>
    <w:p w14:paraId="209C6A89" w14:textId="77777777" w:rsidR="00F861F1" w:rsidRDefault="00F861F1" w:rsidP="00F861F1">
      <w:pPr>
        <w:keepNext/>
      </w:pPr>
      <w:r>
        <w:rPr>
          <w:noProof/>
        </w:rPr>
        <w:lastRenderedPageBreak/>
        <w:drawing>
          <wp:inline distT="0" distB="0" distL="0" distR="0" wp14:anchorId="14B8F4FC" wp14:editId="169B3434">
            <wp:extent cx="5759450" cy="3554095"/>
            <wp:effectExtent l="0" t="0" r="0" b="8255"/>
            <wp:docPr id="80733608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336086" name=""/>
                    <pic:cNvPicPr/>
                  </pic:nvPicPr>
                  <pic:blipFill>
                    <a:blip r:embed="rId128">
                      <a:extLst>
                        <a:ext uri="{96DAC541-7B7A-43D3-8B79-37D633B846F1}">
                          <asvg:svgBlip xmlns:asvg="http://schemas.microsoft.com/office/drawing/2016/SVG/main" r:embed="rId129"/>
                        </a:ext>
                      </a:extLst>
                    </a:blip>
                    <a:stretch>
                      <a:fillRect/>
                    </a:stretch>
                  </pic:blipFill>
                  <pic:spPr>
                    <a:xfrm>
                      <a:off x="0" y="0"/>
                      <a:ext cx="5759450" cy="3554095"/>
                    </a:xfrm>
                    <a:prstGeom prst="rect">
                      <a:avLst/>
                    </a:prstGeom>
                  </pic:spPr>
                </pic:pic>
              </a:graphicData>
            </a:graphic>
          </wp:inline>
        </w:drawing>
      </w:r>
    </w:p>
    <w:p w14:paraId="2BAFDCDE" w14:textId="2AACC9F0" w:rsidR="00F861F1" w:rsidRDefault="00F861F1" w:rsidP="00F861F1">
      <w:pPr>
        <w:pStyle w:val="Bildetekst"/>
      </w:pPr>
      <w:bookmarkStart w:id="771" w:name="_Ref176444246"/>
      <w:r>
        <w:t xml:space="preserve">Figure </w:t>
      </w:r>
      <w:r w:rsidR="00EC0A30">
        <w:fldChar w:fldCharType="begin"/>
      </w:r>
      <w:r w:rsidR="00EC0A30">
        <w:instrText xml:space="preserve"> STYLEREF 1 \s </w:instrText>
      </w:r>
      <w:r w:rsidR="00EC0A30">
        <w:fldChar w:fldCharType="separate"/>
      </w:r>
      <w:r w:rsidR="00C34CCF">
        <w:rPr>
          <w:noProof/>
        </w:rPr>
        <w:t>0</w:t>
      </w:r>
      <w:r w:rsidR="00EC0A30">
        <w:fldChar w:fldCharType="end"/>
      </w:r>
      <w:r w:rsidR="00EC0A30">
        <w:t>.</w:t>
      </w:r>
      <w:r w:rsidR="00EC0A30">
        <w:fldChar w:fldCharType="begin"/>
      </w:r>
      <w:r w:rsidR="00EC0A30">
        <w:instrText xml:space="preserve"> SEQ Figure \* ARABIC \s 1 </w:instrText>
      </w:r>
      <w:r w:rsidR="00EC0A30">
        <w:fldChar w:fldCharType="separate"/>
      </w:r>
      <w:r w:rsidR="00C34CCF">
        <w:rPr>
          <w:noProof/>
        </w:rPr>
        <w:t>6</w:t>
      </w:r>
      <w:r w:rsidR="00EC0A30">
        <w:fldChar w:fldCharType="end"/>
      </w:r>
      <w:bookmarkEnd w:id="771"/>
      <w:r>
        <w:t xml:space="preserve">. </w:t>
      </w:r>
      <w:r w:rsidRPr="00D443D0">
        <w:t xml:space="preserve">Share of </w:t>
      </w:r>
      <w:r>
        <w:t>pilot</w:t>
      </w:r>
      <w:r w:rsidRPr="00D443D0">
        <w:t xml:space="preserve"> survey respondents’ self-reported </w:t>
      </w:r>
      <w:r>
        <w:t>total trip</w:t>
      </w:r>
      <w:r w:rsidRPr="00D443D0">
        <w:t xml:space="preserve"> cost</w:t>
      </w:r>
      <w:r>
        <w:t>.</w:t>
      </w:r>
    </w:p>
    <w:p w14:paraId="076862CC" w14:textId="77777777" w:rsidR="00821689" w:rsidRDefault="00821689" w:rsidP="00821689">
      <w:pPr>
        <w:keepNext/>
      </w:pPr>
      <w:r>
        <w:rPr>
          <w:noProof/>
        </w:rPr>
        <w:drawing>
          <wp:inline distT="0" distB="0" distL="0" distR="0" wp14:anchorId="364F7832" wp14:editId="21C2E01F">
            <wp:extent cx="5759450" cy="3554095"/>
            <wp:effectExtent l="0" t="0" r="0" b="8255"/>
            <wp:docPr id="207152818"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52818" name=""/>
                    <pic:cNvPicPr/>
                  </pic:nvPicPr>
                  <pic:blipFill>
                    <a:blip r:embed="rId130">
                      <a:extLst>
                        <a:ext uri="{96DAC541-7B7A-43D3-8B79-37D633B846F1}">
                          <asvg:svgBlip xmlns:asvg="http://schemas.microsoft.com/office/drawing/2016/SVG/main" r:embed="rId131"/>
                        </a:ext>
                      </a:extLst>
                    </a:blip>
                    <a:stretch>
                      <a:fillRect/>
                    </a:stretch>
                  </pic:blipFill>
                  <pic:spPr>
                    <a:xfrm>
                      <a:off x="0" y="0"/>
                      <a:ext cx="5759450" cy="3554095"/>
                    </a:xfrm>
                    <a:prstGeom prst="rect">
                      <a:avLst/>
                    </a:prstGeom>
                  </pic:spPr>
                </pic:pic>
              </a:graphicData>
            </a:graphic>
          </wp:inline>
        </w:drawing>
      </w:r>
    </w:p>
    <w:p w14:paraId="4AA2F1DE" w14:textId="3A4C7E4F" w:rsidR="00821689" w:rsidRPr="00F17E45" w:rsidRDefault="00821689" w:rsidP="00821689">
      <w:pPr>
        <w:pStyle w:val="Bildetekst"/>
      </w:pPr>
      <w:bookmarkStart w:id="772" w:name="_Ref175320937"/>
      <w:bookmarkStart w:id="773" w:name="_Ref175320933"/>
      <w:r>
        <w:t xml:space="preserve">Figure </w:t>
      </w:r>
      <w:r w:rsidR="00EC0A30">
        <w:fldChar w:fldCharType="begin"/>
      </w:r>
      <w:r w:rsidR="00EC0A30">
        <w:instrText xml:space="preserve"> STYLEREF 1 \s </w:instrText>
      </w:r>
      <w:r w:rsidR="00EC0A30">
        <w:fldChar w:fldCharType="separate"/>
      </w:r>
      <w:r w:rsidR="00C34CCF">
        <w:rPr>
          <w:noProof/>
        </w:rPr>
        <w:t>0</w:t>
      </w:r>
      <w:r w:rsidR="00EC0A30">
        <w:fldChar w:fldCharType="end"/>
      </w:r>
      <w:r w:rsidR="00EC0A30">
        <w:t>.</w:t>
      </w:r>
      <w:r w:rsidR="00EC0A30">
        <w:fldChar w:fldCharType="begin"/>
      </w:r>
      <w:r w:rsidR="00EC0A30">
        <w:instrText xml:space="preserve"> SEQ Figure \* ARABIC \s 1 </w:instrText>
      </w:r>
      <w:r w:rsidR="00EC0A30">
        <w:fldChar w:fldCharType="separate"/>
      </w:r>
      <w:r w:rsidR="00C34CCF">
        <w:rPr>
          <w:noProof/>
        </w:rPr>
        <w:t>7</w:t>
      </w:r>
      <w:r w:rsidR="00EC0A30">
        <w:fldChar w:fldCharType="end"/>
      </w:r>
      <w:bookmarkEnd w:id="772"/>
      <w:r>
        <w:t>. Share of trip length for all trips in the pilot survey.</w:t>
      </w:r>
      <w:bookmarkEnd w:id="773"/>
    </w:p>
    <w:p w14:paraId="6825AF9B" w14:textId="77777777" w:rsidR="00821689" w:rsidRDefault="00821689" w:rsidP="00821689"/>
    <w:p w14:paraId="08CEC4F9" w14:textId="241B19A2" w:rsidR="00821689" w:rsidRDefault="00821689" w:rsidP="00D33530">
      <w:pPr>
        <w:keepNext/>
      </w:pPr>
      <w:r w:rsidRPr="0075156A">
        <w:rPr>
          <w:noProof/>
        </w:rPr>
        <w:lastRenderedPageBreak/>
        <w:t xml:space="preserve"> </w:t>
      </w:r>
      <w:r>
        <w:rPr>
          <w:noProof/>
        </w:rPr>
        <w:drawing>
          <wp:inline distT="0" distB="0" distL="0" distR="0" wp14:anchorId="4C1CC374" wp14:editId="068309D8">
            <wp:extent cx="5759450" cy="3554095"/>
            <wp:effectExtent l="0" t="0" r="0" b="8255"/>
            <wp:docPr id="48286587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865871" name=""/>
                    <pic:cNvPicPr/>
                  </pic:nvPicPr>
                  <pic:blipFill>
                    <a:blip r:embed="rId132">
                      <a:extLst>
                        <a:ext uri="{96DAC541-7B7A-43D3-8B79-37D633B846F1}">
                          <asvg:svgBlip xmlns:asvg="http://schemas.microsoft.com/office/drawing/2016/SVG/main" r:embed="rId133"/>
                        </a:ext>
                      </a:extLst>
                    </a:blip>
                    <a:stretch>
                      <a:fillRect/>
                    </a:stretch>
                  </pic:blipFill>
                  <pic:spPr>
                    <a:xfrm>
                      <a:off x="0" y="0"/>
                      <a:ext cx="5759450" cy="3554095"/>
                    </a:xfrm>
                    <a:prstGeom prst="rect">
                      <a:avLst/>
                    </a:prstGeom>
                  </pic:spPr>
                </pic:pic>
              </a:graphicData>
            </a:graphic>
          </wp:inline>
        </w:drawing>
      </w:r>
    </w:p>
    <w:p w14:paraId="7F673B00" w14:textId="0237635B" w:rsidR="00821689" w:rsidRDefault="00821689" w:rsidP="00D33530">
      <w:pPr>
        <w:pStyle w:val="Bildetekst"/>
      </w:pPr>
      <w:bookmarkStart w:id="774" w:name="_Ref175320948"/>
      <w:r>
        <w:t xml:space="preserve">Figure </w:t>
      </w:r>
      <w:r w:rsidR="00EC0A30">
        <w:fldChar w:fldCharType="begin"/>
      </w:r>
      <w:r w:rsidR="00EC0A30">
        <w:instrText xml:space="preserve"> STYLEREF 1 \s </w:instrText>
      </w:r>
      <w:r w:rsidR="00EC0A30">
        <w:fldChar w:fldCharType="separate"/>
      </w:r>
      <w:r w:rsidR="00C34CCF">
        <w:rPr>
          <w:noProof/>
        </w:rPr>
        <w:t>0</w:t>
      </w:r>
      <w:r w:rsidR="00EC0A30">
        <w:fldChar w:fldCharType="end"/>
      </w:r>
      <w:r w:rsidR="00EC0A30">
        <w:t>.</w:t>
      </w:r>
      <w:r w:rsidR="00EC0A30">
        <w:fldChar w:fldCharType="begin"/>
      </w:r>
      <w:r w:rsidR="00EC0A30">
        <w:instrText xml:space="preserve"> SEQ Figure \* ARABIC \s 1 </w:instrText>
      </w:r>
      <w:r w:rsidR="00EC0A30">
        <w:fldChar w:fldCharType="separate"/>
      </w:r>
      <w:r w:rsidR="00C34CCF">
        <w:rPr>
          <w:noProof/>
        </w:rPr>
        <w:t>8</w:t>
      </w:r>
      <w:r w:rsidR="00EC0A30">
        <w:fldChar w:fldCharType="end"/>
      </w:r>
      <w:bookmarkEnd w:id="774"/>
      <w:r>
        <w:t>. Share of trip length for all trips in the main survey.</w:t>
      </w:r>
    </w:p>
    <w:p w14:paraId="63ABD38A" w14:textId="77777777" w:rsidR="008D0585" w:rsidRDefault="008D0585" w:rsidP="008D0585">
      <w:pPr>
        <w:keepNext/>
      </w:pPr>
      <w:r>
        <w:rPr>
          <w:noProof/>
        </w:rPr>
        <w:drawing>
          <wp:inline distT="0" distB="0" distL="0" distR="0" wp14:anchorId="7A5BF527" wp14:editId="34D8C6DD">
            <wp:extent cx="5759450" cy="3554095"/>
            <wp:effectExtent l="0" t="0" r="0" b="8255"/>
            <wp:docPr id="846526020"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526020" name=""/>
                    <pic:cNvPicPr/>
                  </pic:nvPicPr>
                  <pic:blipFill>
                    <a:blip r:embed="rId134">
                      <a:extLst>
                        <a:ext uri="{96DAC541-7B7A-43D3-8B79-37D633B846F1}">
                          <asvg:svgBlip xmlns:asvg="http://schemas.microsoft.com/office/drawing/2016/SVG/main" r:embed="rId135"/>
                        </a:ext>
                      </a:extLst>
                    </a:blip>
                    <a:stretch>
                      <a:fillRect/>
                    </a:stretch>
                  </pic:blipFill>
                  <pic:spPr>
                    <a:xfrm>
                      <a:off x="0" y="0"/>
                      <a:ext cx="5759450" cy="3554095"/>
                    </a:xfrm>
                    <a:prstGeom prst="rect">
                      <a:avLst/>
                    </a:prstGeom>
                  </pic:spPr>
                </pic:pic>
              </a:graphicData>
            </a:graphic>
          </wp:inline>
        </w:drawing>
      </w:r>
    </w:p>
    <w:p w14:paraId="1B99F6CA" w14:textId="41020A4E" w:rsidR="00821689" w:rsidRDefault="008D0585" w:rsidP="008D0585">
      <w:pPr>
        <w:pStyle w:val="Bildetekst"/>
      </w:pPr>
      <w:bookmarkStart w:id="775" w:name="_Ref175321041"/>
      <w:r>
        <w:t xml:space="preserve">Figure </w:t>
      </w:r>
      <w:r w:rsidR="00EC0A30">
        <w:fldChar w:fldCharType="begin"/>
      </w:r>
      <w:r w:rsidR="00EC0A30">
        <w:instrText xml:space="preserve"> STYLEREF 1 \s </w:instrText>
      </w:r>
      <w:r w:rsidR="00EC0A30">
        <w:fldChar w:fldCharType="separate"/>
      </w:r>
      <w:r w:rsidR="00C34CCF">
        <w:rPr>
          <w:noProof/>
        </w:rPr>
        <w:t>0</w:t>
      </w:r>
      <w:r w:rsidR="00EC0A30">
        <w:fldChar w:fldCharType="end"/>
      </w:r>
      <w:r w:rsidR="00EC0A30">
        <w:t>.</w:t>
      </w:r>
      <w:r w:rsidR="00EC0A30">
        <w:fldChar w:fldCharType="begin"/>
      </w:r>
      <w:r w:rsidR="00EC0A30">
        <w:instrText xml:space="preserve"> SEQ Figure \* ARABIC \s 1 </w:instrText>
      </w:r>
      <w:r w:rsidR="00EC0A30">
        <w:fldChar w:fldCharType="separate"/>
      </w:r>
      <w:r w:rsidR="00C34CCF">
        <w:rPr>
          <w:noProof/>
        </w:rPr>
        <w:t>9</w:t>
      </w:r>
      <w:r w:rsidR="00EC0A30">
        <w:fldChar w:fldCharType="end"/>
      </w:r>
      <w:bookmarkEnd w:id="775"/>
      <w:r>
        <w:t>. Share of the time of day that trip is typically taken for all trips in the pilot survey.</w:t>
      </w:r>
    </w:p>
    <w:p w14:paraId="11992F8A" w14:textId="77777777" w:rsidR="000D16D6" w:rsidRDefault="000D16D6" w:rsidP="000D16D6">
      <w:pPr>
        <w:keepNext/>
      </w:pPr>
      <w:r>
        <w:rPr>
          <w:noProof/>
        </w:rPr>
        <w:lastRenderedPageBreak/>
        <w:drawing>
          <wp:inline distT="0" distB="0" distL="0" distR="0" wp14:anchorId="660AA62D" wp14:editId="4195FBB1">
            <wp:extent cx="5759450" cy="3554095"/>
            <wp:effectExtent l="0" t="0" r="0" b="8255"/>
            <wp:docPr id="917716205"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49748" name=""/>
                    <pic:cNvPicPr/>
                  </pic:nvPicPr>
                  <pic:blipFill>
                    <a:blip r:embed="rId136">
                      <a:extLst>
                        <a:ext uri="{96DAC541-7B7A-43D3-8B79-37D633B846F1}">
                          <asvg:svgBlip xmlns:asvg="http://schemas.microsoft.com/office/drawing/2016/SVG/main" r:embed="rId137"/>
                        </a:ext>
                      </a:extLst>
                    </a:blip>
                    <a:stretch>
                      <a:fillRect/>
                    </a:stretch>
                  </pic:blipFill>
                  <pic:spPr>
                    <a:xfrm>
                      <a:off x="0" y="0"/>
                      <a:ext cx="5759450" cy="3554095"/>
                    </a:xfrm>
                    <a:prstGeom prst="rect">
                      <a:avLst/>
                    </a:prstGeom>
                  </pic:spPr>
                </pic:pic>
              </a:graphicData>
            </a:graphic>
          </wp:inline>
        </w:drawing>
      </w:r>
    </w:p>
    <w:p w14:paraId="3CC17DFA" w14:textId="3ABEA013" w:rsidR="000D16D6" w:rsidRPr="00161AD8" w:rsidRDefault="000D16D6" w:rsidP="000D16D6">
      <w:pPr>
        <w:pStyle w:val="Bildetekst"/>
      </w:pPr>
      <w:bookmarkStart w:id="776" w:name="_Ref178337302"/>
      <w:r>
        <w:t xml:space="preserve">Figure </w:t>
      </w:r>
      <w:r w:rsidR="00EC0A30">
        <w:fldChar w:fldCharType="begin"/>
      </w:r>
      <w:r w:rsidR="00EC0A30">
        <w:instrText xml:space="preserve"> STYLEREF 1 \s </w:instrText>
      </w:r>
      <w:r w:rsidR="00EC0A30">
        <w:fldChar w:fldCharType="separate"/>
      </w:r>
      <w:r w:rsidR="00C34CCF">
        <w:rPr>
          <w:noProof/>
        </w:rPr>
        <w:t>0</w:t>
      </w:r>
      <w:r w:rsidR="00EC0A30">
        <w:fldChar w:fldCharType="end"/>
      </w:r>
      <w:r w:rsidR="00EC0A30">
        <w:t>.</w:t>
      </w:r>
      <w:r w:rsidR="00EC0A30">
        <w:fldChar w:fldCharType="begin"/>
      </w:r>
      <w:r w:rsidR="00EC0A30">
        <w:instrText xml:space="preserve"> SEQ Figure \* ARABIC \s 1 </w:instrText>
      </w:r>
      <w:r w:rsidR="00EC0A30">
        <w:fldChar w:fldCharType="separate"/>
      </w:r>
      <w:r w:rsidR="00C34CCF">
        <w:rPr>
          <w:noProof/>
        </w:rPr>
        <w:t>10</w:t>
      </w:r>
      <w:r w:rsidR="00EC0A30">
        <w:fldChar w:fldCharType="end"/>
      </w:r>
      <w:bookmarkEnd w:id="776"/>
      <w:r>
        <w:t xml:space="preserve">. </w:t>
      </w:r>
      <w:r w:rsidRPr="00161AD8">
        <w:t xml:space="preserve">Share of observed traffic conditions during trip for all trips in the </w:t>
      </w:r>
      <w:r>
        <w:t>pilot</w:t>
      </w:r>
      <w:r w:rsidRPr="00161AD8">
        <w:t xml:space="preserve"> survey.</w:t>
      </w:r>
    </w:p>
    <w:p w14:paraId="24695CCC" w14:textId="77777777" w:rsidR="000D16D6" w:rsidRPr="0040260D" w:rsidRDefault="000D16D6" w:rsidP="00756A66"/>
    <w:p w14:paraId="6BA6C2D1" w14:textId="77777777" w:rsidR="008D0585" w:rsidRPr="008D0585" w:rsidRDefault="008D0585" w:rsidP="008D0585"/>
    <w:p w14:paraId="4010A076" w14:textId="77777777" w:rsidR="00BA1C3C" w:rsidRDefault="00BA1C3C" w:rsidP="00BA1C3C">
      <w:pPr>
        <w:keepNext/>
      </w:pPr>
      <w:r>
        <w:rPr>
          <w:noProof/>
        </w:rPr>
        <w:drawing>
          <wp:inline distT="0" distB="0" distL="0" distR="0" wp14:anchorId="72746437" wp14:editId="76357A0E">
            <wp:extent cx="5759450" cy="3554095"/>
            <wp:effectExtent l="0" t="0" r="0" b="8255"/>
            <wp:docPr id="201887141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871411" name=""/>
                    <pic:cNvPicPr/>
                  </pic:nvPicPr>
                  <pic:blipFill>
                    <a:blip r:embed="rId138">
                      <a:extLst>
                        <a:ext uri="{96DAC541-7B7A-43D3-8B79-37D633B846F1}">
                          <asvg:svgBlip xmlns:asvg="http://schemas.microsoft.com/office/drawing/2016/SVG/main" r:embed="rId139"/>
                        </a:ext>
                      </a:extLst>
                    </a:blip>
                    <a:stretch>
                      <a:fillRect/>
                    </a:stretch>
                  </pic:blipFill>
                  <pic:spPr>
                    <a:xfrm>
                      <a:off x="0" y="0"/>
                      <a:ext cx="5759450" cy="3554095"/>
                    </a:xfrm>
                    <a:prstGeom prst="rect">
                      <a:avLst/>
                    </a:prstGeom>
                  </pic:spPr>
                </pic:pic>
              </a:graphicData>
            </a:graphic>
          </wp:inline>
        </w:drawing>
      </w:r>
    </w:p>
    <w:p w14:paraId="02EE1322" w14:textId="6E194697" w:rsidR="00301136" w:rsidRDefault="00BA1C3C" w:rsidP="00BA1C3C">
      <w:pPr>
        <w:pStyle w:val="Bildetekst"/>
      </w:pPr>
      <w:bookmarkStart w:id="777" w:name="_Ref176521628"/>
      <w:r>
        <w:t xml:space="preserve">Figure </w:t>
      </w:r>
      <w:r w:rsidR="00EC0A30">
        <w:fldChar w:fldCharType="begin"/>
      </w:r>
      <w:r w:rsidR="00EC0A30">
        <w:instrText xml:space="preserve"> STYLEREF 1 \s </w:instrText>
      </w:r>
      <w:r w:rsidR="00EC0A30">
        <w:fldChar w:fldCharType="separate"/>
      </w:r>
      <w:r w:rsidR="00C34CCF">
        <w:rPr>
          <w:noProof/>
        </w:rPr>
        <w:t>0</w:t>
      </w:r>
      <w:r w:rsidR="00EC0A30">
        <w:fldChar w:fldCharType="end"/>
      </w:r>
      <w:r w:rsidR="00EC0A30">
        <w:t>.</w:t>
      </w:r>
      <w:r w:rsidR="00EC0A30">
        <w:fldChar w:fldCharType="begin"/>
      </w:r>
      <w:r w:rsidR="00EC0A30">
        <w:instrText xml:space="preserve"> SEQ Figure \* ARABIC \s 1 </w:instrText>
      </w:r>
      <w:r w:rsidR="00EC0A30">
        <w:fldChar w:fldCharType="separate"/>
      </w:r>
      <w:r w:rsidR="00C34CCF">
        <w:rPr>
          <w:noProof/>
        </w:rPr>
        <w:t>11</w:t>
      </w:r>
      <w:r w:rsidR="00EC0A30">
        <w:fldChar w:fldCharType="end"/>
      </w:r>
      <w:bookmarkEnd w:id="777"/>
      <w:r>
        <w:t>. Share of self-reported tolls paid on the trip for those who used a private car mode, for the pilot survey.</w:t>
      </w:r>
    </w:p>
    <w:p w14:paraId="4BF46587" w14:textId="77777777" w:rsidR="002E702A" w:rsidRDefault="002E702A" w:rsidP="002E702A">
      <w:pPr>
        <w:keepNext/>
      </w:pPr>
      <w:r>
        <w:rPr>
          <w:noProof/>
        </w:rPr>
        <w:lastRenderedPageBreak/>
        <w:drawing>
          <wp:inline distT="0" distB="0" distL="0" distR="0" wp14:anchorId="4A40908D" wp14:editId="29F64EA9">
            <wp:extent cx="5759450" cy="3554095"/>
            <wp:effectExtent l="0" t="0" r="0" b="8255"/>
            <wp:docPr id="2015847613"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847613" name=""/>
                    <pic:cNvPicPr/>
                  </pic:nvPicPr>
                  <pic:blipFill>
                    <a:blip r:embed="rId140">
                      <a:extLst>
                        <a:ext uri="{96DAC541-7B7A-43D3-8B79-37D633B846F1}">
                          <asvg:svgBlip xmlns:asvg="http://schemas.microsoft.com/office/drawing/2016/SVG/main" r:embed="rId141"/>
                        </a:ext>
                      </a:extLst>
                    </a:blip>
                    <a:stretch>
                      <a:fillRect/>
                    </a:stretch>
                  </pic:blipFill>
                  <pic:spPr>
                    <a:xfrm>
                      <a:off x="0" y="0"/>
                      <a:ext cx="5759450" cy="3554095"/>
                    </a:xfrm>
                    <a:prstGeom prst="rect">
                      <a:avLst/>
                    </a:prstGeom>
                  </pic:spPr>
                </pic:pic>
              </a:graphicData>
            </a:graphic>
          </wp:inline>
        </w:drawing>
      </w:r>
    </w:p>
    <w:p w14:paraId="79E7BCBD" w14:textId="0030F62D" w:rsidR="002E702A" w:rsidRDefault="002E702A" w:rsidP="002E702A">
      <w:pPr>
        <w:pStyle w:val="Bildetekst"/>
      </w:pPr>
      <w:bookmarkStart w:id="778" w:name="_Ref176440592"/>
      <w:r>
        <w:t xml:space="preserve">Figure </w:t>
      </w:r>
      <w:r w:rsidR="00EC0A30">
        <w:fldChar w:fldCharType="begin"/>
      </w:r>
      <w:r w:rsidR="00EC0A30">
        <w:instrText xml:space="preserve"> STYLEREF 1 \s </w:instrText>
      </w:r>
      <w:r w:rsidR="00EC0A30">
        <w:fldChar w:fldCharType="separate"/>
      </w:r>
      <w:r w:rsidR="00C34CCF">
        <w:rPr>
          <w:noProof/>
        </w:rPr>
        <w:t>0</w:t>
      </w:r>
      <w:r w:rsidR="00EC0A30">
        <w:fldChar w:fldCharType="end"/>
      </w:r>
      <w:r w:rsidR="00EC0A30">
        <w:t>.</w:t>
      </w:r>
      <w:r w:rsidR="00EC0A30">
        <w:fldChar w:fldCharType="begin"/>
      </w:r>
      <w:r w:rsidR="00EC0A30">
        <w:instrText xml:space="preserve"> SEQ Figure \* ARABIC \s 1 </w:instrText>
      </w:r>
      <w:r w:rsidR="00EC0A30">
        <w:fldChar w:fldCharType="separate"/>
      </w:r>
      <w:r w:rsidR="00C34CCF">
        <w:rPr>
          <w:noProof/>
        </w:rPr>
        <w:t>12</w:t>
      </w:r>
      <w:r w:rsidR="00EC0A30">
        <w:fldChar w:fldCharType="end"/>
      </w:r>
      <w:bookmarkEnd w:id="778"/>
      <w:r>
        <w:t xml:space="preserve">. Pilot survey respondents’ calculated toll costs for those who used a private car mode. </w:t>
      </w:r>
    </w:p>
    <w:p w14:paraId="7FE92CC0" w14:textId="77777777" w:rsidR="00AE6856" w:rsidRPr="00AE6856" w:rsidRDefault="00AE6856" w:rsidP="00AE6856"/>
    <w:p w14:paraId="7AD4FEF3" w14:textId="77777777" w:rsidR="00CB0081" w:rsidRDefault="00CB0081" w:rsidP="00CB0081">
      <w:pPr>
        <w:keepNext/>
      </w:pPr>
      <w:r>
        <w:rPr>
          <w:noProof/>
        </w:rPr>
        <w:drawing>
          <wp:inline distT="0" distB="0" distL="0" distR="0" wp14:anchorId="051A2A3A" wp14:editId="57D2A712">
            <wp:extent cx="5759450" cy="3554095"/>
            <wp:effectExtent l="0" t="0" r="0" b="8255"/>
            <wp:docPr id="1391490563"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490563" name=""/>
                    <pic:cNvPicPr/>
                  </pic:nvPicPr>
                  <pic:blipFill>
                    <a:blip r:embed="rId142">
                      <a:extLst>
                        <a:ext uri="{96DAC541-7B7A-43D3-8B79-37D633B846F1}">
                          <asvg:svgBlip xmlns:asvg="http://schemas.microsoft.com/office/drawing/2016/SVG/main" r:embed="rId143"/>
                        </a:ext>
                      </a:extLst>
                    </a:blip>
                    <a:stretch>
                      <a:fillRect/>
                    </a:stretch>
                  </pic:blipFill>
                  <pic:spPr>
                    <a:xfrm>
                      <a:off x="0" y="0"/>
                      <a:ext cx="5759450" cy="3554095"/>
                    </a:xfrm>
                    <a:prstGeom prst="rect">
                      <a:avLst/>
                    </a:prstGeom>
                  </pic:spPr>
                </pic:pic>
              </a:graphicData>
            </a:graphic>
          </wp:inline>
        </w:drawing>
      </w:r>
    </w:p>
    <w:p w14:paraId="5845B413" w14:textId="269395F5" w:rsidR="00CB0081" w:rsidRDefault="00CB0081" w:rsidP="00CB0081">
      <w:pPr>
        <w:pStyle w:val="Bildetekst"/>
      </w:pPr>
      <w:bookmarkStart w:id="779" w:name="_Ref176442904"/>
      <w:r>
        <w:t xml:space="preserve">Figure </w:t>
      </w:r>
      <w:r w:rsidR="00EC0A30">
        <w:fldChar w:fldCharType="begin"/>
      </w:r>
      <w:r w:rsidR="00EC0A30">
        <w:instrText xml:space="preserve"> STYLEREF 1 \s </w:instrText>
      </w:r>
      <w:r w:rsidR="00EC0A30">
        <w:fldChar w:fldCharType="separate"/>
      </w:r>
      <w:r w:rsidR="00C34CCF">
        <w:rPr>
          <w:noProof/>
        </w:rPr>
        <w:t>0</w:t>
      </w:r>
      <w:r w:rsidR="00EC0A30">
        <w:fldChar w:fldCharType="end"/>
      </w:r>
      <w:r w:rsidR="00EC0A30">
        <w:t>.</w:t>
      </w:r>
      <w:r w:rsidR="00EC0A30">
        <w:fldChar w:fldCharType="begin"/>
      </w:r>
      <w:r w:rsidR="00EC0A30">
        <w:instrText xml:space="preserve"> SEQ Figure \* ARABIC \s 1 </w:instrText>
      </w:r>
      <w:r w:rsidR="00EC0A30">
        <w:fldChar w:fldCharType="separate"/>
      </w:r>
      <w:r w:rsidR="00C34CCF">
        <w:rPr>
          <w:noProof/>
        </w:rPr>
        <w:t>13</w:t>
      </w:r>
      <w:r w:rsidR="00EC0A30">
        <w:fldChar w:fldCharType="end"/>
      </w:r>
      <w:bookmarkEnd w:id="779"/>
      <w:r>
        <w:t>.</w:t>
      </w:r>
      <w:r w:rsidRPr="001A20B2">
        <w:t xml:space="preserve"> Share of those in the </w:t>
      </w:r>
      <w:r>
        <w:t>pilot</w:t>
      </w:r>
      <w:r w:rsidRPr="001A20B2">
        <w:t xml:space="preserve"> survey who pay road tolls</w:t>
      </w:r>
      <w:r>
        <w:t xml:space="preserve"> (calculated)</w:t>
      </w:r>
      <w:r w:rsidRPr="001A20B2">
        <w:t>, by county.</w:t>
      </w:r>
    </w:p>
    <w:p w14:paraId="2AB74B89" w14:textId="77777777" w:rsidR="002D7430" w:rsidRDefault="002D7430" w:rsidP="002D7430"/>
    <w:p w14:paraId="3AAE80F5" w14:textId="77777777" w:rsidR="002D7430" w:rsidRDefault="002D7430" w:rsidP="002D7430"/>
    <w:p w14:paraId="249B7E9A" w14:textId="77777777" w:rsidR="002D7430" w:rsidRDefault="002D7430" w:rsidP="002D7430"/>
    <w:p w14:paraId="7A582EAE" w14:textId="77777777" w:rsidR="002D7430" w:rsidRDefault="002D7430" w:rsidP="002D7430"/>
    <w:p w14:paraId="23293244" w14:textId="77777777" w:rsidR="002D7430" w:rsidRPr="00ED4B08" w:rsidRDefault="002D7430" w:rsidP="002D7430">
      <w:r>
        <w:rPr>
          <w:noProof/>
        </w:rPr>
        <w:drawing>
          <wp:inline distT="0" distB="0" distL="0" distR="0" wp14:anchorId="2EB4E766" wp14:editId="6D1DF1B8">
            <wp:extent cx="5759450" cy="3554095"/>
            <wp:effectExtent l="0" t="0" r="0" b="8255"/>
            <wp:docPr id="2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622643" name=""/>
                    <pic:cNvPicPr/>
                  </pic:nvPicPr>
                  <pic:blipFill>
                    <a:blip r:embed="rId144">
                      <a:extLst>
                        <a:ext uri="{96DAC541-7B7A-43D3-8B79-37D633B846F1}">
                          <asvg:svgBlip xmlns:asvg="http://schemas.microsoft.com/office/drawing/2016/SVG/main" r:embed="rId145"/>
                        </a:ext>
                      </a:extLst>
                    </a:blip>
                    <a:stretch>
                      <a:fillRect/>
                    </a:stretch>
                  </pic:blipFill>
                  <pic:spPr>
                    <a:xfrm>
                      <a:off x="0" y="0"/>
                      <a:ext cx="5759450" cy="3554095"/>
                    </a:xfrm>
                    <a:prstGeom prst="rect">
                      <a:avLst/>
                    </a:prstGeom>
                  </pic:spPr>
                </pic:pic>
              </a:graphicData>
            </a:graphic>
          </wp:inline>
        </w:drawing>
      </w:r>
    </w:p>
    <w:p w14:paraId="466CF548" w14:textId="618F30B5" w:rsidR="002D7430" w:rsidRDefault="002D7430" w:rsidP="002D7430">
      <w:pPr>
        <w:pStyle w:val="Bildetekst"/>
      </w:pPr>
      <w:bookmarkStart w:id="780" w:name="_Ref178241442"/>
      <w:r>
        <w:t xml:space="preserve">Figure </w:t>
      </w:r>
      <w:r w:rsidR="00EC0A30">
        <w:fldChar w:fldCharType="begin"/>
      </w:r>
      <w:r w:rsidR="00EC0A30">
        <w:instrText xml:space="preserve"> STYLEREF 1 \s </w:instrText>
      </w:r>
      <w:r w:rsidR="00EC0A30">
        <w:fldChar w:fldCharType="separate"/>
      </w:r>
      <w:r w:rsidR="00C34CCF">
        <w:rPr>
          <w:noProof/>
        </w:rPr>
        <w:t>0</w:t>
      </w:r>
      <w:r w:rsidR="00EC0A30">
        <w:fldChar w:fldCharType="end"/>
      </w:r>
      <w:r w:rsidR="00EC0A30">
        <w:t>.</w:t>
      </w:r>
      <w:r w:rsidR="00EC0A30">
        <w:fldChar w:fldCharType="begin"/>
      </w:r>
      <w:r w:rsidR="00EC0A30">
        <w:instrText xml:space="preserve"> SEQ Figure \* ARABIC \s 1 </w:instrText>
      </w:r>
      <w:r w:rsidR="00EC0A30">
        <w:fldChar w:fldCharType="separate"/>
      </w:r>
      <w:r w:rsidR="00C34CCF">
        <w:rPr>
          <w:noProof/>
        </w:rPr>
        <w:t>14</w:t>
      </w:r>
      <w:r w:rsidR="00EC0A30">
        <w:fldChar w:fldCharType="end"/>
      </w:r>
      <w:bookmarkEnd w:id="780"/>
      <w:r>
        <w:t>. Share of those in the main survey who pay road tolls, by county.</w:t>
      </w:r>
    </w:p>
    <w:p w14:paraId="4308366A" w14:textId="3CD09104" w:rsidR="0080787A" w:rsidRDefault="0063510C" w:rsidP="0080787A">
      <w:pPr>
        <w:keepNext/>
      </w:pPr>
      <w:r>
        <w:rPr>
          <w:noProof/>
        </w:rPr>
        <w:lastRenderedPageBreak/>
        <w:drawing>
          <wp:inline distT="0" distB="0" distL="0" distR="0" wp14:anchorId="285813B5" wp14:editId="3D07DF22">
            <wp:extent cx="5759450" cy="4845685"/>
            <wp:effectExtent l="0" t="0" r="0" b="0"/>
            <wp:docPr id="854000090"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000090" name=""/>
                    <pic:cNvPicPr/>
                  </pic:nvPicPr>
                  <pic:blipFill>
                    <a:blip r:embed="rId146">
                      <a:extLst>
                        <a:ext uri="{96DAC541-7B7A-43D3-8B79-37D633B846F1}">
                          <asvg:svgBlip xmlns:asvg="http://schemas.microsoft.com/office/drawing/2016/SVG/main" r:embed="rId147"/>
                        </a:ext>
                      </a:extLst>
                    </a:blip>
                    <a:stretch>
                      <a:fillRect/>
                    </a:stretch>
                  </pic:blipFill>
                  <pic:spPr>
                    <a:xfrm>
                      <a:off x="0" y="0"/>
                      <a:ext cx="5759450" cy="4845685"/>
                    </a:xfrm>
                    <a:prstGeom prst="rect">
                      <a:avLst/>
                    </a:prstGeom>
                  </pic:spPr>
                </pic:pic>
              </a:graphicData>
            </a:graphic>
          </wp:inline>
        </w:drawing>
      </w:r>
    </w:p>
    <w:p w14:paraId="2D1C4BE3" w14:textId="1872352D" w:rsidR="0080787A" w:rsidRDefault="0080787A" w:rsidP="0080787A">
      <w:pPr>
        <w:pStyle w:val="Bildetekst"/>
        <w:rPr>
          <w:ins w:id="781" w:author="Askill Harkjerr Halse" w:date="2024-12-04T21:23:00Z" w16du:dateUtc="2024-12-04T20:23:00Z"/>
        </w:rPr>
      </w:pPr>
      <w:bookmarkStart w:id="782" w:name="_Ref178337400"/>
      <w:r>
        <w:t xml:space="preserve">Figure </w:t>
      </w:r>
      <w:r w:rsidR="00EC0A30">
        <w:fldChar w:fldCharType="begin"/>
      </w:r>
      <w:r w:rsidR="00EC0A30">
        <w:instrText xml:space="preserve"> STYLEREF 1 \s </w:instrText>
      </w:r>
      <w:r w:rsidR="00EC0A30">
        <w:fldChar w:fldCharType="separate"/>
      </w:r>
      <w:r w:rsidR="00C34CCF">
        <w:rPr>
          <w:noProof/>
        </w:rPr>
        <w:t>0</w:t>
      </w:r>
      <w:r w:rsidR="00EC0A30">
        <w:fldChar w:fldCharType="end"/>
      </w:r>
      <w:r w:rsidR="00EC0A30">
        <w:t>.</w:t>
      </w:r>
      <w:r w:rsidR="00EC0A30">
        <w:fldChar w:fldCharType="begin"/>
      </w:r>
      <w:r w:rsidR="00EC0A30">
        <w:instrText xml:space="preserve"> SEQ Figure \* ARABIC \s 1 </w:instrText>
      </w:r>
      <w:r w:rsidR="00EC0A30">
        <w:fldChar w:fldCharType="separate"/>
      </w:r>
      <w:r w:rsidR="00C34CCF">
        <w:rPr>
          <w:noProof/>
        </w:rPr>
        <w:t>15</w:t>
      </w:r>
      <w:r w:rsidR="00EC0A30">
        <w:fldChar w:fldCharType="end"/>
      </w:r>
      <w:bookmarkEnd w:id="782"/>
      <w:r>
        <w:t xml:space="preserve">. </w:t>
      </w:r>
      <w:r w:rsidRPr="00414A77">
        <w:t xml:space="preserve">Mapping of </w:t>
      </w:r>
      <w:r>
        <w:t xml:space="preserve">main survey </w:t>
      </w:r>
      <w:r w:rsidRPr="00414A77">
        <w:t>individual</w:t>
      </w:r>
      <w:r>
        <w:t>s’</w:t>
      </w:r>
      <w:r w:rsidRPr="00414A77">
        <w:t xml:space="preserve"> </w:t>
      </w:r>
      <w:r>
        <w:t>calculated toll costs versus self-reported toll costs.</w:t>
      </w:r>
    </w:p>
    <w:p w14:paraId="3E81BC53" w14:textId="77777777" w:rsidR="00795117" w:rsidRDefault="00795117" w:rsidP="00795117">
      <w:pPr>
        <w:rPr>
          <w:ins w:id="783" w:author="Askill Harkjerr Halse" w:date="2024-12-04T21:23:00Z" w16du:dateUtc="2024-12-04T20:23:00Z"/>
        </w:rPr>
      </w:pPr>
    </w:p>
    <w:p w14:paraId="50F7349D" w14:textId="77777777" w:rsidR="00795117" w:rsidRDefault="00795117" w:rsidP="00795117">
      <w:pPr>
        <w:keepNext/>
        <w:rPr>
          <w:moveTo w:id="784" w:author="Askill Harkjerr Halse" w:date="2024-12-04T21:23:00Z" w16du:dateUtc="2024-12-04T20:23:00Z"/>
        </w:rPr>
      </w:pPr>
      <w:moveToRangeStart w:id="785" w:author="Askill Harkjerr Halse" w:date="2024-12-04T21:23:00Z" w:name="move184239815"/>
      <w:moveTo w:id="786" w:author="Askill Harkjerr Halse" w:date="2024-12-04T21:23:00Z" w16du:dateUtc="2024-12-04T20:23:00Z">
        <w:r w:rsidRPr="005F06D6">
          <w:rPr>
            <w:noProof/>
          </w:rPr>
          <w:drawing>
            <wp:inline distT="0" distB="0" distL="0" distR="0" wp14:anchorId="3BE4E546" wp14:editId="573C80C6">
              <wp:extent cx="5759450" cy="3554095"/>
              <wp:effectExtent l="0" t="0" r="0" b="8255"/>
              <wp:docPr id="2029906220"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267146" name=""/>
                      <pic:cNvPicPr/>
                    </pic:nvPicPr>
                    <pic:blipFill>
                      <a:blip r:embed="rId88">
                        <a:extLst>
                          <a:ext uri="{96DAC541-7B7A-43D3-8B79-37D633B846F1}">
                            <asvg:svgBlip xmlns:asvg="http://schemas.microsoft.com/office/drawing/2016/SVG/main" r:embed="rId89"/>
                          </a:ext>
                        </a:extLst>
                      </a:blip>
                      <a:stretch>
                        <a:fillRect/>
                      </a:stretch>
                    </pic:blipFill>
                    <pic:spPr>
                      <a:xfrm>
                        <a:off x="0" y="0"/>
                        <a:ext cx="5759450" cy="3554095"/>
                      </a:xfrm>
                      <a:prstGeom prst="rect">
                        <a:avLst/>
                      </a:prstGeom>
                    </pic:spPr>
                  </pic:pic>
                </a:graphicData>
              </a:graphic>
            </wp:inline>
          </w:drawing>
        </w:r>
      </w:moveTo>
    </w:p>
    <w:p w14:paraId="4642DFDC" w14:textId="52539F11" w:rsidR="00795117" w:rsidRPr="00795117" w:rsidRDefault="00795117" w:rsidP="00795117">
      <w:pPr>
        <w:pStyle w:val="Bildetekst"/>
        <w:rPr>
          <w:moveTo w:id="787" w:author="Askill Harkjerr Halse" w:date="2024-12-04T21:23:00Z" w16du:dateUtc="2024-12-04T20:23:00Z"/>
          <w:rPrChange w:id="788" w:author="Askill Harkjerr Halse" w:date="2024-12-04T21:23:00Z" w16du:dateUtc="2024-12-04T20:23:00Z">
            <w:rPr>
              <w:moveTo w:id="789" w:author="Askill Harkjerr Halse" w:date="2024-12-04T21:23:00Z" w16du:dateUtc="2024-12-04T20:23:00Z"/>
            </w:rPr>
          </w:rPrChange>
        </w:rPr>
        <w:pPrChange w:id="790" w:author="Askill Harkjerr Halse" w:date="2024-12-04T21:23:00Z" w16du:dateUtc="2024-12-04T20:23:00Z">
          <w:pPr>
            <w:pStyle w:val="Bildetekst"/>
          </w:pPr>
        </w:pPrChange>
      </w:pPr>
      <w:bookmarkStart w:id="791" w:name="_Ref178260891"/>
      <w:moveTo w:id="792" w:author="Askill Harkjerr Halse" w:date="2024-12-04T21:23:00Z" w16du:dateUtc="2024-12-04T20:23:00Z">
        <w:r>
          <w:t xml:space="preserve">Figure </w:t>
        </w:r>
        <w:r>
          <w:fldChar w:fldCharType="begin"/>
        </w:r>
        <w:r>
          <w:instrText xml:space="preserve"> STYLEREF 1 \s </w:instrText>
        </w:r>
        <w:r>
          <w:fldChar w:fldCharType="separate"/>
        </w:r>
        <w:r>
          <w:rPr>
            <w:noProof/>
          </w:rPr>
          <w:t>4</w:t>
        </w:r>
        <w:r>
          <w:fldChar w:fldCharType="end"/>
        </w:r>
        <w:r>
          <w:t>.</w:t>
        </w:r>
        <w:r>
          <w:fldChar w:fldCharType="begin"/>
        </w:r>
        <w:r>
          <w:instrText xml:space="preserve"> SEQ Figure \* ARABIC \s 1 </w:instrText>
        </w:r>
        <w:r>
          <w:fldChar w:fldCharType="separate"/>
        </w:r>
        <w:r>
          <w:rPr>
            <w:noProof/>
          </w:rPr>
          <w:t>17</w:t>
        </w:r>
        <w:r>
          <w:fldChar w:fldCharType="end"/>
        </w:r>
        <w:bookmarkEnd w:id="791"/>
        <w:r>
          <w:t xml:space="preserve">: </w:t>
        </w:r>
        <w:r w:rsidRPr="00E72F3B">
          <w:t xml:space="preserve">Share of </w:t>
        </w:r>
        <w:r>
          <w:t>party affiliations</w:t>
        </w:r>
        <w:r w:rsidRPr="00E72F3B">
          <w:t xml:space="preserve"> by gender, in the </w:t>
        </w:r>
        <w:r>
          <w:t>pilot</w:t>
        </w:r>
        <w:r w:rsidRPr="00E72F3B">
          <w:t xml:space="preserve"> survey.</w:t>
        </w:r>
      </w:moveTo>
    </w:p>
    <w:moveToRangeEnd w:id="785"/>
    <w:p w14:paraId="5B7CE058" w14:textId="77777777" w:rsidR="00795117" w:rsidRPr="00795117" w:rsidRDefault="00795117" w:rsidP="00795117">
      <w:pPr>
        <w:rPr>
          <w:rPrChange w:id="793" w:author="Askill Harkjerr Halse" w:date="2024-12-04T21:23:00Z" w16du:dateUtc="2024-12-04T20:23:00Z">
            <w:rPr/>
          </w:rPrChange>
        </w:rPr>
        <w:pPrChange w:id="794" w:author="Askill Harkjerr Halse" w:date="2024-12-04T21:23:00Z" w16du:dateUtc="2024-12-04T20:23:00Z">
          <w:pPr>
            <w:pStyle w:val="Bildetekst"/>
          </w:pPr>
        </w:pPrChange>
      </w:pPr>
    </w:p>
    <w:p w14:paraId="3D68281F" w14:textId="77777777" w:rsidR="00120562" w:rsidRDefault="00120562" w:rsidP="00120562">
      <w:pPr>
        <w:keepNext/>
      </w:pPr>
      <w:r>
        <w:rPr>
          <w:noProof/>
        </w:rPr>
        <w:lastRenderedPageBreak/>
        <w:drawing>
          <wp:inline distT="0" distB="0" distL="0" distR="0" wp14:anchorId="7BEEB520" wp14:editId="0FA7845D">
            <wp:extent cx="5759450" cy="3554095"/>
            <wp:effectExtent l="0" t="0" r="0" b="8255"/>
            <wp:docPr id="431580092"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580092" name=""/>
                    <pic:cNvPicPr/>
                  </pic:nvPicPr>
                  <pic:blipFill>
                    <a:blip r:embed="rId148">
                      <a:extLst>
                        <a:ext uri="{96DAC541-7B7A-43D3-8B79-37D633B846F1}">
                          <asvg:svgBlip xmlns:asvg="http://schemas.microsoft.com/office/drawing/2016/SVG/main" r:embed="rId149"/>
                        </a:ext>
                      </a:extLst>
                    </a:blip>
                    <a:stretch>
                      <a:fillRect/>
                    </a:stretch>
                  </pic:blipFill>
                  <pic:spPr>
                    <a:xfrm>
                      <a:off x="0" y="0"/>
                      <a:ext cx="5759450" cy="3554095"/>
                    </a:xfrm>
                    <a:prstGeom prst="rect">
                      <a:avLst/>
                    </a:prstGeom>
                  </pic:spPr>
                </pic:pic>
              </a:graphicData>
            </a:graphic>
          </wp:inline>
        </w:drawing>
      </w:r>
    </w:p>
    <w:p w14:paraId="5FD7FC16" w14:textId="49EACE2A" w:rsidR="00120562" w:rsidRDefault="00120562" w:rsidP="00120562">
      <w:pPr>
        <w:pStyle w:val="Bildetekst"/>
      </w:pPr>
      <w:bookmarkStart w:id="795" w:name="_Ref176342748"/>
      <w:r>
        <w:t xml:space="preserve">Figure </w:t>
      </w:r>
      <w:r w:rsidR="00EC0A30">
        <w:fldChar w:fldCharType="begin"/>
      </w:r>
      <w:r w:rsidR="00EC0A30">
        <w:instrText xml:space="preserve"> STYLEREF 1 \s </w:instrText>
      </w:r>
      <w:r w:rsidR="00EC0A30">
        <w:fldChar w:fldCharType="separate"/>
      </w:r>
      <w:r w:rsidR="00C34CCF">
        <w:rPr>
          <w:noProof/>
        </w:rPr>
        <w:t>0</w:t>
      </w:r>
      <w:r w:rsidR="00EC0A30">
        <w:fldChar w:fldCharType="end"/>
      </w:r>
      <w:r w:rsidR="00EC0A30">
        <w:t>.</w:t>
      </w:r>
      <w:r w:rsidR="00EC0A30">
        <w:fldChar w:fldCharType="begin"/>
      </w:r>
      <w:r w:rsidR="00EC0A30">
        <w:instrText xml:space="preserve"> SEQ Figure \* ARABIC \s 1 </w:instrText>
      </w:r>
      <w:r w:rsidR="00EC0A30">
        <w:fldChar w:fldCharType="separate"/>
      </w:r>
      <w:r w:rsidR="00C34CCF">
        <w:rPr>
          <w:noProof/>
        </w:rPr>
        <w:t>16</w:t>
      </w:r>
      <w:r w:rsidR="00EC0A30">
        <w:fldChar w:fldCharType="end"/>
      </w:r>
      <w:bookmarkEnd w:id="795"/>
      <w:r>
        <w:t>. Comparison of perceived current and ideal inequality structures, for the pilot survey.</w:t>
      </w:r>
    </w:p>
    <w:p w14:paraId="2B7FD452" w14:textId="77777777" w:rsidR="00732D27" w:rsidRDefault="00732D27" w:rsidP="00732D27">
      <w:pPr>
        <w:tabs>
          <w:tab w:val="left" w:pos="5385"/>
        </w:tabs>
      </w:pPr>
    </w:p>
    <w:p w14:paraId="60741AA4" w14:textId="401AB4ED" w:rsidR="00B054B6" w:rsidRDefault="00882926" w:rsidP="00B054B6">
      <w:pPr>
        <w:keepNext/>
      </w:pPr>
      <w:r>
        <w:rPr>
          <w:noProof/>
        </w:rPr>
        <w:drawing>
          <wp:inline distT="0" distB="0" distL="0" distR="0" wp14:anchorId="5B9BAFBA" wp14:editId="6702CAC9">
            <wp:extent cx="5759450" cy="3554095"/>
            <wp:effectExtent l="0" t="0" r="0" b="8255"/>
            <wp:docPr id="135871087"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71087" name=""/>
                    <pic:cNvPicPr/>
                  </pic:nvPicPr>
                  <pic:blipFill>
                    <a:blip r:embed="rId150">
                      <a:extLst>
                        <a:ext uri="{96DAC541-7B7A-43D3-8B79-37D633B846F1}">
                          <asvg:svgBlip xmlns:asvg="http://schemas.microsoft.com/office/drawing/2016/SVG/main" r:embed="rId151"/>
                        </a:ext>
                      </a:extLst>
                    </a:blip>
                    <a:stretch>
                      <a:fillRect/>
                    </a:stretch>
                  </pic:blipFill>
                  <pic:spPr>
                    <a:xfrm>
                      <a:off x="0" y="0"/>
                      <a:ext cx="5759450" cy="3554095"/>
                    </a:xfrm>
                    <a:prstGeom prst="rect">
                      <a:avLst/>
                    </a:prstGeom>
                  </pic:spPr>
                </pic:pic>
              </a:graphicData>
            </a:graphic>
          </wp:inline>
        </w:drawing>
      </w:r>
    </w:p>
    <w:p w14:paraId="3D9F2D1F" w14:textId="12A5D179" w:rsidR="00193E07" w:rsidRDefault="00B054B6" w:rsidP="00882926">
      <w:pPr>
        <w:pStyle w:val="Bildetekst"/>
      </w:pPr>
      <w:bookmarkStart w:id="796" w:name="_Ref175558696"/>
      <w:bookmarkStart w:id="797" w:name="_Ref175558681"/>
      <w:r>
        <w:t xml:space="preserve">Figure </w:t>
      </w:r>
      <w:r w:rsidR="00EC0A30">
        <w:fldChar w:fldCharType="begin"/>
      </w:r>
      <w:r w:rsidR="00EC0A30">
        <w:instrText xml:space="preserve"> STYLEREF 1 \s </w:instrText>
      </w:r>
      <w:r w:rsidR="00EC0A30">
        <w:fldChar w:fldCharType="separate"/>
      </w:r>
      <w:r w:rsidR="00C34CCF">
        <w:rPr>
          <w:noProof/>
        </w:rPr>
        <w:t>0</w:t>
      </w:r>
      <w:r w:rsidR="00EC0A30">
        <w:fldChar w:fldCharType="end"/>
      </w:r>
      <w:r w:rsidR="00EC0A30">
        <w:t>.</w:t>
      </w:r>
      <w:r w:rsidR="00EC0A30">
        <w:fldChar w:fldCharType="begin"/>
      </w:r>
      <w:r w:rsidR="00EC0A30">
        <w:instrText xml:space="preserve"> SEQ Figure \* ARABIC \s 1 </w:instrText>
      </w:r>
      <w:r w:rsidR="00EC0A30">
        <w:fldChar w:fldCharType="separate"/>
      </w:r>
      <w:r w:rsidR="00C34CCF">
        <w:rPr>
          <w:noProof/>
        </w:rPr>
        <w:t>17</w:t>
      </w:r>
      <w:r w:rsidR="00EC0A30">
        <w:fldChar w:fldCharType="end"/>
      </w:r>
      <w:bookmarkEnd w:id="796"/>
      <w:r>
        <w:t xml:space="preserve">. </w:t>
      </w:r>
      <w:bookmarkEnd w:id="797"/>
      <w:r w:rsidR="00882926" w:rsidRPr="00882926">
        <w:t xml:space="preserve">Perception of current inequality and preferred inequality structure, by political party, for the </w:t>
      </w:r>
      <w:r w:rsidR="00882926">
        <w:t>pilot</w:t>
      </w:r>
      <w:r w:rsidR="00882926" w:rsidRPr="00882926">
        <w:t xml:space="preserve"> survey.</w:t>
      </w:r>
    </w:p>
    <w:p w14:paraId="102832AB" w14:textId="77777777" w:rsidR="00EA61B9" w:rsidRDefault="00EA61B9" w:rsidP="00EA61B9">
      <w:pPr>
        <w:keepNext/>
      </w:pPr>
      <w:r>
        <w:rPr>
          <w:noProof/>
        </w:rPr>
        <w:lastRenderedPageBreak/>
        <w:drawing>
          <wp:inline distT="0" distB="0" distL="0" distR="0" wp14:anchorId="53931FFA" wp14:editId="4E3E9828">
            <wp:extent cx="5759450" cy="3554095"/>
            <wp:effectExtent l="0" t="0" r="0" b="8255"/>
            <wp:docPr id="138986385"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86385" name=""/>
                    <pic:cNvPicPr/>
                  </pic:nvPicPr>
                  <pic:blipFill>
                    <a:blip r:embed="rId152">
                      <a:extLst>
                        <a:ext uri="{96DAC541-7B7A-43D3-8B79-37D633B846F1}">
                          <asvg:svgBlip xmlns:asvg="http://schemas.microsoft.com/office/drawing/2016/SVG/main" r:embed="rId153"/>
                        </a:ext>
                      </a:extLst>
                    </a:blip>
                    <a:stretch>
                      <a:fillRect/>
                    </a:stretch>
                  </pic:blipFill>
                  <pic:spPr>
                    <a:xfrm>
                      <a:off x="0" y="0"/>
                      <a:ext cx="5759450" cy="3554095"/>
                    </a:xfrm>
                    <a:prstGeom prst="rect">
                      <a:avLst/>
                    </a:prstGeom>
                  </pic:spPr>
                </pic:pic>
              </a:graphicData>
            </a:graphic>
          </wp:inline>
        </w:drawing>
      </w:r>
    </w:p>
    <w:p w14:paraId="1968F7EC" w14:textId="54E30E8F" w:rsidR="00EA61B9" w:rsidRDefault="00EA61B9" w:rsidP="00212D60">
      <w:pPr>
        <w:pStyle w:val="Bildetekst"/>
      </w:pPr>
      <w:bookmarkStart w:id="798" w:name="_Ref172794207"/>
      <w:bookmarkStart w:id="799" w:name="_Ref177033781"/>
      <w:r>
        <w:t xml:space="preserve">Figure </w:t>
      </w:r>
      <w:r w:rsidR="00EC0A30">
        <w:fldChar w:fldCharType="begin"/>
      </w:r>
      <w:r w:rsidR="00EC0A30">
        <w:instrText xml:space="preserve"> STYLEREF 1 \s </w:instrText>
      </w:r>
      <w:r w:rsidR="00EC0A30">
        <w:fldChar w:fldCharType="separate"/>
      </w:r>
      <w:r w:rsidR="00C34CCF">
        <w:rPr>
          <w:noProof/>
        </w:rPr>
        <w:t>0</w:t>
      </w:r>
      <w:r w:rsidR="00EC0A30">
        <w:fldChar w:fldCharType="end"/>
      </w:r>
      <w:r w:rsidR="00EC0A30">
        <w:t>.</w:t>
      </w:r>
      <w:r w:rsidR="00EC0A30">
        <w:fldChar w:fldCharType="begin"/>
      </w:r>
      <w:r w:rsidR="00EC0A30">
        <w:instrText xml:space="preserve"> SEQ Figure \* ARABIC \s 1 </w:instrText>
      </w:r>
      <w:r w:rsidR="00EC0A30">
        <w:fldChar w:fldCharType="separate"/>
      </w:r>
      <w:r w:rsidR="00C34CCF">
        <w:rPr>
          <w:noProof/>
        </w:rPr>
        <w:t>18</w:t>
      </w:r>
      <w:r w:rsidR="00EC0A30">
        <w:fldChar w:fldCharType="end"/>
      </w:r>
      <w:bookmarkEnd w:id="798"/>
      <w:r>
        <w:t>. Trust in institutions for the pilot survey.</w:t>
      </w:r>
      <w:bookmarkEnd w:id="799"/>
    </w:p>
    <w:p w14:paraId="4B47E6EE" w14:textId="77777777" w:rsidR="00270DE8" w:rsidRDefault="00270DE8" w:rsidP="00270DE8">
      <w:r>
        <w:rPr>
          <w:noProof/>
        </w:rPr>
        <w:drawing>
          <wp:inline distT="0" distB="0" distL="0" distR="0" wp14:anchorId="1380DC59" wp14:editId="51920159">
            <wp:extent cx="5759450" cy="3554095"/>
            <wp:effectExtent l="0" t="0" r="0" b="8255"/>
            <wp:docPr id="140323866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238661" name=""/>
                    <pic:cNvPicPr/>
                  </pic:nvPicPr>
                  <pic:blipFill>
                    <a:blip r:embed="rId154">
                      <a:extLst>
                        <a:ext uri="{96DAC541-7B7A-43D3-8B79-37D633B846F1}">
                          <asvg:svgBlip xmlns:asvg="http://schemas.microsoft.com/office/drawing/2016/SVG/main" r:embed="rId155"/>
                        </a:ext>
                      </a:extLst>
                    </a:blip>
                    <a:stretch>
                      <a:fillRect/>
                    </a:stretch>
                  </pic:blipFill>
                  <pic:spPr>
                    <a:xfrm>
                      <a:off x="0" y="0"/>
                      <a:ext cx="5759450" cy="3554095"/>
                    </a:xfrm>
                    <a:prstGeom prst="rect">
                      <a:avLst/>
                    </a:prstGeom>
                  </pic:spPr>
                </pic:pic>
              </a:graphicData>
            </a:graphic>
          </wp:inline>
        </w:drawing>
      </w:r>
    </w:p>
    <w:p w14:paraId="207303D7" w14:textId="2638D8C6" w:rsidR="00270DE8" w:rsidRDefault="00270DE8" w:rsidP="00270DE8">
      <w:pPr>
        <w:pStyle w:val="Bildetekst"/>
      </w:pPr>
      <w:bookmarkStart w:id="800" w:name="_Ref176363812"/>
      <w:r>
        <w:t xml:space="preserve">Figure </w:t>
      </w:r>
      <w:r w:rsidR="00EC0A30">
        <w:fldChar w:fldCharType="begin"/>
      </w:r>
      <w:r w:rsidR="00EC0A30">
        <w:instrText xml:space="preserve"> STYLEREF 1 \s </w:instrText>
      </w:r>
      <w:r w:rsidR="00EC0A30">
        <w:fldChar w:fldCharType="separate"/>
      </w:r>
      <w:r w:rsidR="00C34CCF">
        <w:rPr>
          <w:noProof/>
        </w:rPr>
        <w:t>0</w:t>
      </w:r>
      <w:r w:rsidR="00EC0A30">
        <w:fldChar w:fldCharType="end"/>
      </w:r>
      <w:r w:rsidR="00EC0A30">
        <w:t>.</w:t>
      </w:r>
      <w:r w:rsidR="00EC0A30">
        <w:fldChar w:fldCharType="begin"/>
      </w:r>
      <w:r w:rsidR="00EC0A30">
        <w:instrText xml:space="preserve"> SEQ Figure \* ARABIC \s 1 </w:instrText>
      </w:r>
      <w:r w:rsidR="00EC0A30">
        <w:fldChar w:fldCharType="separate"/>
      </w:r>
      <w:r w:rsidR="00C34CCF">
        <w:rPr>
          <w:noProof/>
        </w:rPr>
        <w:t>19</w:t>
      </w:r>
      <w:r w:rsidR="00EC0A30">
        <w:fldChar w:fldCharType="end"/>
      </w:r>
      <w:bookmarkEnd w:id="800"/>
      <w:r>
        <w:t xml:space="preserve">. </w:t>
      </w:r>
      <w:r w:rsidRPr="009C3B78">
        <w:t>Level of agreement regarding various policy statements</w:t>
      </w:r>
      <w:r>
        <w:t xml:space="preserve"> about taxes and fees</w:t>
      </w:r>
      <w:r w:rsidRPr="009C3B78">
        <w:t xml:space="preserve">, for the </w:t>
      </w:r>
      <w:r>
        <w:t>pilot</w:t>
      </w:r>
      <w:r w:rsidRPr="009C3B78">
        <w:t xml:space="preserve"> survey.</w:t>
      </w:r>
    </w:p>
    <w:p w14:paraId="4A0DEF6F" w14:textId="77777777" w:rsidR="00270DE8" w:rsidRDefault="00270DE8" w:rsidP="00270DE8">
      <w:pPr>
        <w:keepNext/>
      </w:pPr>
      <w:r w:rsidRPr="004F7943">
        <w:rPr>
          <w:noProof/>
        </w:rPr>
        <w:lastRenderedPageBreak/>
        <w:t xml:space="preserve"> </w:t>
      </w:r>
      <w:r>
        <w:rPr>
          <w:noProof/>
        </w:rPr>
        <w:drawing>
          <wp:inline distT="0" distB="0" distL="0" distR="0" wp14:anchorId="694A83F4" wp14:editId="6AB51290">
            <wp:extent cx="5759450" cy="3554095"/>
            <wp:effectExtent l="0" t="0" r="0" b="8255"/>
            <wp:docPr id="1121336417"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336417" name=""/>
                    <pic:cNvPicPr/>
                  </pic:nvPicPr>
                  <pic:blipFill>
                    <a:blip r:embed="rId156">
                      <a:extLst>
                        <a:ext uri="{96DAC541-7B7A-43D3-8B79-37D633B846F1}">
                          <asvg:svgBlip xmlns:asvg="http://schemas.microsoft.com/office/drawing/2016/SVG/main" r:embed="rId157"/>
                        </a:ext>
                      </a:extLst>
                    </a:blip>
                    <a:stretch>
                      <a:fillRect/>
                    </a:stretch>
                  </pic:blipFill>
                  <pic:spPr>
                    <a:xfrm>
                      <a:off x="0" y="0"/>
                      <a:ext cx="5759450" cy="3554095"/>
                    </a:xfrm>
                    <a:prstGeom prst="rect">
                      <a:avLst/>
                    </a:prstGeom>
                  </pic:spPr>
                </pic:pic>
              </a:graphicData>
            </a:graphic>
          </wp:inline>
        </w:drawing>
      </w:r>
    </w:p>
    <w:p w14:paraId="13A747F9" w14:textId="3DCA26E8" w:rsidR="00270DE8" w:rsidRDefault="00270DE8" w:rsidP="00270DE8">
      <w:pPr>
        <w:pStyle w:val="Bildetekst"/>
      </w:pPr>
      <w:bookmarkStart w:id="801" w:name="_Ref176363814"/>
      <w:r>
        <w:t xml:space="preserve">Figure </w:t>
      </w:r>
      <w:r w:rsidR="00EC0A30">
        <w:fldChar w:fldCharType="begin"/>
      </w:r>
      <w:r w:rsidR="00EC0A30">
        <w:instrText xml:space="preserve"> STYLEREF 1 \s </w:instrText>
      </w:r>
      <w:r w:rsidR="00EC0A30">
        <w:fldChar w:fldCharType="separate"/>
      </w:r>
      <w:r w:rsidR="00C34CCF">
        <w:rPr>
          <w:noProof/>
        </w:rPr>
        <w:t>0</w:t>
      </w:r>
      <w:r w:rsidR="00EC0A30">
        <w:fldChar w:fldCharType="end"/>
      </w:r>
      <w:r w:rsidR="00EC0A30">
        <w:t>.</w:t>
      </w:r>
      <w:r w:rsidR="00EC0A30">
        <w:fldChar w:fldCharType="begin"/>
      </w:r>
      <w:r w:rsidR="00EC0A30">
        <w:instrText xml:space="preserve"> SEQ Figure \* ARABIC \s 1 </w:instrText>
      </w:r>
      <w:r w:rsidR="00EC0A30">
        <w:fldChar w:fldCharType="separate"/>
      </w:r>
      <w:r w:rsidR="00C34CCF">
        <w:rPr>
          <w:noProof/>
        </w:rPr>
        <w:t>20</w:t>
      </w:r>
      <w:r w:rsidR="00EC0A30">
        <w:fldChar w:fldCharType="end"/>
      </w:r>
      <w:bookmarkEnd w:id="801"/>
      <w:r>
        <w:t>.</w:t>
      </w:r>
      <w:r w:rsidRPr="009C3B78">
        <w:t xml:space="preserve"> Level of agreement regarding various policy statements about </w:t>
      </w:r>
      <w:r>
        <w:t>road traffic and tolls</w:t>
      </w:r>
      <w:r w:rsidRPr="009C3B78">
        <w:t>, for the pilot survey.</w:t>
      </w:r>
    </w:p>
    <w:p w14:paraId="1E34E5FA" w14:textId="77777777" w:rsidR="00CC5D0D" w:rsidRDefault="00CC5D0D" w:rsidP="00CC5D0D">
      <w:pPr>
        <w:keepNext/>
      </w:pPr>
      <w:r>
        <w:rPr>
          <w:noProof/>
        </w:rPr>
        <w:drawing>
          <wp:inline distT="0" distB="0" distL="0" distR="0" wp14:anchorId="48D1AE00" wp14:editId="2F0D13D0">
            <wp:extent cx="5630183" cy="3474720"/>
            <wp:effectExtent l="0" t="0" r="8890" b="0"/>
            <wp:docPr id="1326776778" name="Graphic 1">
              <a:extLst xmlns:a="http://schemas.openxmlformats.org/drawingml/2006/main">
                <a:ext uri="{FF2B5EF4-FFF2-40B4-BE49-F238E27FC236}">
                  <a16:creationId xmlns:a16="http://schemas.microsoft.com/office/drawing/2014/main" id="{3C14E1C2-A03D-427C-A5A4-60CC1502D89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776778" name=""/>
                    <pic:cNvPicPr/>
                  </pic:nvPicPr>
                  <pic:blipFill>
                    <a:blip r:embed="rId158">
                      <a:extLst>
                        <a:ext uri="{96DAC541-7B7A-43D3-8B79-37D633B846F1}">
                          <asvg:svgBlip xmlns:asvg="http://schemas.microsoft.com/office/drawing/2016/SVG/main" r:embed="rId159"/>
                        </a:ext>
                      </a:extLst>
                    </a:blip>
                    <a:stretch>
                      <a:fillRect/>
                    </a:stretch>
                  </pic:blipFill>
                  <pic:spPr>
                    <a:xfrm>
                      <a:off x="0" y="0"/>
                      <a:ext cx="5630183" cy="3474720"/>
                    </a:xfrm>
                    <a:prstGeom prst="rect">
                      <a:avLst/>
                    </a:prstGeom>
                  </pic:spPr>
                </pic:pic>
              </a:graphicData>
            </a:graphic>
          </wp:inline>
        </w:drawing>
      </w:r>
    </w:p>
    <w:p w14:paraId="6B754392" w14:textId="4024831A" w:rsidR="00770D89" w:rsidRDefault="00CC5D0D" w:rsidP="00CC5D0D">
      <w:pPr>
        <w:pStyle w:val="Bildetekst"/>
      </w:pPr>
      <w:bookmarkStart w:id="802" w:name="_Ref178337612"/>
      <w:r>
        <w:t xml:space="preserve">Figure </w:t>
      </w:r>
      <w:r w:rsidR="00EC0A30">
        <w:fldChar w:fldCharType="begin"/>
      </w:r>
      <w:r w:rsidR="00EC0A30">
        <w:instrText xml:space="preserve"> STYLEREF 1 \s </w:instrText>
      </w:r>
      <w:r w:rsidR="00EC0A30">
        <w:fldChar w:fldCharType="separate"/>
      </w:r>
      <w:r w:rsidR="00C34CCF">
        <w:rPr>
          <w:noProof/>
        </w:rPr>
        <w:t>0</w:t>
      </w:r>
      <w:r w:rsidR="00EC0A30">
        <w:fldChar w:fldCharType="end"/>
      </w:r>
      <w:r w:rsidR="00EC0A30">
        <w:t>.</w:t>
      </w:r>
      <w:r w:rsidR="00EC0A30">
        <w:fldChar w:fldCharType="begin"/>
      </w:r>
      <w:r w:rsidR="00EC0A30">
        <w:instrText xml:space="preserve"> SEQ Figure \* ARABIC \s 1 </w:instrText>
      </w:r>
      <w:r w:rsidR="00EC0A30">
        <w:fldChar w:fldCharType="separate"/>
      </w:r>
      <w:r w:rsidR="00C34CCF">
        <w:rPr>
          <w:noProof/>
        </w:rPr>
        <w:t>21</w:t>
      </w:r>
      <w:r w:rsidR="00EC0A30">
        <w:fldChar w:fldCharType="end"/>
      </w:r>
      <w:bookmarkEnd w:id="802"/>
      <w:r>
        <w:t xml:space="preserve">. </w:t>
      </w:r>
      <w:r w:rsidRPr="009C3B78">
        <w:t xml:space="preserve">Level of agreement regarding various policy statements about </w:t>
      </w:r>
      <w:r>
        <w:t>road traffic and tolls by gender</w:t>
      </w:r>
      <w:r w:rsidRPr="009C3B78">
        <w:t>, for the pilot survey</w:t>
      </w:r>
      <w:r w:rsidR="00422566">
        <w:t xml:space="preserve"> (</w:t>
      </w:r>
      <w:r w:rsidR="00422566">
        <w:rPr>
          <w:noProof/>
        </w:rPr>
        <w:t>Males N = 1490, Females N = 213)</w:t>
      </w:r>
      <w:r w:rsidRPr="009C3B78">
        <w:t>.</w:t>
      </w:r>
    </w:p>
    <w:p w14:paraId="31225EAF" w14:textId="77777777" w:rsidR="00770D89" w:rsidRDefault="00770D89" w:rsidP="00770D89">
      <w:pPr>
        <w:keepNext/>
      </w:pPr>
      <w:r>
        <w:rPr>
          <w:noProof/>
        </w:rPr>
        <w:lastRenderedPageBreak/>
        <w:drawing>
          <wp:inline distT="0" distB="0" distL="0" distR="0" wp14:anchorId="58D8FC52" wp14:editId="1754AB49">
            <wp:extent cx="5759450" cy="3554095"/>
            <wp:effectExtent l="0" t="0" r="0" b="8255"/>
            <wp:docPr id="1074254723"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254723" name=""/>
                    <pic:cNvPicPr/>
                  </pic:nvPicPr>
                  <pic:blipFill>
                    <a:blip r:embed="rId160">
                      <a:extLst>
                        <a:ext uri="{96DAC541-7B7A-43D3-8B79-37D633B846F1}">
                          <asvg:svgBlip xmlns:asvg="http://schemas.microsoft.com/office/drawing/2016/SVG/main" r:embed="rId161"/>
                        </a:ext>
                      </a:extLst>
                    </a:blip>
                    <a:stretch>
                      <a:fillRect/>
                    </a:stretch>
                  </pic:blipFill>
                  <pic:spPr>
                    <a:xfrm>
                      <a:off x="0" y="0"/>
                      <a:ext cx="5759450" cy="3554095"/>
                    </a:xfrm>
                    <a:prstGeom prst="rect">
                      <a:avLst/>
                    </a:prstGeom>
                  </pic:spPr>
                </pic:pic>
              </a:graphicData>
            </a:graphic>
          </wp:inline>
        </w:drawing>
      </w:r>
    </w:p>
    <w:p w14:paraId="1F54FA4D" w14:textId="7CBA4825" w:rsidR="00C20E1A" w:rsidRDefault="00770D89" w:rsidP="00C20E1A">
      <w:pPr>
        <w:pStyle w:val="Bildetekst"/>
      </w:pPr>
      <w:bookmarkStart w:id="803" w:name="_Ref176432840"/>
      <w:r>
        <w:t xml:space="preserve">Figure </w:t>
      </w:r>
      <w:r w:rsidR="00EC0A30">
        <w:fldChar w:fldCharType="begin"/>
      </w:r>
      <w:r w:rsidR="00EC0A30">
        <w:instrText xml:space="preserve"> STYLEREF 1 \s </w:instrText>
      </w:r>
      <w:r w:rsidR="00EC0A30">
        <w:fldChar w:fldCharType="separate"/>
      </w:r>
      <w:r w:rsidR="00C34CCF">
        <w:rPr>
          <w:noProof/>
        </w:rPr>
        <w:t>0</w:t>
      </w:r>
      <w:r w:rsidR="00EC0A30">
        <w:fldChar w:fldCharType="end"/>
      </w:r>
      <w:r w:rsidR="00EC0A30">
        <w:t>.</w:t>
      </w:r>
      <w:r w:rsidR="00EC0A30">
        <w:fldChar w:fldCharType="begin"/>
      </w:r>
      <w:r w:rsidR="00EC0A30">
        <w:instrText xml:space="preserve"> SEQ Figure \* ARABIC \s 1 </w:instrText>
      </w:r>
      <w:r w:rsidR="00EC0A30">
        <w:fldChar w:fldCharType="separate"/>
      </w:r>
      <w:r w:rsidR="00C34CCF">
        <w:rPr>
          <w:noProof/>
        </w:rPr>
        <w:t>22</w:t>
      </w:r>
      <w:r w:rsidR="00EC0A30">
        <w:fldChar w:fldCharType="end"/>
      </w:r>
      <w:bookmarkEnd w:id="803"/>
      <w:r>
        <w:t xml:space="preserve">. Attitudes towards which groups will be better or worse off after </w:t>
      </w:r>
      <w:r w:rsidRPr="00530972">
        <w:t>replacing current tolls and fuel taxes with road pricing</w:t>
      </w:r>
      <w:r>
        <w:t>, for the pilot survey</w:t>
      </w:r>
      <w:r w:rsidRPr="00530972">
        <w:t>.</w:t>
      </w:r>
    </w:p>
    <w:p w14:paraId="72096CD8" w14:textId="77777777" w:rsidR="00C20E1A" w:rsidRDefault="00C20E1A" w:rsidP="00C20E1A">
      <w:pPr>
        <w:keepNext/>
      </w:pPr>
      <w:r>
        <w:rPr>
          <w:noProof/>
        </w:rPr>
        <w:drawing>
          <wp:inline distT="0" distB="0" distL="0" distR="0" wp14:anchorId="48F107A5" wp14:editId="61BF1FAE">
            <wp:extent cx="5759450" cy="3554095"/>
            <wp:effectExtent l="0" t="0" r="0" b="8255"/>
            <wp:docPr id="108236776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367766" name=""/>
                    <pic:cNvPicPr/>
                  </pic:nvPicPr>
                  <pic:blipFill>
                    <a:blip r:embed="rId162">
                      <a:extLst>
                        <a:ext uri="{96DAC541-7B7A-43D3-8B79-37D633B846F1}">
                          <asvg:svgBlip xmlns:asvg="http://schemas.microsoft.com/office/drawing/2016/SVG/main" r:embed="rId163"/>
                        </a:ext>
                      </a:extLst>
                    </a:blip>
                    <a:stretch>
                      <a:fillRect/>
                    </a:stretch>
                  </pic:blipFill>
                  <pic:spPr>
                    <a:xfrm>
                      <a:off x="0" y="0"/>
                      <a:ext cx="5759450" cy="3554095"/>
                    </a:xfrm>
                    <a:prstGeom prst="rect">
                      <a:avLst/>
                    </a:prstGeom>
                  </pic:spPr>
                </pic:pic>
              </a:graphicData>
            </a:graphic>
          </wp:inline>
        </w:drawing>
      </w:r>
    </w:p>
    <w:p w14:paraId="1E910011" w14:textId="2F23B2F9" w:rsidR="00C20E1A" w:rsidRDefault="00C20E1A" w:rsidP="007A30A9">
      <w:pPr>
        <w:pStyle w:val="Bildetekst"/>
      </w:pPr>
      <w:bookmarkStart w:id="804" w:name="_Ref176874653"/>
      <w:r>
        <w:t xml:space="preserve">Figure </w:t>
      </w:r>
      <w:r w:rsidR="00EC0A30">
        <w:fldChar w:fldCharType="begin"/>
      </w:r>
      <w:r w:rsidR="00EC0A30">
        <w:instrText xml:space="preserve"> STYLEREF 1 \s </w:instrText>
      </w:r>
      <w:r w:rsidR="00EC0A30">
        <w:fldChar w:fldCharType="separate"/>
      </w:r>
      <w:r w:rsidR="00C34CCF">
        <w:rPr>
          <w:noProof/>
        </w:rPr>
        <w:t>0</w:t>
      </w:r>
      <w:r w:rsidR="00EC0A30">
        <w:fldChar w:fldCharType="end"/>
      </w:r>
      <w:r w:rsidR="00EC0A30">
        <w:t>.</w:t>
      </w:r>
      <w:r w:rsidR="00EC0A30">
        <w:fldChar w:fldCharType="begin"/>
      </w:r>
      <w:r w:rsidR="00EC0A30">
        <w:instrText xml:space="preserve"> SEQ Figure \* ARABIC \s 1 </w:instrText>
      </w:r>
      <w:r w:rsidR="00EC0A30">
        <w:fldChar w:fldCharType="separate"/>
      </w:r>
      <w:r w:rsidR="00C34CCF">
        <w:rPr>
          <w:noProof/>
        </w:rPr>
        <w:t>23</w:t>
      </w:r>
      <w:r w:rsidR="00EC0A30">
        <w:fldChar w:fldCharType="end"/>
      </w:r>
      <w:bookmarkEnd w:id="804"/>
      <w:r>
        <w:t xml:space="preserve">. </w:t>
      </w:r>
      <w:r w:rsidRPr="00590EFD">
        <w:t xml:space="preserve">Preferences for how revenues from road pricing should be spent, for the </w:t>
      </w:r>
      <w:r>
        <w:t>pilot</w:t>
      </w:r>
      <w:r w:rsidRPr="00590EFD">
        <w:t xml:space="preserve"> survey.</w:t>
      </w:r>
    </w:p>
    <w:p w14:paraId="7D43C1C0" w14:textId="77777777" w:rsidR="007A30A9" w:rsidRDefault="007A30A9" w:rsidP="007A30A9">
      <w:pPr>
        <w:keepNext/>
      </w:pPr>
      <w:r>
        <w:rPr>
          <w:noProof/>
        </w:rPr>
        <w:lastRenderedPageBreak/>
        <w:drawing>
          <wp:inline distT="0" distB="0" distL="0" distR="0" wp14:anchorId="09ECCC2B" wp14:editId="5C614BA9">
            <wp:extent cx="5759450" cy="3554095"/>
            <wp:effectExtent l="0" t="0" r="0" b="8255"/>
            <wp:docPr id="2131978859"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978859" name=""/>
                    <pic:cNvPicPr/>
                  </pic:nvPicPr>
                  <pic:blipFill>
                    <a:blip r:embed="rId164">
                      <a:extLst>
                        <a:ext uri="{96DAC541-7B7A-43D3-8B79-37D633B846F1}">
                          <asvg:svgBlip xmlns:asvg="http://schemas.microsoft.com/office/drawing/2016/SVG/main" r:embed="rId165"/>
                        </a:ext>
                      </a:extLst>
                    </a:blip>
                    <a:stretch>
                      <a:fillRect/>
                    </a:stretch>
                  </pic:blipFill>
                  <pic:spPr>
                    <a:xfrm>
                      <a:off x="0" y="0"/>
                      <a:ext cx="5759450" cy="3554095"/>
                    </a:xfrm>
                    <a:prstGeom prst="rect">
                      <a:avLst/>
                    </a:prstGeom>
                  </pic:spPr>
                </pic:pic>
              </a:graphicData>
            </a:graphic>
          </wp:inline>
        </w:drawing>
      </w:r>
    </w:p>
    <w:p w14:paraId="2B6CD9D0" w14:textId="5C59EE32" w:rsidR="007A30A9" w:rsidRDefault="007A30A9" w:rsidP="007A30A9">
      <w:pPr>
        <w:pStyle w:val="Bildetekst"/>
      </w:pPr>
      <w:bookmarkStart w:id="805" w:name="_Ref176523660"/>
      <w:r>
        <w:t xml:space="preserve">Figure </w:t>
      </w:r>
      <w:r w:rsidR="00EC0A30">
        <w:fldChar w:fldCharType="begin"/>
      </w:r>
      <w:r w:rsidR="00EC0A30">
        <w:instrText xml:space="preserve"> STYLEREF 1 \s </w:instrText>
      </w:r>
      <w:r w:rsidR="00EC0A30">
        <w:fldChar w:fldCharType="separate"/>
      </w:r>
      <w:r w:rsidR="00C34CCF">
        <w:rPr>
          <w:noProof/>
        </w:rPr>
        <w:t>0</w:t>
      </w:r>
      <w:r w:rsidR="00EC0A30">
        <w:fldChar w:fldCharType="end"/>
      </w:r>
      <w:r w:rsidR="00EC0A30">
        <w:t>.</w:t>
      </w:r>
      <w:r w:rsidR="00EC0A30">
        <w:fldChar w:fldCharType="begin"/>
      </w:r>
      <w:r w:rsidR="00EC0A30">
        <w:instrText xml:space="preserve"> SEQ Figure \* ARABIC \s 1 </w:instrText>
      </w:r>
      <w:r w:rsidR="00EC0A30">
        <w:fldChar w:fldCharType="separate"/>
      </w:r>
      <w:r w:rsidR="00C34CCF">
        <w:rPr>
          <w:noProof/>
        </w:rPr>
        <w:t>24</w:t>
      </w:r>
      <w:r w:rsidR="00EC0A30">
        <w:fldChar w:fldCharType="end"/>
      </w:r>
      <w:bookmarkEnd w:id="805"/>
      <w:r>
        <w:t xml:space="preserve">. </w:t>
      </w:r>
      <w:r w:rsidRPr="00010B3A">
        <w:t xml:space="preserve">Attitudes towards proposed road pricing </w:t>
      </w:r>
      <w:r>
        <w:t>by income</w:t>
      </w:r>
      <w:r w:rsidRPr="00010B3A">
        <w:t>, for the main survey.</w:t>
      </w:r>
    </w:p>
    <w:p w14:paraId="3716735A" w14:textId="77777777" w:rsidR="00AC5153" w:rsidRDefault="00AC5153" w:rsidP="00756A66">
      <w:pPr>
        <w:keepNext/>
      </w:pPr>
      <w:r>
        <w:rPr>
          <w:noProof/>
        </w:rPr>
        <w:drawing>
          <wp:inline distT="0" distB="0" distL="0" distR="0" wp14:anchorId="77F3361D" wp14:editId="09FF09AF">
            <wp:extent cx="5759450" cy="3554095"/>
            <wp:effectExtent l="0" t="0" r="0" b="8255"/>
            <wp:docPr id="1672395800"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395800" name=""/>
                    <pic:cNvPicPr/>
                  </pic:nvPicPr>
                  <pic:blipFill>
                    <a:blip r:embed="rId166">
                      <a:extLst>
                        <a:ext uri="{96DAC541-7B7A-43D3-8B79-37D633B846F1}">
                          <asvg:svgBlip xmlns:asvg="http://schemas.microsoft.com/office/drawing/2016/SVG/main" r:embed="rId167"/>
                        </a:ext>
                      </a:extLst>
                    </a:blip>
                    <a:stretch>
                      <a:fillRect/>
                    </a:stretch>
                  </pic:blipFill>
                  <pic:spPr>
                    <a:xfrm>
                      <a:off x="0" y="0"/>
                      <a:ext cx="5759450" cy="3554095"/>
                    </a:xfrm>
                    <a:prstGeom prst="rect">
                      <a:avLst/>
                    </a:prstGeom>
                  </pic:spPr>
                </pic:pic>
              </a:graphicData>
            </a:graphic>
          </wp:inline>
        </w:drawing>
      </w:r>
    </w:p>
    <w:p w14:paraId="32B66951" w14:textId="3CEE3C1F" w:rsidR="007A30A9" w:rsidRPr="00193E07" w:rsidRDefault="00AC5153" w:rsidP="00756A66">
      <w:pPr>
        <w:pStyle w:val="Bildetekst"/>
        <w:sectPr w:rsidR="007A30A9" w:rsidRPr="00193E07" w:rsidSect="00967662">
          <w:headerReference w:type="even" r:id="rId168"/>
          <w:headerReference w:type="default" r:id="rId169"/>
          <w:footerReference w:type="even" r:id="rId170"/>
          <w:footerReference w:type="default" r:id="rId171"/>
          <w:type w:val="oddPage"/>
          <w:pgSz w:w="11906" w:h="16838" w:code="9"/>
          <w:pgMar w:top="1531" w:right="1418" w:bottom="1418" w:left="1418" w:header="737" w:footer="851" w:gutter="0"/>
          <w:pgNumType w:start="1"/>
          <w:cols w:space="708"/>
          <w:docGrid w:linePitch="360"/>
        </w:sectPr>
      </w:pPr>
      <w:bookmarkStart w:id="814" w:name="_Ref178342667"/>
      <w:r>
        <w:t xml:space="preserve">Figure </w:t>
      </w:r>
      <w:r w:rsidR="00EC0A30">
        <w:fldChar w:fldCharType="begin"/>
      </w:r>
      <w:r w:rsidR="00EC0A30">
        <w:instrText xml:space="preserve"> STYLEREF 1 \s </w:instrText>
      </w:r>
      <w:r w:rsidR="00EC0A30">
        <w:fldChar w:fldCharType="separate"/>
      </w:r>
      <w:r w:rsidR="00C34CCF">
        <w:rPr>
          <w:noProof/>
        </w:rPr>
        <w:t>0</w:t>
      </w:r>
      <w:r w:rsidR="00EC0A30">
        <w:fldChar w:fldCharType="end"/>
      </w:r>
      <w:r w:rsidR="00EC0A30">
        <w:t>.</w:t>
      </w:r>
      <w:r w:rsidR="00EC0A30">
        <w:fldChar w:fldCharType="begin"/>
      </w:r>
      <w:r w:rsidR="00EC0A30">
        <w:instrText xml:space="preserve"> SEQ Figure \* ARABIC \s 1 </w:instrText>
      </w:r>
      <w:r w:rsidR="00EC0A30">
        <w:fldChar w:fldCharType="separate"/>
      </w:r>
      <w:r w:rsidR="00C34CCF">
        <w:rPr>
          <w:noProof/>
        </w:rPr>
        <w:t>25</w:t>
      </w:r>
      <w:r w:rsidR="00EC0A30">
        <w:fldChar w:fldCharType="end"/>
      </w:r>
      <w:bookmarkEnd w:id="814"/>
      <w:r>
        <w:t xml:space="preserve">. </w:t>
      </w:r>
      <w:r w:rsidRPr="00010B3A">
        <w:t xml:space="preserve">Attitudes towards </w:t>
      </w:r>
      <w:r>
        <w:t>current toll system</w:t>
      </w:r>
      <w:r w:rsidRPr="00010B3A">
        <w:t xml:space="preserve"> </w:t>
      </w:r>
      <w:r>
        <w:t>by income</w:t>
      </w:r>
      <w:r w:rsidRPr="00010B3A">
        <w:t>, for the main survey.</w:t>
      </w:r>
    </w:p>
    <w:p w14:paraId="1AF30532" w14:textId="77777777" w:rsidR="008A021B" w:rsidRPr="0092046A" w:rsidRDefault="008A021B" w:rsidP="008A021B">
      <w:pPr>
        <w:pStyle w:val="Englishtext"/>
        <w:rPr>
          <w:sz w:val="20"/>
          <w:szCs w:val="20"/>
          <w:lang w:val="en-US"/>
        </w:rPr>
      </w:pPr>
      <w:r w:rsidRPr="0092046A">
        <w:rPr>
          <w:sz w:val="20"/>
          <w:szCs w:val="20"/>
          <w:lang w:val="en-US"/>
        </w:rPr>
        <w:lastRenderedPageBreak/>
        <w:t>TØI is an applied research institute that carries out research and study assignments for businesses and public agencies. TØI was established in 1964 and is organized as an independent foundation. TØI develops and disseminates knowledge about transport with scientific quality and practical application. The department has an interdisciplinary environment with 90+ highly specialized researchers.</w:t>
      </w:r>
    </w:p>
    <w:p w14:paraId="781B0E8D" w14:textId="514C9B20" w:rsidR="008A021B" w:rsidRPr="0092046A" w:rsidRDefault="008A021B" w:rsidP="008A021B">
      <w:pPr>
        <w:pStyle w:val="Englishtext"/>
        <w:rPr>
          <w:sz w:val="20"/>
          <w:szCs w:val="20"/>
          <w:lang w:val="en-US"/>
        </w:rPr>
      </w:pPr>
      <w:r w:rsidRPr="0092046A">
        <w:rPr>
          <w:sz w:val="20"/>
          <w:szCs w:val="20"/>
          <w:lang w:val="en-US"/>
        </w:rPr>
        <w:t xml:space="preserve">The department conducts research dissemination through TØI reports, articles in scientific journals, books, seminars, as well as posts and interviews in the media. The TØI reports are available free of charge on the department's website </w:t>
      </w:r>
      <w:hyperlink r:id="rId172" w:history="1">
        <w:r w:rsidRPr="0092046A">
          <w:rPr>
            <w:rStyle w:val="Hyperkobling"/>
            <w:sz w:val="20"/>
            <w:szCs w:val="20"/>
            <w:lang w:val="en-US"/>
          </w:rPr>
          <w:t>www.toi.no</w:t>
        </w:r>
      </w:hyperlink>
      <w:r w:rsidRPr="0092046A">
        <w:rPr>
          <w:sz w:val="20"/>
          <w:szCs w:val="20"/>
          <w:lang w:val="en-US"/>
        </w:rPr>
        <w:t>.</w:t>
      </w:r>
    </w:p>
    <w:p w14:paraId="410A2AB0" w14:textId="77777777" w:rsidR="008A021B" w:rsidRPr="0092046A" w:rsidRDefault="008A021B" w:rsidP="008A021B">
      <w:pPr>
        <w:pStyle w:val="Englishtext"/>
        <w:rPr>
          <w:sz w:val="20"/>
          <w:szCs w:val="20"/>
          <w:lang w:val="en-US"/>
        </w:rPr>
      </w:pPr>
      <w:r w:rsidRPr="0092046A">
        <w:rPr>
          <w:sz w:val="20"/>
          <w:szCs w:val="20"/>
          <w:lang w:val="en-US"/>
        </w:rPr>
        <w:t xml:space="preserve">The institute participates actively in international research collaboration, with particular emphasis on the EU framework programs. </w:t>
      </w:r>
    </w:p>
    <w:p w14:paraId="3E147855" w14:textId="77777777" w:rsidR="008A021B" w:rsidRPr="0092046A" w:rsidRDefault="008A021B" w:rsidP="008A021B">
      <w:pPr>
        <w:pStyle w:val="Englishtext"/>
        <w:rPr>
          <w:sz w:val="20"/>
          <w:szCs w:val="20"/>
          <w:lang w:val="en-US"/>
        </w:rPr>
      </w:pPr>
      <w:r w:rsidRPr="0092046A">
        <w:rPr>
          <w:sz w:val="20"/>
          <w:szCs w:val="20"/>
          <w:lang w:val="en-US"/>
        </w:rPr>
        <w:t>TØI covers all means of transport and thematic areas within transport, including traffic safety, public transport, climate and environment, tourism, travel habits and travel demand, urban planning, ITS, public decision-making processes, business transport and general transport economics.</w:t>
      </w:r>
    </w:p>
    <w:p w14:paraId="325918EA" w14:textId="77777777" w:rsidR="00860641" w:rsidRPr="0092046A" w:rsidRDefault="008A021B" w:rsidP="008A021B">
      <w:pPr>
        <w:pStyle w:val="Englishtext"/>
        <w:rPr>
          <w:sz w:val="20"/>
          <w:szCs w:val="20"/>
          <w:lang w:val="en-US"/>
        </w:rPr>
      </w:pPr>
      <w:r w:rsidRPr="0092046A">
        <w:rPr>
          <w:sz w:val="20"/>
          <w:szCs w:val="20"/>
          <w:lang w:val="en-US"/>
        </w:rPr>
        <w:t>The Department of Transport Economics requires copyright for its own work and emphasizes acting independently of the clients in all professional analyses and assessments.</w:t>
      </w:r>
    </w:p>
    <w:tbl>
      <w:tblPr>
        <w:tblStyle w:val="Tabellrutenett"/>
        <w:tblpPr w:leftFromText="181" w:rightFromText="181" w:vertAnchor="page" w:tblpY="13382"/>
        <w:tblOverlap w:val="never"/>
        <w:tblW w:w="901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3374"/>
        <w:gridCol w:w="3457"/>
        <w:gridCol w:w="2185"/>
      </w:tblGrid>
      <w:tr w:rsidR="00BE7E12" w:rsidRPr="0092046A" w14:paraId="09FDF06B" w14:textId="77777777" w:rsidTr="00F2147B">
        <w:tc>
          <w:tcPr>
            <w:tcW w:w="3374" w:type="dxa"/>
          </w:tcPr>
          <w:p w14:paraId="1F1DA027" w14:textId="77777777" w:rsidR="00BE7E12" w:rsidRPr="0092046A" w:rsidRDefault="00BE7E12" w:rsidP="00BE7E12">
            <w:pPr>
              <w:spacing w:before="0" w:after="0"/>
              <w:rPr>
                <w:rFonts w:cs="Calibri"/>
                <w:color w:val="3F868D" w:themeColor="accent1"/>
              </w:rPr>
            </w:pPr>
            <w:r w:rsidRPr="0092046A">
              <w:rPr>
                <w:rFonts w:cs="Calibri"/>
                <w:b/>
                <w:bCs/>
                <w:color w:val="3F868D" w:themeColor="accent1"/>
              </w:rPr>
              <w:t>Postal Address:</w:t>
            </w:r>
            <w:r w:rsidRPr="0092046A">
              <w:rPr>
                <w:rFonts w:cs="Calibri"/>
                <w:color w:val="3F868D" w:themeColor="accent1"/>
              </w:rPr>
              <w:t xml:space="preserve"> </w:t>
            </w:r>
          </w:p>
          <w:p w14:paraId="4E95B529" w14:textId="77777777" w:rsidR="00BE7E12" w:rsidRPr="0092046A" w:rsidRDefault="00BE7E12" w:rsidP="00BE7E12">
            <w:pPr>
              <w:spacing w:before="0" w:after="0"/>
              <w:rPr>
                <w:rFonts w:cs="Calibri"/>
                <w:sz w:val="20"/>
                <w:szCs w:val="20"/>
              </w:rPr>
            </w:pPr>
            <w:r w:rsidRPr="0092046A">
              <w:rPr>
                <w:rFonts w:cs="Calibri"/>
                <w:sz w:val="20"/>
                <w:szCs w:val="20"/>
              </w:rPr>
              <w:t xml:space="preserve">Institute of Transport Economics Gaustadalléen 21 </w:t>
            </w:r>
          </w:p>
          <w:p w14:paraId="6053BA30" w14:textId="77777777" w:rsidR="00BE7E12" w:rsidRPr="0092046A" w:rsidRDefault="00BE7E12" w:rsidP="00BE7E12">
            <w:pPr>
              <w:spacing w:before="0" w:after="0"/>
              <w:rPr>
                <w:rFonts w:cs="Calibri"/>
                <w:sz w:val="20"/>
                <w:szCs w:val="20"/>
              </w:rPr>
            </w:pPr>
            <w:r w:rsidRPr="0092046A">
              <w:rPr>
                <w:rFonts w:cs="Calibri"/>
                <w:sz w:val="20"/>
                <w:szCs w:val="20"/>
              </w:rPr>
              <w:t xml:space="preserve">N-0349 Oslo </w:t>
            </w:r>
          </w:p>
          <w:p w14:paraId="071AAA8B" w14:textId="77777777" w:rsidR="00BE7E12" w:rsidRPr="0092046A" w:rsidRDefault="00BE7E12" w:rsidP="00BE7E12">
            <w:pPr>
              <w:spacing w:before="0" w:after="0"/>
              <w:rPr>
                <w:rFonts w:cs="Calibri"/>
                <w:sz w:val="20"/>
                <w:szCs w:val="20"/>
              </w:rPr>
            </w:pPr>
            <w:r w:rsidRPr="0092046A">
              <w:rPr>
                <w:rFonts w:cs="Calibri"/>
                <w:sz w:val="20"/>
                <w:szCs w:val="20"/>
              </w:rPr>
              <w:t>Norway</w:t>
            </w:r>
          </w:p>
          <w:p w14:paraId="250D4793" w14:textId="77777777" w:rsidR="00BE7E12" w:rsidRPr="0092046A" w:rsidRDefault="00BE7E12" w:rsidP="00BE7E12">
            <w:pPr>
              <w:spacing w:before="0" w:after="0"/>
              <w:rPr>
                <w:rFonts w:cs="Calibri"/>
                <w:sz w:val="20"/>
                <w:szCs w:val="20"/>
              </w:rPr>
            </w:pPr>
          </w:p>
          <w:p w14:paraId="097FAB45" w14:textId="171330FC" w:rsidR="00BE7E12" w:rsidRPr="0092046A" w:rsidRDefault="00BE7E12" w:rsidP="00BE7E12">
            <w:pPr>
              <w:spacing w:before="0" w:after="0"/>
              <w:rPr>
                <w:rFonts w:cs="Calibri"/>
              </w:rPr>
            </w:pPr>
            <w:r w:rsidRPr="0092046A">
              <w:rPr>
                <w:rFonts w:cs="Calibri"/>
                <w:sz w:val="20"/>
                <w:szCs w:val="20"/>
              </w:rPr>
              <w:t xml:space="preserve">Email: </w:t>
            </w:r>
            <w:hyperlink r:id="rId173" w:history="1">
              <w:r w:rsidRPr="0092046A">
                <w:rPr>
                  <w:rStyle w:val="Hyperkobling"/>
                  <w:rFonts w:cs="Calibri"/>
                  <w:color w:val="336699" w:themeColor="accent6"/>
                  <w:sz w:val="20"/>
                  <w:szCs w:val="20"/>
                </w:rPr>
                <w:t>toi@toi.no</w:t>
              </w:r>
            </w:hyperlink>
          </w:p>
        </w:tc>
        <w:tc>
          <w:tcPr>
            <w:tcW w:w="3457" w:type="dxa"/>
          </w:tcPr>
          <w:p w14:paraId="01DA39E1" w14:textId="77777777" w:rsidR="00BE7E12" w:rsidRPr="0092046A" w:rsidRDefault="00BE7E12" w:rsidP="00BE7E12">
            <w:pPr>
              <w:spacing w:before="0" w:after="0"/>
              <w:rPr>
                <w:rFonts w:cs="Calibri"/>
              </w:rPr>
            </w:pPr>
            <w:r w:rsidRPr="0092046A">
              <w:rPr>
                <w:rFonts w:cs="Calibri"/>
                <w:b/>
                <w:bCs/>
                <w:color w:val="3F868D" w:themeColor="accent1"/>
              </w:rPr>
              <w:t>Business Address</w:t>
            </w:r>
            <w:r w:rsidRPr="0092046A">
              <w:rPr>
                <w:rFonts w:cs="Calibri"/>
              </w:rPr>
              <w:t xml:space="preserve">: </w:t>
            </w:r>
          </w:p>
          <w:p w14:paraId="2BEB2EFA" w14:textId="77777777" w:rsidR="00BE7E12" w:rsidRPr="0092046A" w:rsidRDefault="00BE7E12" w:rsidP="00BE7E12">
            <w:pPr>
              <w:spacing w:before="0" w:after="0"/>
              <w:rPr>
                <w:rFonts w:cs="Calibri"/>
                <w:sz w:val="20"/>
                <w:szCs w:val="20"/>
              </w:rPr>
            </w:pPr>
            <w:r w:rsidRPr="0092046A">
              <w:rPr>
                <w:rFonts w:cs="Calibri"/>
                <w:sz w:val="20"/>
                <w:szCs w:val="20"/>
              </w:rPr>
              <w:t xml:space="preserve">Forskningsparken </w:t>
            </w:r>
          </w:p>
          <w:p w14:paraId="7875F62D" w14:textId="77777777" w:rsidR="00BE7E12" w:rsidRPr="0092046A" w:rsidRDefault="00BE7E12" w:rsidP="00BE7E12">
            <w:pPr>
              <w:spacing w:before="0" w:after="0"/>
              <w:rPr>
                <w:rFonts w:cs="Calibri"/>
                <w:sz w:val="20"/>
                <w:szCs w:val="20"/>
              </w:rPr>
            </w:pPr>
            <w:bookmarkStart w:id="815" w:name="_Hlk96502205"/>
            <w:r w:rsidRPr="0092046A">
              <w:rPr>
                <w:rFonts w:cs="Calibri"/>
                <w:sz w:val="20"/>
                <w:szCs w:val="20"/>
              </w:rPr>
              <w:t>Gaustadalléen</w:t>
            </w:r>
            <w:bookmarkEnd w:id="815"/>
            <w:r w:rsidRPr="0092046A">
              <w:rPr>
                <w:rFonts w:cs="Calibri"/>
                <w:sz w:val="20"/>
                <w:szCs w:val="20"/>
              </w:rPr>
              <w:t xml:space="preserve"> 21</w:t>
            </w:r>
          </w:p>
          <w:p w14:paraId="60720685" w14:textId="77777777" w:rsidR="00BE7E12" w:rsidRPr="0092046A" w:rsidRDefault="00BE7E12" w:rsidP="00BE7E12">
            <w:pPr>
              <w:spacing w:before="0" w:after="0"/>
              <w:rPr>
                <w:rFonts w:cs="Calibri"/>
                <w:sz w:val="20"/>
                <w:szCs w:val="20"/>
              </w:rPr>
            </w:pPr>
          </w:p>
          <w:p w14:paraId="117104FF" w14:textId="77777777" w:rsidR="00BE7E12" w:rsidRPr="0092046A" w:rsidRDefault="00BE7E12" w:rsidP="00BE7E12">
            <w:pPr>
              <w:spacing w:before="0" w:after="0"/>
              <w:rPr>
                <w:rFonts w:cs="Calibri"/>
                <w:sz w:val="20"/>
                <w:szCs w:val="20"/>
              </w:rPr>
            </w:pPr>
          </w:p>
          <w:p w14:paraId="37D95499" w14:textId="77777777" w:rsidR="00BE7E12" w:rsidRPr="0092046A" w:rsidRDefault="00BE7E12" w:rsidP="00BE7E12">
            <w:pPr>
              <w:spacing w:before="0" w:after="0"/>
              <w:rPr>
                <w:rFonts w:cs="Calibri"/>
                <w:sz w:val="20"/>
                <w:szCs w:val="20"/>
              </w:rPr>
            </w:pPr>
          </w:p>
          <w:p w14:paraId="278F40A2" w14:textId="12C45767" w:rsidR="00BE7E12" w:rsidRPr="0092046A" w:rsidRDefault="00BE7E12" w:rsidP="00BE7E12">
            <w:pPr>
              <w:spacing w:before="0" w:after="0"/>
              <w:rPr>
                <w:rFonts w:cs="Calibri"/>
              </w:rPr>
            </w:pPr>
            <w:r w:rsidRPr="0092046A">
              <w:rPr>
                <w:rFonts w:cs="Calibri"/>
                <w:sz w:val="20"/>
                <w:szCs w:val="20"/>
              </w:rPr>
              <w:t xml:space="preserve">Web address: </w:t>
            </w:r>
            <w:hyperlink r:id="rId174" w:history="1">
              <w:r w:rsidRPr="0092046A">
                <w:rPr>
                  <w:rStyle w:val="Hyperkobling"/>
                  <w:rFonts w:cs="Calibri"/>
                  <w:color w:val="336699" w:themeColor="accent6"/>
                  <w:sz w:val="20"/>
                  <w:szCs w:val="20"/>
                </w:rPr>
                <w:t>www.toi.no</w:t>
              </w:r>
            </w:hyperlink>
          </w:p>
        </w:tc>
        <w:tc>
          <w:tcPr>
            <w:tcW w:w="2185" w:type="dxa"/>
            <w:vAlign w:val="bottom"/>
          </w:tcPr>
          <w:p w14:paraId="3DAF5288" w14:textId="77777777" w:rsidR="00BE7E12" w:rsidRPr="0092046A" w:rsidRDefault="00BE7E12" w:rsidP="00BE7E12">
            <w:pPr>
              <w:spacing w:before="0" w:after="0"/>
              <w:rPr>
                <w:rFonts w:cs="Calibri"/>
                <w:b/>
                <w:bCs/>
                <w:szCs w:val="24"/>
              </w:rPr>
            </w:pPr>
            <w:r w:rsidRPr="0092046A">
              <w:rPr>
                <w:rFonts w:eastAsiaTheme="minorEastAsia" w:cs="Calibri"/>
                <w:noProof/>
                <w:color w:val="1F497D"/>
              </w:rPr>
              <w:drawing>
                <wp:inline distT="0" distB="0" distL="0" distR="0" wp14:anchorId="17DED219" wp14:editId="5A2EB61D">
                  <wp:extent cx="361950" cy="361950"/>
                  <wp:effectExtent l="0" t="0" r="0" b="0"/>
                  <wp:docPr id="22" name="Bilde 22" descr="cid:image001.jpg@01D0191A.2EFED0C0">
                    <a:hlinkClick xmlns:a="http://schemas.openxmlformats.org/drawingml/2006/main" r:id="rId17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_Bilde 1" descr="cid:image001.jpg@01D0191A.2EFED0C0">
                            <a:hlinkClick r:id="rId175"/>
                          </pic:cNvPr>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r w:rsidRPr="0092046A">
              <w:rPr>
                <w:rFonts w:eastAsiaTheme="minorEastAsia" w:cs="Calibri"/>
                <w:color w:val="1F497D"/>
              </w:rPr>
              <w:t> </w:t>
            </w:r>
            <w:r w:rsidRPr="0092046A">
              <w:rPr>
                <w:rFonts w:eastAsiaTheme="minorEastAsia" w:cs="Calibri"/>
                <w:noProof/>
                <w:color w:val="1F497D"/>
              </w:rPr>
              <w:drawing>
                <wp:inline distT="0" distB="0" distL="0" distR="0" wp14:anchorId="4D0D56BE" wp14:editId="13C5998F">
                  <wp:extent cx="352425" cy="352425"/>
                  <wp:effectExtent l="0" t="0" r="9525" b="9525"/>
                  <wp:docPr id="23" name="Bilde 23" descr="cid:image002.png@01D0191A.2EFED0C0">
                    <a:hlinkClick xmlns:a="http://schemas.openxmlformats.org/drawingml/2006/main" r:id="rId17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_Bilde 2" descr="cid:image002.png@01D0191A.2EFED0C0">
                            <a:hlinkClick r:id="rId177"/>
                          </pic:cNvPr>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352425" cy="352425"/>
                          </a:xfrm>
                          <a:prstGeom prst="rect">
                            <a:avLst/>
                          </a:prstGeom>
                          <a:noFill/>
                          <a:ln>
                            <a:noFill/>
                          </a:ln>
                        </pic:spPr>
                      </pic:pic>
                    </a:graphicData>
                  </a:graphic>
                </wp:inline>
              </w:drawing>
            </w:r>
            <w:r w:rsidRPr="0092046A">
              <w:rPr>
                <w:rFonts w:eastAsiaTheme="minorEastAsia" w:cs="Calibri"/>
                <w:color w:val="1F497D"/>
              </w:rPr>
              <w:t xml:space="preserve"> </w:t>
            </w:r>
            <w:r w:rsidRPr="0092046A">
              <w:rPr>
                <w:rFonts w:eastAsiaTheme="minorEastAsia" w:cs="Calibri"/>
                <w:noProof/>
                <w:color w:val="1F497D"/>
              </w:rPr>
              <w:drawing>
                <wp:inline distT="0" distB="0" distL="0" distR="0" wp14:anchorId="1EA0B0F5" wp14:editId="15B16EB7">
                  <wp:extent cx="361950" cy="361950"/>
                  <wp:effectExtent l="0" t="0" r="0" b="0"/>
                  <wp:docPr id="24" name="Bilde 24" descr="cid:image003.png@01D194B0.7C0BFB50">
                    <a:hlinkClick xmlns:a="http://schemas.openxmlformats.org/drawingml/2006/main" r:id="rId17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_Bilde 3" descr="cid:image003.png@01D194B0.7C0BFB50">
                            <a:hlinkClick r:id="rId179"/>
                          </pic:cNvPr>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inline>
              </w:drawing>
            </w:r>
          </w:p>
        </w:tc>
      </w:tr>
    </w:tbl>
    <w:p w14:paraId="6DFCF782" w14:textId="77777777" w:rsidR="00C03794" w:rsidRPr="00190818" w:rsidRDefault="00C03794" w:rsidP="00860641">
      <w:pPr>
        <w:pStyle w:val="Topptekst"/>
      </w:pPr>
    </w:p>
    <w:sectPr w:rsidR="00C03794" w:rsidRPr="00190818" w:rsidSect="00967662">
      <w:headerReference w:type="even" r:id="rId181"/>
      <w:headerReference w:type="default" r:id="rId182"/>
      <w:footerReference w:type="even" r:id="rId183"/>
      <w:headerReference w:type="first" r:id="rId184"/>
      <w:footerReference w:type="first" r:id="rId185"/>
      <w:type w:val="evenPage"/>
      <w:pgSz w:w="11906" w:h="16838" w:code="9"/>
      <w:pgMar w:top="5477" w:right="1701" w:bottom="1440" w:left="1985" w:header="709" w:footer="709"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43" w:author="Kamilla Flem Mathisen" w:date="2024-10-30T14:28:00Z" w:initials="KF">
    <w:p w14:paraId="3740E425" w14:textId="77777777" w:rsidR="00580BF3" w:rsidRPr="002C3EE0" w:rsidRDefault="00433959" w:rsidP="00580BF3">
      <w:pPr>
        <w:pStyle w:val="Merknadstekst"/>
        <w:rPr>
          <w:lang w:val="nb-NO"/>
        </w:rPr>
      </w:pPr>
      <w:r>
        <w:rPr>
          <w:rStyle w:val="Merknadsreferanse"/>
        </w:rPr>
        <w:annotationRef/>
      </w:r>
      <w:r w:rsidR="00580BF3" w:rsidRPr="002C3EE0">
        <w:rPr>
          <w:lang w:val="nb-NO"/>
        </w:rPr>
        <w:t>Supert om dere legger til 3-5 emneord så jeg kan legge det til i RapArk</w:t>
      </w:r>
    </w:p>
  </w:comment>
  <w:comment w:id="44" w:author="Trine Dale" w:date="2024-11-09T21:05:00Z" w:initials="TD">
    <w:p w14:paraId="019091B0" w14:textId="3B493225" w:rsidR="0097623C" w:rsidRPr="002C3EE0" w:rsidRDefault="00CC1383">
      <w:pPr>
        <w:pStyle w:val="Merknadstekst"/>
        <w:rPr>
          <w:lang w:val="nb-NO"/>
        </w:rPr>
      </w:pPr>
      <w:r>
        <w:rPr>
          <w:rStyle w:val="Merknadsreferanse"/>
        </w:rPr>
        <w:annotationRef/>
      </w:r>
      <w:r w:rsidRPr="002C3EE0">
        <w:rPr>
          <w:lang w:val="nb-NO"/>
        </w:rPr>
        <w:t>Jeg ville fjernet dette fra kortsammendraget - resultatene som bør framheves - både i det eng og det norske</w:t>
      </w:r>
    </w:p>
  </w:comment>
  <w:comment w:id="45" w:author="Trine Dale" w:date="2024-11-09T21:08:00Z" w:initials="TD">
    <w:p w14:paraId="28F175EB" w14:textId="652F5E78" w:rsidR="0097623C" w:rsidRPr="002C3EE0" w:rsidRDefault="00CC1383">
      <w:pPr>
        <w:pStyle w:val="Merknadstekst"/>
        <w:rPr>
          <w:lang w:val="nb-NO"/>
        </w:rPr>
      </w:pPr>
      <w:r>
        <w:rPr>
          <w:rStyle w:val="Merknadsreferanse"/>
        </w:rPr>
        <w:annotationRef/>
      </w:r>
      <w:r w:rsidRPr="002C3EE0">
        <w:rPr>
          <w:lang w:val="nb-NO"/>
        </w:rPr>
        <w:t>Sorry, slettet i det norske før jeg hadde satt på spor endring og så trykket jeg feil sted når jeg skulle gå tilbake - men da ser dere hvordan det blir når det er borte :)</w:t>
      </w:r>
    </w:p>
  </w:comment>
  <w:comment w:id="46" w:author="Trine Dale" w:date="2024-11-09T22:19:00Z" w:initials="TD">
    <w:p w14:paraId="71BADDF5" w14:textId="0F850FAA" w:rsidR="0097623C" w:rsidRPr="002C3EE0" w:rsidRDefault="00CC1383">
      <w:pPr>
        <w:pStyle w:val="Merknadstekst"/>
        <w:rPr>
          <w:lang w:val="nb-NO"/>
        </w:rPr>
      </w:pPr>
      <w:r>
        <w:rPr>
          <w:rStyle w:val="Merknadsreferanse"/>
        </w:rPr>
        <w:annotationRef/>
      </w:r>
      <w:r w:rsidRPr="002C3EE0">
        <w:rPr>
          <w:lang w:val="nb-NO"/>
        </w:rPr>
        <w:t>Jeg er litt forvirret mht hensikten med rapporten. Er det å dokumentere metodene brukt eller å presentere resultatene, eller en kombinasjon? Hvis det er et hovedmål å dokumentere metodene kan det hende ovenstående kommentar var litt forhastet, men det var min umiddelbare reaksjon.</w:t>
      </w:r>
    </w:p>
  </w:comment>
  <w:comment w:id="48" w:author="Askill Harkjerr Halse" w:date="2024-11-17T18:56:00Z" w:initials="AHH">
    <w:p w14:paraId="49F3B137" w14:textId="05E3628A" w:rsidR="00F27FD2" w:rsidRPr="00F27FD2" w:rsidRDefault="00F27FD2">
      <w:pPr>
        <w:pStyle w:val="Merknadstekst"/>
        <w:rPr>
          <w:lang w:val="nb-NO"/>
        </w:rPr>
      </w:pPr>
      <w:r>
        <w:rPr>
          <w:rStyle w:val="Merknadsreferanse"/>
        </w:rPr>
        <w:annotationRef/>
      </w:r>
      <w:r w:rsidRPr="00F27FD2">
        <w:rPr>
          <w:lang w:val="nb-NO"/>
        </w:rPr>
        <w:t>Ikke kjempev</w:t>
      </w:r>
      <w:r>
        <w:rPr>
          <w:lang w:val="nb-NO"/>
        </w:rPr>
        <w:t>iktig å ha med, kan vurderes.</w:t>
      </w:r>
    </w:p>
  </w:comment>
  <w:comment w:id="101" w:author="Trine Dale" w:date="2024-11-09T22:25:00Z" w:initials="TD">
    <w:p w14:paraId="61766EF9" w14:textId="4F6D266C" w:rsidR="0097623C" w:rsidRPr="002C3EE0" w:rsidRDefault="00CC1383">
      <w:pPr>
        <w:pStyle w:val="Merknadstekst"/>
        <w:rPr>
          <w:lang w:val="nb-NO"/>
        </w:rPr>
      </w:pPr>
      <w:r>
        <w:rPr>
          <w:rStyle w:val="Merknadsreferanse"/>
        </w:rPr>
        <w:annotationRef/>
      </w:r>
      <w:r w:rsidRPr="002C3EE0">
        <w:rPr>
          <w:lang w:val="nb-NO"/>
        </w:rPr>
        <w:t>Dere må skille mellom brutto (gross) utvalg og nettoutvalg (net). Det må komme klart fram hvilket dere snakker om. Jeg antar at bruttoutvalget var representativt og at det oppstod noen skjevheter pga frafall, slik at nettoutvalget ikke er helt representativt?</w:t>
      </w:r>
    </w:p>
  </w:comment>
  <w:comment w:id="102" w:author="Askill Harkjerr Halse" w:date="2024-11-17T19:06:00Z" w:initials="AHH">
    <w:p w14:paraId="732E36FC" w14:textId="2851531D" w:rsidR="008A26A7" w:rsidRDefault="008A26A7">
      <w:pPr>
        <w:pStyle w:val="Merknadstekst"/>
      </w:pPr>
      <w:r>
        <w:rPr>
          <w:rStyle w:val="Merknadsreferanse"/>
        </w:rPr>
        <w:annotationRef/>
      </w:r>
      <w:r>
        <w:t>Riktig. Det om rekruttering star ovenfor. Har nå lag til “net” også der vi omtaler piloten.</w:t>
      </w:r>
    </w:p>
  </w:comment>
  <w:comment w:id="113" w:author="Trine Dale" w:date="2024-11-09T22:41:00Z" w:initials="TD">
    <w:p w14:paraId="22AC19AE" w14:textId="08D0ACC5" w:rsidR="0097623C" w:rsidRDefault="00CC1383">
      <w:pPr>
        <w:pStyle w:val="Merknadstekst"/>
      </w:pPr>
      <w:r>
        <w:rPr>
          <w:rStyle w:val="Merknadsreferanse"/>
        </w:rPr>
        <w:annotationRef/>
      </w:r>
      <w:r w:rsidRPr="77D29A12">
        <w:t>The net samples in both surveys are biased, with an over-representation of people who are employed, have high income, are highly educated with no children and living in Oslo or ....</w:t>
      </w:r>
    </w:p>
  </w:comment>
  <w:comment w:id="133" w:author="Trine Dale" w:date="2024-11-09T22:52:00Z" w:initials="TD">
    <w:p w14:paraId="70B7B13B" w14:textId="1F3B6373" w:rsidR="0097623C" w:rsidRPr="002C3EE0" w:rsidRDefault="00CC1383">
      <w:pPr>
        <w:pStyle w:val="Merknadstekst"/>
        <w:rPr>
          <w:lang w:val="nb-NO"/>
        </w:rPr>
      </w:pPr>
      <w:r>
        <w:rPr>
          <w:rStyle w:val="Merknadsreferanse"/>
        </w:rPr>
        <w:annotationRef/>
      </w:r>
      <w:r w:rsidRPr="002C3EE0">
        <w:rPr>
          <w:lang w:val="nb-NO"/>
        </w:rPr>
        <w:t>Hva menes med Percent of Percent i figuren?</w:t>
      </w:r>
    </w:p>
  </w:comment>
  <w:comment w:id="135" w:author="Trine Dale" w:date="2024-11-09T23:24:00Z" w:initials="TD">
    <w:p w14:paraId="639FC5DA" w14:textId="73DCF9C3" w:rsidR="0097623C" w:rsidRPr="002C3EE0" w:rsidRDefault="00CC1383">
      <w:pPr>
        <w:pStyle w:val="Merknadstekst"/>
        <w:rPr>
          <w:lang w:val="nb-NO"/>
        </w:rPr>
      </w:pPr>
      <w:r>
        <w:rPr>
          <w:rStyle w:val="Merknadsreferanse"/>
        </w:rPr>
        <w:annotationRef/>
      </w:r>
      <w:r w:rsidRPr="002C3EE0">
        <w:rPr>
          <w:lang w:val="nb-NO"/>
        </w:rPr>
        <w:t>Fokuser på hovesunders, som dere sier og dropp den andre her. Spm heller ikke like. Hvis dere må si noe om piloten, gjør det i et eget lite avsnitt til slutt</w:t>
      </w:r>
    </w:p>
  </w:comment>
  <w:comment w:id="145" w:author="Trine Dale" w:date="2024-11-09T23:03:00Z" w:initials="TD">
    <w:p w14:paraId="3CAEC280" w14:textId="6F873CE7" w:rsidR="0097623C" w:rsidRPr="002C3EE0" w:rsidRDefault="00CC1383">
      <w:pPr>
        <w:pStyle w:val="Merknadstekst"/>
        <w:rPr>
          <w:lang w:val="nb-NO"/>
        </w:rPr>
      </w:pPr>
      <w:r>
        <w:rPr>
          <w:rStyle w:val="Merknadsreferanse"/>
        </w:rPr>
        <w:annotationRef/>
      </w:r>
      <w:r w:rsidRPr="002C3EE0">
        <w:rPr>
          <w:lang w:val="nb-NO"/>
        </w:rPr>
        <w:t>Det blir litt omstendelig - prøv å skrive mer som sammenhengende tekst, f.eks. They are slightly more positive towards road pricing than current road tolls (Figure S3). However, more respondents are very negative than slightly positive (ville tatt bort den siste her. Regner med dere tar det inne i rapporten)</w:t>
      </w:r>
    </w:p>
  </w:comment>
  <w:comment w:id="146" w:author="Askill Harkjerr Halse" w:date="2024-12-04T20:31:00Z" w:initials="AH">
    <w:p w14:paraId="1ECF9ACB" w14:textId="77777777" w:rsidR="00082585" w:rsidRDefault="00082585" w:rsidP="00082585">
      <w:pPr>
        <w:pStyle w:val="Merknadstekst"/>
      </w:pPr>
      <w:r>
        <w:rPr>
          <w:rStyle w:val="Merknadsreferanse"/>
        </w:rPr>
        <w:annotationRef/>
      </w:r>
      <w:r>
        <w:t>Her fikk vi kommentar fra Lana på at det var uklart i forrige versjon, så tror vi må la det stå sånn det er nå.</w:t>
      </w:r>
    </w:p>
  </w:comment>
  <w:comment w:id="148" w:author="Trine Dale" w:date="2024-11-09T23:05:00Z" w:initials="TD">
    <w:p w14:paraId="472B9126" w14:textId="71DBA481" w:rsidR="0097623C" w:rsidRPr="002C3EE0" w:rsidRDefault="00CC1383">
      <w:pPr>
        <w:pStyle w:val="Merknadstekst"/>
        <w:rPr>
          <w:lang w:val="nb-NO"/>
        </w:rPr>
      </w:pPr>
      <w:r>
        <w:rPr>
          <w:rStyle w:val="Merknadsreferanse"/>
        </w:rPr>
        <w:annotationRef/>
      </w:r>
      <w:r w:rsidRPr="002C3EE0">
        <w:rPr>
          <w:lang w:val="nb-NO"/>
        </w:rPr>
        <w:t>transit eller transport?</w:t>
      </w:r>
    </w:p>
  </w:comment>
  <w:comment w:id="149" w:author="Askill Harkjerr Halse" w:date="2024-12-04T20:33:00Z" w:initials="AH">
    <w:p w14:paraId="6694FFF2" w14:textId="77777777" w:rsidR="000F6882" w:rsidRDefault="000F6882" w:rsidP="000F6882">
      <w:pPr>
        <w:pStyle w:val="Merknadstekst"/>
      </w:pPr>
      <w:r>
        <w:rPr>
          <w:rStyle w:val="Merknadsreferanse"/>
        </w:rPr>
        <w:annotationRef/>
      </w:r>
      <w:r>
        <w:t>Begge deler er vanlig.</w:t>
      </w:r>
    </w:p>
  </w:comment>
  <w:comment w:id="153" w:author="Trine Dale" w:date="2024-11-09T23:07:00Z" w:initials="TD">
    <w:p w14:paraId="7DE757D0" w14:textId="7F2D6BA5" w:rsidR="0097623C" w:rsidRPr="002C3EE0" w:rsidRDefault="00CC1383">
      <w:pPr>
        <w:pStyle w:val="Merknadstekst"/>
        <w:rPr>
          <w:lang w:val="nb-NO"/>
        </w:rPr>
      </w:pPr>
      <w:r>
        <w:rPr>
          <w:rStyle w:val="Merknadsreferanse"/>
        </w:rPr>
        <w:annotationRef/>
      </w:r>
      <w:r w:rsidRPr="002C3EE0">
        <w:rPr>
          <w:lang w:val="nb-NO"/>
        </w:rPr>
        <w:t>Ta bort her - hører mer hjemme i diskusjon om utvalg eller generell diskusjon?</w:t>
      </w:r>
    </w:p>
  </w:comment>
  <w:comment w:id="159" w:author="Trine Dale" w:date="2024-11-09T23:09:00Z" w:initials="TD">
    <w:p w14:paraId="402DF356" w14:textId="3B20BF26" w:rsidR="0097623C" w:rsidRDefault="00CC1383">
      <w:pPr>
        <w:pStyle w:val="Merknadstekst"/>
      </w:pPr>
      <w:r>
        <w:rPr>
          <w:rStyle w:val="Merknadsreferanse"/>
        </w:rPr>
        <w:annotationRef/>
      </w:r>
      <w:r w:rsidRPr="257196BE">
        <w:t>percent of percent?</w:t>
      </w:r>
    </w:p>
  </w:comment>
  <w:comment w:id="177" w:author="Trine Dale" w:date="2024-11-09T23:26:00Z" w:initials="TD">
    <w:p w14:paraId="01C9ABA3" w14:textId="6EBEA610" w:rsidR="0097623C" w:rsidRDefault="00CC1383">
      <w:pPr>
        <w:pStyle w:val="Merknadstekst"/>
      </w:pPr>
      <w:r>
        <w:rPr>
          <w:rStyle w:val="Merknadsreferanse"/>
        </w:rPr>
        <w:annotationRef/>
      </w:r>
      <w:r w:rsidRPr="511533F4">
        <w:t xml:space="preserve">the general population. </w:t>
      </w:r>
    </w:p>
    <w:p w14:paraId="12D31DFA" w14:textId="2D54A031" w:rsidR="0097623C" w:rsidRPr="002C3EE0" w:rsidRDefault="00CC1383">
      <w:pPr>
        <w:pStyle w:val="Merknadstekst"/>
        <w:rPr>
          <w:lang w:val="nb-NO"/>
        </w:rPr>
      </w:pPr>
      <w:r w:rsidRPr="002C3EE0">
        <w:rPr>
          <w:lang w:val="nb-NO"/>
        </w:rPr>
        <w:t>Men hvorfor er holdningene sterkere i befolkningen som helhet?</w:t>
      </w:r>
    </w:p>
  </w:comment>
  <w:comment w:id="179" w:author="Trine Dale" w:date="2024-11-09T23:27:00Z" w:initials="TD">
    <w:p w14:paraId="7B549E75" w14:textId="0FD76FAD" w:rsidR="0097623C" w:rsidRPr="002C3EE0" w:rsidRDefault="00CC1383">
      <w:pPr>
        <w:pStyle w:val="Merknadstekst"/>
        <w:rPr>
          <w:lang w:val="nb-NO"/>
        </w:rPr>
      </w:pPr>
      <w:r>
        <w:rPr>
          <w:rStyle w:val="Merknadsreferanse"/>
        </w:rPr>
        <w:annotationRef/>
      </w:r>
      <w:r w:rsidRPr="002C3EE0">
        <w:rPr>
          <w:lang w:val="nb-NO"/>
        </w:rPr>
        <w:t>undecided</w:t>
      </w:r>
    </w:p>
  </w:comment>
  <w:comment w:id="191" w:author="Trine Dale" w:date="2024-11-09T23:29:00Z" w:initials="TD">
    <w:p w14:paraId="71FA28B4" w14:textId="08D0B064" w:rsidR="0097623C" w:rsidRPr="002C3EE0" w:rsidRDefault="00CC1383">
      <w:pPr>
        <w:pStyle w:val="Merknadstekst"/>
        <w:rPr>
          <w:lang w:val="nb-NO"/>
        </w:rPr>
      </w:pPr>
      <w:r>
        <w:rPr>
          <w:rStyle w:val="Merknadsreferanse"/>
        </w:rPr>
        <w:annotationRef/>
      </w:r>
      <w:r w:rsidRPr="002C3EE0">
        <w:rPr>
          <w:lang w:val="nb-NO"/>
        </w:rPr>
        <w:t>Igjen, antar at det er nettoutvalg dere snakker om her?</w:t>
      </w:r>
    </w:p>
  </w:comment>
  <w:comment w:id="212" w:author="Trine Dale" w:date="2024-11-09T23:33:00Z" w:initials="TD">
    <w:p w14:paraId="3ED35B11" w14:textId="243CD463" w:rsidR="0097623C" w:rsidRPr="002C3EE0" w:rsidRDefault="00CC1383">
      <w:pPr>
        <w:pStyle w:val="Merknadstekst"/>
        <w:rPr>
          <w:lang w:val="nb-NO"/>
        </w:rPr>
      </w:pPr>
      <w:r>
        <w:rPr>
          <w:rStyle w:val="Merknadsreferanse"/>
        </w:rPr>
        <w:annotationRef/>
      </w:r>
      <w:r w:rsidRPr="002C3EE0">
        <w:rPr>
          <w:lang w:val="nb-NO"/>
        </w:rPr>
        <w:t>NB! Nummerering</w:t>
      </w:r>
    </w:p>
  </w:comment>
  <w:comment w:id="218" w:author="Trine Dale" w:date="2024-11-09T23:39:00Z" w:initials="TD">
    <w:p w14:paraId="5659809E" w14:textId="7DBD6130" w:rsidR="0097623C" w:rsidRPr="002C3EE0" w:rsidRDefault="00CC1383">
      <w:pPr>
        <w:pStyle w:val="Merknadstekst"/>
        <w:rPr>
          <w:lang w:val="nb-NO"/>
        </w:rPr>
      </w:pPr>
      <w:r>
        <w:rPr>
          <w:rStyle w:val="Merknadsreferanse"/>
        </w:rPr>
        <w:annotationRef/>
      </w:r>
      <w:r w:rsidRPr="002C3EE0">
        <w:rPr>
          <w:lang w:val="nb-NO"/>
        </w:rPr>
        <w:t>NB! Nummerering</w:t>
      </w:r>
    </w:p>
  </w:comment>
  <w:comment w:id="235" w:author="Trine Dale" w:date="2024-11-09T23:47:00Z" w:initials="TD">
    <w:p w14:paraId="1AB3F49F" w14:textId="0F61D714" w:rsidR="0097623C" w:rsidRPr="002C3EE0" w:rsidRDefault="00CC1383">
      <w:pPr>
        <w:pStyle w:val="Merknadstekst"/>
        <w:rPr>
          <w:lang w:val="nb-NO"/>
        </w:rPr>
      </w:pPr>
      <w:r>
        <w:rPr>
          <w:rStyle w:val="Merknadsreferanse"/>
        </w:rPr>
        <w:annotationRef/>
      </w:r>
      <w:r w:rsidRPr="002C3EE0">
        <w:rPr>
          <w:lang w:val="nb-NO"/>
        </w:rPr>
        <w:t>Er det representativt på alder eller bare på gjennomsnittsalder? Har betydning for det engelske sammendraget også</w:t>
      </w:r>
    </w:p>
  </w:comment>
  <w:comment w:id="236" w:author="Askill Harkjerr Halse" w:date="2024-11-17T19:43:00Z" w:initials="AHH">
    <w:p w14:paraId="72B6D79E" w14:textId="484C1C7B" w:rsidR="00912471" w:rsidRDefault="00912471">
      <w:pPr>
        <w:pStyle w:val="Merknadstekst"/>
      </w:pPr>
      <w:r>
        <w:rPr>
          <w:rStyle w:val="Merknadsreferanse"/>
        </w:rPr>
        <w:annotationRef/>
      </w:r>
      <w:r>
        <w:t>Gjennomsnitt, ja</w:t>
      </w:r>
    </w:p>
  </w:comment>
  <w:comment w:id="241" w:author="Trine Dale" w:date="2024-11-10T00:14:00Z" w:initials="TD">
    <w:p w14:paraId="5771793F" w14:textId="579C55E8" w:rsidR="0097623C" w:rsidRPr="002C3EE0" w:rsidRDefault="00CC1383">
      <w:pPr>
        <w:pStyle w:val="Merknadstekst"/>
        <w:rPr>
          <w:lang w:val="nb-NO"/>
        </w:rPr>
      </w:pPr>
      <w:r>
        <w:rPr>
          <w:rStyle w:val="Merknadsreferanse"/>
        </w:rPr>
        <w:annotationRef/>
      </w:r>
      <w:r w:rsidRPr="002C3EE0">
        <w:rPr>
          <w:lang w:val="nb-NO"/>
        </w:rPr>
        <w:t xml:space="preserve">utvalget har overrepresentasjon av brukere, ikke transportformer. Ville også snudd på det (denne var rar også i det engelske sammendraget): </w:t>
      </w:r>
    </w:p>
    <w:p w14:paraId="257903C3" w14:textId="7259720A" w:rsidR="0097623C" w:rsidRPr="002C3EE0" w:rsidRDefault="00CC1383">
      <w:pPr>
        <w:pStyle w:val="Merknadstekst"/>
        <w:rPr>
          <w:lang w:val="nb-NO"/>
        </w:rPr>
      </w:pPr>
      <w:r w:rsidRPr="002C3EE0">
        <w:rPr>
          <w:lang w:val="nb-NO"/>
        </w:rPr>
        <w:t>....reisevaneundersøkelsen, er det noe overrepresentasjon av kollektivbrukere i hovedundersøkelsen og personbil brukere og syklister i pilotundersøkelsen.</w:t>
      </w:r>
    </w:p>
  </w:comment>
  <w:comment w:id="252" w:author="Trine Dale" w:date="2024-11-10T00:14:00Z" w:initials="TD">
    <w:p w14:paraId="6F41E6D7" w14:textId="0F042E4D" w:rsidR="0097623C" w:rsidRDefault="00CC1383">
      <w:pPr>
        <w:pStyle w:val="Merknadstekst"/>
      </w:pPr>
      <w:r>
        <w:rPr>
          <w:rStyle w:val="Merknadsreferanse"/>
        </w:rPr>
        <w:annotationRef/>
      </w:r>
      <w:r w:rsidRPr="34D399C3">
        <w:t>Percent of percent</w:t>
      </w:r>
    </w:p>
  </w:comment>
  <w:comment w:id="258" w:author="Trine Dale" w:date="2024-11-10T00:17:00Z" w:initials="TD">
    <w:p w14:paraId="609E69E9" w14:textId="0A1F371B" w:rsidR="0097623C" w:rsidRDefault="00CC1383">
      <w:pPr>
        <w:pStyle w:val="Merknadstekst"/>
      </w:pPr>
      <w:r>
        <w:rPr>
          <w:rStyle w:val="Merknadsreferanse"/>
        </w:rPr>
        <w:annotationRef/>
      </w:r>
      <w:r w:rsidRPr="53C4D475">
        <w:t>?</w:t>
      </w:r>
    </w:p>
  </w:comment>
  <w:comment w:id="271" w:author="Trine Dale" w:date="2024-11-10T00:21:00Z" w:initials="TD">
    <w:p w14:paraId="377DC7B2" w14:textId="27F82FFE" w:rsidR="0097623C" w:rsidRDefault="00CC1383">
      <w:pPr>
        <w:pStyle w:val="Merknadstekst"/>
      </w:pPr>
      <w:r>
        <w:rPr>
          <w:rStyle w:val="Merknadsreferanse"/>
        </w:rPr>
        <w:annotationRef/>
      </w:r>
      <w:r w:rsidRPr="65517F4B">
        <w:t>Percent of Percent</w:t>
      </w:r>
    </w:p>
  </w:comment>
  <w:comment w:id="276" w:author="Trine Dale" w:date="2024-11-10T00:34:00Z" w:initials="TD">
    <w:p w14:paraId="745E75E3" w14:textId="5D6E9B55" w:rsidR="0097623C" w:rsidRPr="002C3EE0" w:rsidRDefault="00CC1383">
      <w:pPr>
        <w:pStyle w:val="Merknadstekst"/>
        <w:rPr>
          <w:lang w:val="nb-NO"/>
        </w:rPr>
      </w:pPr>
      <w:r>
        <w:rPr>
          <w:rStyle w:val="Merknadsreferanse"/>
        </w:rPr>
        <w:annotationRef/>
      </w:r>
      <w:r w:rsidRPr="002C3EE0">
        <w:rPr>
          <w:lang w:val="nb-NO"/>
        </w:rPr>
        <w:t xml:space="preserve">Et selvrekruttert utvalg på SoMe er per definisjon ikke representativt. Bør være forsiktige med å diskutere representativitet for det utvalget. Vil garantert være skjevheter på f.eks geo i tillegg til de dere har nevnt. Dere vet ikke hvor mange som har valgt å ikke klikke på lenka f.eks. , det vet dere med et folkeregisterbasert utvalg og kan derfor redegjøre for frafall og mulige skjevheter frafallet kan føre til. Derfor er det litt skummelt å diskutere representativitet for SoMe-utvalget selv om de kan vise resultater som likner på resultatene fra det representative utvalget. </w:t>
      </w:r>
    </w:p>
  </w:comment>
  <w:comment w:id="290" w:author="Trine Dale" w:date="2024-11-10T00:56:00Z" w:initials="TD">
    <w:p w14:paraId="755C8711" w14:textId="3937F233" w:rsidR="0097623C" w:rsidRPr="002C3EE0" w:rsidRDefault="00CC1383">
      <w:pPr>
        <w:pStyle w:val="Merknadstekst"/>
        <w:rPr>
          <w:lang w:val="nb-NO"/>
        </w:rPr>
      </w:pPr>
      <w:r>
        <w:rPr>
          <w:rStyle w:val="Merknadsreferanse"/>
        </w:rPr>
        <w:annotationRef/>
      </w:r>
      <w:r w:rsidRPr="002C3EE0">
        <w:rPr>
          <w:lang w:val="nb-NO"/>
        </w:rPr>
        <w:t xml:space="preserve">er evidence riktig ord her? </w:t>
      </w:r>
    </w:p>
  </w:comment>
  <w:comment w:id="293" w:author="Trine Dale" w:date="2024-11-10T00:59:00Z" w:initials="TD">
    <w:p w14:paraId="52BA7A58" w14:textId="5A1C888B" w:rsidR="0097623C" w:rsidRPr="002C3EE0" w:rsidRDefault="00CC1383">
      <w:pPr>
        <w:pStyle w:val="Merknadstekst"/>
        <w:rPr>
          <w:lang w:val="nb-NO"/>
        </w:rPr>
      </w:pPr>
      <w:r>
        <w:rPr>
          <w:rStyle w:val="Merknadsreferanse"/>
        </w:rPr>
        <w:annotationRef/>
      </w:r>
      <w:r w:rsidRPr="002C3EE0">
        <w:rPr>
          <w:lang w:val="nb-NO"/>
        </w:rPr>
        <w:t xml:space="preserve">Det er alltid skjevheter i surveys og det er vitenskapelig bevist at godt voksne, høyt utdannede og høyinntektsgrupper er overrepresentert. Unge, spesielt unge menn, er underrepresentert. De som svarer avviker fra de som ikke gjør det også på andre, ikke så målbare karakteristikker. Likevel er det ofte bare det vi har, så kvalitet på undersøkelsen, type utvalg, rekrutteringsstrategi og oppfølgingsstrategi kan bidra til å oppveie skjevhetene (men kan også øke dem). Svarprosenter er dessuten synkende og generelt lave. </w:t>
      </w:r>
    </w:p>
  </w:comment>
  <w:comment w:id="295" w:author="Trine Dale" w:date="2024-11-10T01:02:00Z" w:initials="TD">
    <w:p w14:paraId="2CFD50E4" w14:textId="19B94BDC" w:rsidR="0097623C" w:rsidRPr="002C3EE0" w:rsidRDefault="00CC1383">
      <w:pPr>
        <w:pStyle w:val="Merknadstekst"/>
        <w:rPr>
          <w:lang w:val="nb-NO"/>
        </w:rPr>
      </w:pPr>
      <w:r>
        <w:rPr>
          <w:rStyle w:val="Merknadsreferanse"/>
        </w:rPr>
        <w:annotationRef/>
      </w:r>
      <w:r w:rsidRPr="002C3EE0">
        <w:rPr>
          <w:lang w:val="nb-NO"/>
        </w:rPr>
        <w:t>Dette er et ganske hårete mål, mener dere implikasjoner for å bruke survey for å innhente kunnskap om temaet? I så fall bør dere si det.</w:t>
      </w:r>
    </w:p>
  </w:comment>
  <w:comment w:id="308" w:author="Trine Dale" w:date="2024-11-10T01:08:00Z" w:initials="TD">
    <w:p w14:paraId="131E6386" w14:textId="486D40F9" w:rsidR="0097623C" w:rsidRPr="002C3EE0" w:rsidRDefault="00CC1383">
      <w:pPr>
        <w:pStyle w:val="Merknadstekst"/>
        <w:rPr>
          <w:lang w:val="nb-NO"/>
        </w:rPr>
      </w:pPr>
      <w:r>
        <w:rPr>
          <w:rStyle w:val="Merknadsreferanse"/>
        </w:rPr>
        <w:annotationRef/>
      </w:r>
      <w:r w:rsidRPr="002C3EE0">
        <w:rPr>
          <w:lang w:val="nb-NO"/>
        </w:rPr>
        <w:t xml:space="preserve">Helt ærlig er jeg ikke så sikker på at dette er så lurt, jfr tidligere kommentarer. Dere ville gjort det lettere for dere selv hvis dere brukte hovedundersøkelsen og så evt kommenterer på forskjeller fra piloten. Størrelse på utvalg er ikke det viktigste for kvaliteten, det er representativiteten som er avgjørende og et SoMe utvalg kan aldri bli representativt. </w:t>
      </w:r>
    </w:p>
  </w:comment>
  <w:comment w:id="315" w:author="Trine Dale" w:date="2024-11-10T01:09:00Z" w:initials="TD">
    <w:p w14:paraId="364220B6" w14:textId="28630942" w:rsidR="0097623C" w:rsidRPr="002C3EE0" w:rsidRDefault="00CC1383">
      <w:pPr>
        <w:pStyle w:val="Merknadstekst"/>
        <w:rPr>
          <w:lang w:val="nb-NO"/>
        </w:rPr>
      </w:pPr>
      <w:r>
        <w:rPr>
          <w:rStyle w:val="Merknadsreferanse"/>
        </w:rPr>
        <w:annotationRef/>
      </w:r>
      <w:r w:rsidRPr="002C3EE0">
        <w:rPr>
          <w:lang w:val="nb-NO"/>
        </w:rPr>
        <w:t>if eller once? Ikke begge</w:t>
      </w:r>
    </w:p>
  </w:comment>
  <w:comment w:id="325" w:author="Trine Dale" w:date="2024-11-10T01:10:00Z" w:initials="TD">
    <w:p w14:paraId="1716D49F" w14:textId="7D8403AA" w:rsidR="0097623C" w:rsidRPr="002C3EE0" w:rsidRDefault="00CC1383">
      <w:pPr>
        <w:pStyle w:val="Merknadstekst"/>
        <w:rPr>
          <w:lang w:val="nb-NO"/>
        </w:rPr>
      </w:pPr>
      <w:r>
        <w:rPr>
          <w:rStyle w:val="Merknadsreferanse"/>
        </w:rPr>
        <w:annotationRef/>
      </w:r>
      <w:r w:rsidRPr="002C3EE0">
        <w:rPr>
          <w:lang w:val="nb-NO"/>
        </w:rPr>
        <w:t>NB! nummerering</w:t>
      </w:r>
    </w:p>
  </w:comment>
  <w:comment w:id="347" w:author="Trine Dale" w:date="2024-11-10T01:18:00Z" w:initials="TD">
    <w:p w14:paraId="44E9FCCF" w14:textId="03252825" w:rsidR="0097623C" w:rsidRPr="002C3EE0" w:rsidRDefault="00CC1383">
      <w:pPr>
        <w:pStyle w:val="Merknadstekst"/>
        <w:rPr>
          <w:lang w:val="nb-NO"/>
        </w:rPr>
      </w:pPr>
      <w:r>
        <w:rPr>
          <w:rStyle w:val="Merknadsreferanse"/>
        </w:rPr>
        <w:annotationRef/>
      </w:r>
      <w:r w:rsidRPr="002C3EE0">
        <w:rPr>
          <w:lang w:val="nb-NO"/>
        </w:rPr>
        <w:t>Veldig fint at dere viser hvordan spørsmålet ble presentert også! Er dette hentet fra PC/stor skjerm eller mobil? Jeg er litt nysjerrig på hvordan det framstod på mobil, da jeg antar at de fleste svarte på mobil. Var det f.eks. mye scrolling? Det kan ha betydning for resultatene og kan variere mellom stor og liten skjerm. Har dere sett på det?</w:t>
      </w:r>
    </w:p>
  </w:comment>
  <w:comment w:id="348" w:author="Trine Dale" w:date="2024-11-10T01:20:00Z" w:initials="TD">
    <w:p w14:paraId="1773F560" w14:textId="3565E691" w:rsidR="0097623C" w:rsidRPr="002C3EE0" w:rsidRDefault="00CC1383">
      <w:pPr>
        <w:pStyle w:val="Merknadstekst"/>
        <w:rPr>
          <w:lang w:val="nb-NO"/>
        </w:rPr>
      </w:pPr>
      <w:r>
        <w:rPr>
          <w:rStyle w:val="Merknadsreferanse"/>
        </w:rPr>
        <w:annotationRef/>
      </w:r>
      <w:r w:rsidRPr="002C3EE0">
        <w:rPr>
          <w:lang w:val="nb-NO"/>
        </w:rPr>
        <w:t>topics?</w:t>
      </w:r>
    </w:p>
  </w:comment>
  <w:comment w:id="354" w:author="Trine Dale" w:date="2024-11-10T01:22:00Z" w:initials="TD">
    <w:p w14:paraId="443EA104" w14:textId="561F659D" w:rsidR="0097623C" w:rsidRPr="002C3EE0" w:rsidRDefault="00CC1383">
      <w:pPr>
        <w:pStyle w:val="Merknadstekst"/>
        <w:rPr>
          <w:lang w:val="nb-NO"/>
        </w:rPr>
      </w:pPr>
      <w:r>
        <w:rPr>
          <w:rStyle w:val="Merknadsreferanse"/>
        </w:rPr>
        <w:annotationRef/>
      </w:r>
      <w:r w:rsidRPr="002C3EE0">
        <w:rPr>
          <w:lang w:val="nb-NO"/>
        </w:rPr>
        <w:t>Dere lister ikke opp spm, bare temaene (og det er riktig gjort), men bør da ikke si dette er spm. Slette?</w:t>
      </w:r>
    </w:p>
  </w:comment>
  <w:comment w:id="359" w:author="Trine Dale" w:date="2024-11-10T01:24:00Z" w:initials="TD">
    <w:p w14:paraId="457B62DF" w14:textId="0675A339" w:rsidR="0097623C" w:rsidRPr="002C3EE0" w:rsidRDefault="00CC1383">
      <w:pPr>
        <w:pStyle w:val="Merknadstekst"/>
        <w:rPr>
          <w:lang w:val="nb-NO"/>
        </w:rPr>
      </w:pPr>
      <w:r>
        <w:rPr>
          <w:rStyle w:val="Merknadsreferanse"/>
        </w:rPr>
        <w:annotationRef/>
      </w:r>
      <w:r w:rsidRPr="002C3EE0">
        <w:rPr>
          <w:lang w:val="nb-NO"/>
        </w:rPr>
        <w:t xml:space="preserve">Spurte dere også folkeregister-utvalget m alt dette istenfor å hente fra registeret? Hvorfor? Bør diskuteres i så fall </w:t>
      </w:r>
    </w:p>
  </w:comment>
  <w:comment w:id="362" w:author="Trine Dale" w:date="2024-11-10T01:25:00Z" w:initials="TD">
    <w:p w14:paraId="1A3A07A3" w14:textId="6A7FA1A5" w:rsidR="0097623C" w:rsidRPr="002C3EE0" w:rsidRDefault="00CC1383">
      <w:pPr>
        <w:pStyle w:val="Merknadstekst"/>
        <w:rPr>
          <w:lang w:val="nb-NO"/>
        </w:rPr>
      </w:pPr>
      <w:r>
        <w:rPr>
          <w:rStyle w:val="Merknadsreferanse"/>
        </w:rPr>
        <w:annotationRef/>
      </w:r>
      <w:r w:rsidRPr="002C3EE0">
        <w:rPr>
          <w:lang w:val="nb-NO"/>
        </w:rPr>
        <w:t>Kunne vært slått sammen med kap 2 til et metodekap med to underkap., men ingen stor sak</w:t>
      </w:r>
    </w:p>
  </w:comment>
  <w:comment w:id="370" w:author="Trine Dale" w:date="2024-11-10T01:34:00Z" w:initials="TD">
    <w:p w14:paraId="27B3B13A" w14:textId="0145B2B1" w:rsidR="0097623C" w:rsidRPr="002C3EE0" w:rsidRDefault="00CC1383">
      <w:pPr>
        <w:pStyle w:val="Merknadstekst"/>
        <w:rPr>
          <w:lang w:val="nb-NO"/>
        </w:rPr>
      </w:pPr>
      <w:r>
        <w:rPr>
          <w:rStyle w:val="Merknadsreferanse"/>
        </w:rPr>
        <w:annotationRef/>
      </w:r>
      <w:r w:rsidRPr="002C3EE0">
        <w:rPr>
          <w:lang w:val="nb-NO"/>
        </w:rPr>
        <w:t xml:space="preserve">Her bør dere nok problematisere/diskutere litt mer svakheter ved denne rekrutteringsmetoden - selvrekruttering, vet ikke hvem som blir eksponert/ikke eksponert (og dermed ikke kan svare) og hvem som svarer/ikke svarer, ikke oversikt over frafall, hvem som svarer sannsynligvis styrt av interesse/engasjement, i det hele tatt manglende representativitet. Mange kommentarer, sinte fjes indikerer at det er stort engasjement i enkelte grupper, men dere vet ikke om det er disse som har svart eller om de som har svart generelt er litt mindre negative enn disse f.eks. </w:t>
      </w:r>
    </w:p>
    <w:p w14:paraId="27808439" w14:textId="2428B63E" w:rsidR="0097623C" w:rsidRPr="002C3EE0" w:rsidRDefault="00CC1383">
      <w:pPr>
        <w:pStyle w:val="Merknadstekst"/>
        <w:rPr>
          <w:lang w:val="nb-NO"/>
        </w:rPr>
      </w:pPr>
      <w:r w:rsidRPr="002C3EE0">
        <w:rPr>
          <w:lang w:val="nb-NO"/>
        </w:rPr>
        <w:t>Dette er hovedgrunnene til at jeg ikke synes dere skal legge så mye vekt på disse resultatene når dere har et representativt utvalg, annet enn for å evt sammenlikne de to metodene hvis dere ønsker det.</w:t>
      </w:r>
    </w:p>
  </w:comment>
  <w:comment w:id="379" w:author="Trine Dale" w:date="2024-11-10T01:43:00Z" w:initials="TD">
    <w:p w14:paraId="06BD852B" w14:textId="737FD476" w:rsidR="0097623C" w:rsidRPr="002C3EE0" w:rsidRDefault="00CC1383">
      <w:pPr>
        <w:pStyle w:val="Merknadstekst"/>
        <w:rPr>
          <w:lang w:val="nb-NO"/>
        </w:rPr>
      </w:pPr>
      <w:r>
        <w:rPr>
          <w:rStyle w:val="Merknadsreferanse"/>
        </w:rPr>
        <w:annotationRef/>
      </w:r>
      <w:r w:rsidRPr="002C3EE0">
        <w:rPr>
          <w:lang w:val="nb-NO"/>
        </w:rPr>
        <w:t xml:space="preserve">Her kunne dere skrevet noe om at svar% ikke er særlig høy og at den nok kunne blitt høyere hvis dere hadde gitt lengre svarfrist (purring tidlig til de sist utsendte) og hvis dere hadde purret en ekstra gang og evt også ved hjelp av annen metode (eks sms). </w:t>
      </w:r>
    </w:p>
    <w:p w14:paraId="1B4A2D66" w14:textId="6552EDB0" w:rsidR="0097623C" w:rsidRPr="002C3EE0" w:rsidRDefault="00CC1383">
      <w:pPr>
        <w:pStyle w:val="Merknadstekst"/>
        <w:rPr>
          <w:lang w:val="nb-NO"/>
        </w:rPr>
      </w:pPr>
      <w:r w:rsidRPr="002C3EE0">
        <w:rPr>
          <w:lang w:val="nb-NO"/>
        </w:rPr>
        <w:t xml:space="preserve">Kunne også problematisere at svar% generelt har gått ned de siste årene og at folk er skeptiske til å trykke på lenker. </w:t>
      </w:r>
    </w:p>
    <w:p w14:paraId="4DA08247" w14:textId="2A9C7999" w:rsidR="0097623C" w:rsidRPr="002C3EE0" w:rsidRDefault="00CC1383">
      <w:pPr>
        <w:pStyle w:val="Merknadstekst"/>
        <w:rPr>
          <w:lang w:val="nb-NO"/>
        </w:rPr>
      </w:pPr>
      <w:r w:rsidRPr="002C3EE0">
        <w:rPr>
          <w:lang w:val="nb-NO"/>
        </w:rPr>
        <w:t xml:space="preserve">Hadde dere egen prosjektside? Kunne respondentene gå inn i surveyen derfra? Bør nevnes hvis dere hadde og de kunne få info fra annet sted. Hva med bounce, hadde dere mye av det? Kan bidra til at svar% er høyere hvis dere hadde en del av det (tilhører ikke populasjonen). De dere ikke fikk epostadresser på skal heller ikke regnes med. </w:t>
      </w:r>
    </w:p>
    <w:p w14:paraId="7518CCB1" w14:textId="27B0F2F5" w:rsidR="0097623C" w:rsidRPr="002C3EE0" w:rsidRDefault="0097623C">
      <w:pPr>
        <w:pStyle w:val="Merknadstekst"/>
        <w:rPr>
          <w:lang w:val="nb-NO"/>
        </w:rPr>
      </w:pPr>
    </w:p>
  </w:comment>
  <w:comment w:id="382" w:author="Trine Dale" w:date="2024-11-10T01:44:00Z" w:initials="TD">
    <w:p w14:paraId="0BD6166D" w14:textId="0F1D9D56" w:rsidR="0097623C" w:rsidRPr="002C3EE0" w:rsidRDefault="00CC1383">
      <w:pPr>
        <w:pStyle w:val="Merknadstekst"/>
        <w:rPr>
          <w:lang w:val="nb-NO"/>
        </w:rPr>
      </w:pPr>
      <w:r>
        <w:rPr>
          <w:rStyle w:val="Merknadsreferanse"/>
        </w:rPr>
        <w:annotationRef/>
      </w:r>
      <w:r w:rsidRPr="002C3EE0">
        <w:rPr>
          <w:lang w:val="nb-NO"/>
        </w:rPr>
        <w:t>oops - kan nok tolkes som ledende denne setningen her - deres mening som kommer til uttrykk. Bør nok kommenteres hvis dette er direkte oversettelse</w:t>
      </w:r>
    </w:p>
  </w:comment>
  <w:comment w:id="395" w:author="Trine Dale" w:date="2024-11-10T01:47:00Z" w:initials="TD">
    <w:p w14:paraId="091D5DE7" w14:textId="123EAAFE" w:rsidR="0097623C" w:rsidRPr="002C3EE0" w:rsidRDefault="00CC1383">
      <w:pPr>
        <w:pStyle w:val="Merknadstekst"/>
        <w:rPr>
          <w:lang w:val="nb-NO"/>
        </w:rPr>
      </w:pPr>
      <w:r>
        <w:rPr>
          <w:rStyle w:val="Merknadsreferanse"/>
        </w:rPr>
        <w:annotationRef/>
      </w:r>
      <w:r w:rsidRPr="002C3EE0">
        <w:rPr>
          <w:lang w:val="nb-NO"/>
        </w:rPr>
        <w:t>hva var gjennomsnittstiden? tror ikke dere har skrevet det, bør stå lenger oppe der dere beskriver innholdet.</w:t>
      </w:r>
    </w:p>
  </w:comment>
  <w:comment w:id="401" w:author="Trine Dale" w:date="2024-11-10T01:52:00Z" w:initials="TD">
    <w:p w14:paraId="1A64F764" w14:textId="77777777" w:rsidR="00231AB2" w:rsidRPr="002C3EE0" w:rsidRDefault="00231AB2" w:rsidP="00231AB2">
      <w:pPr>
        <w:pStyle w:val="Merknadstekst"/>
        <w:rPr>
          <w:lang w:val="nb-NO"/>
        </w:rPr>
      </w:pPr>
      <w:r>
        <w:rPr>
          <w:rStyle w:val="Merknadsreferanse"/>
        </w:rPr>
        <w:annotationRef/>
      </w:r>
      <w:r w:rsidRPr="002C3EE0">
        <w:rPr>
          <w:lang w:val="nb-NO"/>
        </w:rPr>
        <w:t>Dette hører hjemme i metodekapittelet (eller ett av dem) ovenfor, i utvalgsdelen. Det er ikke resultater av surveyen.</w:t>
      </w:r>
    </w:p>
  </w:comment>
  <w:comment w:id="406" w:author="Trine Dale" w:date="2024-11-10T17:01:00Z" w:initials="TD">
    <w:p w14:paraId="2E73863B" w14:textId="77777777" w:rsidR="00231AB2" w:rsidRPr="002C3EE0" w:rsidRDefault="00231AB2" w:rsidP="00231AB2">
      <w:pPr>
        <w:pStyle w:val="Merknadstekst"/>
        <w:rPr>
          <w:lang w:val="nb-NO"/>
        </w:rPr>
      </w:pPr>
      <w:r>
        <w:rPr>
          <w:rStyle w:val="Merknadsreferanse"/>
        </w:rPr>
        <w:annotationRef/>
      </w:r>
      <w:r w:rsidRPr="002C3EE0">
        <w:rPr>
          <w:lang w:val="nb-NO"/>
        </w:rPr>
        <w:t>Nja, det er skjevt på mange viktige faktorer som sammen utgjør et ganske stort problem. Denne studien er egentlig et veldig godt eksempel på at SoMe utvalg ikke er representative og det burde være hovedpoenget. Denne analysen synes jeg dere kan ha med av den grunn, og den kan ligge til grunn for at dere hovedsakelig rapporterer for hovedundersøkelsen. Det blir imidlertid forvirrende og feil å kommentere på representativitet på piloten.</w:t>
      </w:r>
    </w:p>
  </w:comment>
  <w:comment w:id="428" w:author="Trine Dale" w:date="2024-11-10T17:06:00Z" w:initials="TD">
    <w:p w14:paraId="7A2CE188" w14:textId="210C7C2E" w:rsidR="0097623C" w:rsidRPr="002C3EE0" w:rsidRDefault="00CC1383">
      <w:pPr>
        <w:pStyle w:val="Merknadstekst"/>
        <w:rPr>
          <w:lang w:val="nb-NO"/>
        </w:rPr>
      </w:pPr>
      <w:r>
        <w:rPr>
          <w:rStyle w:val="Merknadsreferanse"/>
        </w:rPr>
        <w:annotationRef/>
      </w:r>
      <w:r w:rsidRPr="002C3EE0">
        <w:rPr>
          <w:lang w:val="nb-NO"/>
        </w:rPr>
        <w:t>? Mangler</w:t>
      </w:r>
    </w:p>
  </w:comment>
  <w:comment w:id="429" w:author="Trine Dale" w:date="2024-11-10T17:07:00Z" w:initials="TD">
    <w:p w14:paraId="7274ADD0" w14:textId="0F57A831" w:rsidR="0097623C" w:rsidRPr="002C3EE0" w:rsidRDefault="00CC1383">
      <w:pPr>
        <w:pStyle w:val="Merknadstekst"/>
        <w:rPr>
          <w:lang w:val="nb-NO"/>
        </w:rPr>
      </w:pPr>
      <w:r>
        <w:rPr>
          <w:rStyle w:val="Merknadsreferanse"/>
        </w:rPr>
        <w:annotationRef/>
      </w:r>
      <w:r w:rsidRPr="002C3EE0">
        <w:rPr>
          <w:lang w:val="nb-NO"/>
        </w:rPr>
        <w:t>Ok, ser dere kun har tall for husholdning, ikke mulig å finne tall for øvrige?</w:t>
      </w:r>
    </w:p>
  </w:comment>
  <w:comment w:id="430" w:author="Askill Harkjerr Halse" w:date="2024-11-23T20:50:00Z" w:initials="AH">
    <w:p w14:paraId="1694A00C" w14:textId="77777777" w:rsidR="00C56DAE" w:rsidRDefault="00C56DAE" w:rsidP="00C56DAE">
      <w:pPr>
        <w:pStyle w:val="Merknadstekst"/>
      </w:pPr>
      <w:r>
        <w:rPr>
          <w:rStyle w:val="Merknadsreferanse"/>
        </w:rPr>
        <w:annotationRef/>
      </w:r>
      <w:r>
        <w:t>La inn tall fra RVU</w:t>
      </w:r>
    </w:p>
  </w:comment>
  <w:comment w:id="432" w:author="Askill Harkjerr Halse" w:date="2024-12-04T21:02:00Z" w:initials="AH">
    <w:p w14:paraId="67E579A5" w14:textId="77777777" w:rsidR="00EF09B9" w:rsidRDefault="00EF09B9" w:rsidP="00EF09B9">
      <w:pPr>
        <w:pStyle w:val="Merknadstekst"/>
      </w:pPr>
      <w:r>
        <w:rPr>
          <w:rStyle w:val="Merknadsreferanse"/>
        </w:rPr>
        <w:annotationRef/>
      </w:r>
      <w:r>
        <w:t>Sjekk at disse er riktige, litt rart at andelene blir så lave</w:t>
      </w:r>
    </w:p>
  </w:comment>
  <w:comment w:id="454" w:author="Trine Dale" w:date="2024-11-10T17:11:00Z" w:initials="TD">
    <w:p w14:paraId="6A2E2CD1" w14:textId="590DC11F" w:rsidR="0097623C" w:rsidRPr="002C3EE0" w:rsidRDefault="00CC1383">
      <w:pPr>
        <w:pStyle w:val="Merknadstekst"/>
        <w:rPr>
          <w:lang w:val="nb-NO"/>
        </w:rPr>
      </w:pPr>
      <w:r>
        <w:rPr>
          <w:rStyle w:val="Merknadsreferanse"/>
        </w:rPr>
        <w:annotationRef/>
      </w:r>
      <w:r w:rsidRPr="002C3EE0">
        <w:rPr>
          <w:lang w:val="nb-NO"/>
        </w:rPr>
        <w:t>Prøv å rive dere litt løs fra - de oppga, sa, svarte at og kommenter rett på resultatene, ellers blir det tungt å lese</w:t>
      </w:r>
    </w:p>
  </w:comment>
  <w:comment w:id="459" w:author="Trine Dale" w:date="2024-11-10T17:15:00Z" w:initials="TD">
    <w:p w14:paraId="4088E315" w14:textId="68085760" w:rsidR="0097623C" w:rsidRPr="002C3EE0" w:rsidRDefault="00CC1383">
      <w:pPr>
        <w:pStyle w:val="Merknadstekst"/>
        <w:rPr>
          <w:lang w:val="nb-NO"/>
        </w:rPr>
      </w:pPr>
      <w:r>
        <w:rPr>
          <w:rStyle w:val="Merknadsreferanse"/>
        </w:rPr>
        <w:annotationRef/>
      </w:r>
      <w:r w:rsidRPr="002C3EE0">
        <w:rPr>
          <w:lang w:val="nb-NO"/>
        </w:rPr>
        <w:t>Betyr det at dere bruker en annen by-klassifisering en den offentlige eller det som er vanlig eller at dere ikke hadde respondenter fra andre byområder? Hvis dere bruker annen klassifisering bør det kanskje begrunnes litt nærmere hvorfor dere utelater de andre byområdene? For få respondenter, for dårlig kollektivtilbud, annet?</w:t>
      </w:r>
    </w:p>
  </w:comment>
  <w:comment w:id="473" w:author="Trine Dale" w:date="2024-11-10T17:18:00Z" w:initials="TD">
    <w:p w14:paraId="28040957" w14:textId="18920F33" w:rsidR="0097623C" w:rsidRPr="002C3EE0" w:rsidRDefault="00CC1383">
      <w:pPr>
        <w:pStyle w:val="Merknadstekst"/>
        <w:rPr>
          <w:lang w:val="nb-NO"/>
        </w:rPr>
      </w:pPr>
      <w:r>
        <w:rPr>
          <w:rStyle w:val="Merknadsreferanse"/>
        </w:rPr>
        <w:annotationRef/>
      </w:r>
      <w:r w:rsidRPr="002C3EE0">
        <w:rPr>
          <w:lang w:val="nb-NO"/>
        </w:rPr>
        <w:t>litt rar formulering - apply to?</w:t>
      </w:r>
    </w:p>
  </w:comment>
  <w:comment w:id="485" w:author="Trine Dale" w:date="2024-11-10T17:22:00Z" w:initials="TD">
    <w:p w14:paraId="30DBB169" w14:textId="0A3A0E86" w:rsidR="0097623C" w:rsidRPr="002C3EE0" w:rsidRDefault="00CC1383">
      <w:pPr>
        <w:pStyle w:val="Merknadstekst"/>
        <w:rPr>
          <w:lang w:val="nb-NO"/>
        </w:rPr>
      </w:pPr>
      <w:r>
        <w:rPr>
          <w:rStyle w:val="Merknadsreferanse"/>
        </w:rPr>
        <w:annotationRef/>
      </w:r>
      <w:r w:rsidRPr="002C3EE0">
        <w:rPr>
          <w:lang w:val="nb-NO"/>
        </w:rPr>
        <w:t>Fordi det nesten ikke var noen ungesom deltok.....</w:t>
      </w:r>
    </w:p>
  </w:comment>
  <w:comment w:id="561" w:author="Trine Dale" w:date="2024-11-10T17:49:00Z" w:initials="TD">
    <w:p w14:paraId="7AF6C6BF" w14:textId="2998B112" w:rsidR="0097623C" w:rsidRPr="002C3EE0" w:rsidRDefault="00CC1383">
      <w:pPr>
        <w:pStyle w:val="Merknadstekst"/>
        <w:rPr>
          <w:lang w:val="nb-NO"/>
        </w:rPr>
      </w:pPr>
      <w:r>
        <w:rPr>
          <w:rStyle w:val="Merknadsreferanse"/>
        </w:rPr>
        <w:annotationRef/>
      </w:r>
      <w:r w:rsidRPr="002C3EE0">
        <w:rPr>
          <w:lang w:val="nb-NO"/>
        </w:rPr>
        <w:t>two thirds? eller bare si 66%</w:t>
      </w:r>
    </w:p>
  </w:comment>
  <w:comment w:id="564" w:author="Trine Dale" w:date="2024-11-10T17:53:00Z" w:initials="TD">
    <w:p w14:paraId="2463D2F7" w14:textId="2A57584C" w:rsidR="0097623C" w:rsidRPr="002C3EE0" w:rsidRDefault="00CC1383">
      <w:pPr>
        <w:pStyle w:val="Merknadstekst"/>
        <w:rPr>
          <w:lang w:val="nb-NO"/>
        </w:rPr>
      </w:pPr>
      <w:r>
        <w:rPr>
          <w:rStyle w:val="Merknadsreferanse"/>
        </w:rPr>
        <w:annotationRef/>
      </w:r>
      <w:r w:rsidRPr="002C3EE0">
        <w:rPr>
          <w:lang w:val="nb-NO"/>
        </w:rPr>
        <w:t>4.14 viser jo veldig små forskjeller, litt større for minste beløp. vanskelig å måle nøyaktig med denne metoden, men er ikke treffandelen ganske god?</w:t>
      </w:r>
    </w:p>
  </w:comment>
  <w:comment w:id="565" w:author="Askill Harkjerr Halse" w:date="2024-11-23T21:07:00Z" w:initials="AH">
    <w:p w14:paraId="1F78FE04" w14:textId="77777777" w:rsidR="00DC544B" w:rsidRDefault="00DC544B" w:rsidP="00DC544B">
      <w:pPr>
        <w:pStyle w:val="Merknadstekst"/>
      </w:pPr>
      <w:r>
        <w:rPr>
          <w:rStyle w:val="Merknadsreferanse"/>
        </w:rPr>
        <w:annotationRef/>
      </w:r>
      <w:r>
        <w:t>Enig i at det ikke er så ille, men heller ikke perfekt. Har nyansert formuleringen i 5.1 litt.</w:t>
      </w:r>
    </w:p>
  </w:comment>
  <w:comment w:id="580" w:author="Trine Dale" w:date="2024-11-10T17:55:00Z" w:initials="TD">
    <w:p w14:paraId="3472CE0D" w14:textId="05EA8836" w:rsidR="0097623C" w:rsidRPr="002C3EE0" w:rsidRDefault="00CC1383">
      <w:pPr>
        <w:pStyle w:val="Merknadstekst"/>
        <w:rPr>
          <w:lang w:val="nb-NO"/>
        </w:rPr>
      </w:pPr>
      <w:r>
        <w:rPr>
          <w:rStyle w:val="Merknadsreferanse"/>
        </w:rPr>
        <w:annotationRef/>
      </w:r>
      <w:r w:rsidRPr="002C3EE0">
        <w:rPr>
          <w:lang w:val="nb-NO"/>
        </w:rPr>
        <w:t>results?</w:t>
      </w:r>
    </w:p>
  </w:comment>
  <w:comment w:id="603" w:author="Trine Dale" w:date="2024-11-10T18:02:00Z" w:initials="TD">
    <w:p w14:paraId="1557DED0" w14:textId="6AD64848" w:rsidR="0097623C" w:rsidRPr="002C3EE0" w:rsidRDefault="00CC1383">
      <w:pPr>
        <w:pStyle w:val="Merknadstekst"/>
        <w:rPr>
          <w:lang w:val="nb-NO"/>
        </w:rPr>
      </w:pPr>
      <w:r>
        <w:rPr>
          <w:rStyle w:val="Merknadsreferanse"/>
        </w:rPr>
        <w:annotationRef/>
      </w:r>
      <w:r w:rsidRPr="002C3EE0">
        <w:rPr>
          <w:lang w:val="nb-NO"/>
        </w:rPr>
        <w:t>Selv om dere viste og forklarte dette spørsmålet tidligere i rapporten tror jeg det er på sin plass å gjenta kort her i ord hva dette innebærer.</w:t>
      </w:r>
    </w:p>
  </w:comment>
  <w:comment w:id="610" w:author="Trine Dale" w:date="2024-11-10T18:05:00Z" w:initials="TD">
    <w:p w14:paraId="2A03544D" w14:textId="2671D9E8" w:rsidR="0097623C" w:rsidRPr="002C3EE0" w:rsidRDefault="00CC1383">
      <w:pPr>
        <w:pStyle w:val="Merknadstekst"/>
        <w:rPr>
          <w:lang w:val="nb-NO"/>
        </w:rPr>
      </w:pPr>
      <w:r>
        <w:rPr>
          <w:rStyle w:val="Merknadsreferanse"/>
        </w:rPr>
        <w:annotationRef/>
      </w:r>
      <w:r w:rsidRPr="002C3EE0">
        <w:rPr>
          <w:lang w:val="nb-NO"/>
        </w:rPr>
        <w:t>Percent of percent</w:t>
      </w:r>
    </w:p>
  </w:comment>
  <w:comment w:id="626" w:author="Trine Dale" w:date="2024-11-10T18:17:00Z" w:initials="TD">
    <w:p w14:paraId="36BE8765" w14:textId="14D6341A" w:rsidR="0097623C" w:rsidRPr="002C3EE0" w:rsidRDefault="00CC1383">
      <w:pPr>
        <w:pStyle w:val="Merknadstekst"/>
        <w:rPr>
          <w:lang w:val="nb-NO"/>
        </w:rPr>
      </w:pPr>
      <w:r>
        <w:rPr>
          <w:rStyle w:val="Merknadsreferanse"/>
        </w:rPr>
        <w:annotationRef/>
      </w:r>
      <w:r w:rsidRPr="002C3EE0">
        <w:rPr>
          <w:lang w:val="nb-NO"/>
        </w:rPr>
        <w:t>Her burde dere vel kommentere på resultatene mer direkte, e.g.: Most respondents agree that the government needs...... etc. Altså si hva de er enig/uenig i - tolke figuren. Gjelder også den forrige</w:t>
      </w:r>
    </w:p>
  </w:comment>
  <w:comment w:id="635" w:author="Trine Dale" w:date="2024-11-10T18:21:00Z" w:initials="TD">
    <w:p w14:paraId="2F0CFD7C" w14:textId="26DD87F4" w:rsidR="0097623C" w:rsidRPr="002C3EE0" w:rsidRDefault="00CC1383">
      <w:pPr>
        <w:pStyle w:val="Merknadstekst"/>
        <w:rPr>
          <w:lang w:val="nb-NO"/>
        </w:rPr>
      </w:pPr>
      <w:r>
        <w:rPr>
          <w:rStyle w:val="Merknadsreferanse"/>
        </w:rPr>
        <w:annotationRef/>
      </w:r>
      <w:r w:rsidRPr="002C3EE0">
        <w:rPr>
          <w:lang w:val="nb-NO"/>
        </w:rPr>
        <w:t>? bør vel ikke sammenlikne med figur i vedlegg</w:t>
      </w:r>
    </w:p>
  </w:comment>
  <w:comment w:id="636" w:author="Askill Harkjerr Halse" w:date="2024-11-23T21:20:00Z" w:initials="AH">
    <w:p w14:paraId="484F416E" w14:textId="77777777" w:rsidR="00722A28" w:rsidRDefault="00722A28" w:rsidP="00722A28">
      <w:pPr>
        <w:pStyle w:val="Merknadstekst"/>
      </w:pPr>
      <w:r>
        <w:rPr>
          <w:rStyle w:val="Merknadsreferanse"/>
        </w:rPr>
        <w:annotationRef/>
      </w:r>
      <w:r>
        <w:t>Flyttet til fotnote</w:t>
      </w:r>
    </w:p>
  </w:comment>
  <w:comment w:id="689" w:author="Trine Dale" w:date="2024-11-10T19:00:00Z" w:initials="TD">
    <w:p w14:paraId="13A92AE3" w14:textId="3330F158" w:rsidR="0097623C" w:rsidRPr="002C3EE0" w:rsidRDefault="00CC1383">
      <w:pPr>
        <w:pStyle w:val="Merknadstekst"/>
        <w:rPr>
          <w:lang w:val="nb-NO"/>
        </w:rPr>
      </w:pPr>
      <w:r>
        <w:rPr>
          <w:rStyle w:val="Merknadsreferanse"/>
        </w:rPr>
        <w:annotationRef/>
      </w:r>
      <w:r w:rsidRPr="002C3EE0">
        <w:rPr>
          <w:lang w:val="nb-NO"/>
        </w:rPr>
        <w:t>Dere har ingen konklusjon, bare oppsummering og diskusjon - endre overskrift</w:t>
      </w:r>
    </w:p>
  </w:comment>
  <w:comment w:id="708" w:author="Trine Dale" w:date="2024-11-10T18:41:00Z" w:initials="TD">
    <w:p w14:paraId="42C34359" w14:textId="29D6118B" w:rsidR="0097623C" w:rsidRPr="002C3EE0" w:rsidRDefault="00CC1383">
      <w:pPr>
        <w:pStyle w:val="Merknadstekst"/>
        <w:rPr>
          <w:lang w:val="nb-NO"/>
        </w:rPr>
      </w:pPr>
      <w:r>
        <w:rPr>
          <w:rStyle w:val="Merknadsreferanse"/>
        </w:rPr>
        <w:annotationRef/>
      </w:r>
      <w:r w:rsidRPr="002C3EE0">
        <w:rPr>
          <w:lang w:val="nb-NO"/>
        </w:rPr>
        <w:t>nei, det er en stor oppgave. Dere kan kun snakke om de metodene dere har brukt her og jeg mener at dere bør gjøre det i mindre grad enn dere forsøker å gjøre</w:t>
      </w:r>
    </w:p>
  </w:comment>
  <w:comment w:id="709" w:author="Trine Dale" w:date="2024-11-10T18:43:00Z" w:initials="TD">
    <w:p w14:paraId="2C86538E" w14:textId="2B7211DF" w:rsidR="0097623C" w:rsidRPr="002C3EE0" w:rsidRDefault="00CC1383">
      <w:pPr>
        <w:pStyle w:val="Merknadstekst"/>
        <w:rPr>
          <w:lang w:val="nb-NO"/>
        </w:rPr>
      </w:pPr>
      <w:r>
        <w:rPr>
          <w:rStyle w:val="Merknadsreferanse"/>
        </w:rPr>
        <w:annotationRef/>
      </w:r>
      <w:r w:rsidRPr="002C3EE0">
        <w:rPr>
          <w:lang w:val="nb-NO"/>
        </w:rPr>
        <w:t>Hvis dere skal dra med dere piloten må dere være helt klare på at det ikke er en representativ undersøkelse - som resultater gjennom hele rapporten viser</w:t>
      </w:r>
    </w:p>
  </w:comment>
  <w:comment w:id="727" w:author="Trine Dale" w:date="2024-11-10T18:47:00Z" w:initials="TD">
    <w:p w14:paraId="748DA0CA" w14:textId="1B481DC8" w:rsidR="0097623C" w:rsidRPr="002C3EE0" w:rsidRDefault="00CC1383">
      <w:pPr>
        <w:pStyle w:val="Merknadstekst"/>
        <w:rPr>
          <w:lang w:val="nb-NO"/>
        </w:rPr>
      </w:pPr>
      <w:r>
        <w:rPr>
          <w:rStyle w:val="Merknadsreferanse"/>
        </w:rPr>
        <w:annotationRef/>
      </w:r>
      <w:r w:rsidRPr="002C3EE0">
        <w:rPr>
          <w:lang w:val="nb-NO"/>
        </w:rPr>
        <w:t>Dette er en ganske drøy påstand, for det kan like godt slå andre veien. De som svarer via SoMe trenger ikke være representative for de vi ikke får med i en mer tradisjonell rekruttering - kanskje tvert imot viser forskning. Dere har ikke belegg for å si dette</w:t>
      </w:r>
    </w:p>
  </w:comment>
  <w:comment w:id="747" w:author="Trine Dale" w:date="2024-11-10T18:59:00Z" w:initials="TD">
    <w:p w14:paraId="3E9D7F05" w14:textId="63E3CED0" w:rsidR="0097623C" w:rsidRPr="002C3EE0" w:rsidRDefault="00CC1383">
      <w:pPr>
        <w:pStyle w:val="Merknadstekst"/>
        <w:rPr>
          <w:lang w:val="nb-NO"/>
        </w:rPr>
      </w:pPr>
      <w:r>
        <w:rPr>
          <w:rStyle w:val="Merknadsreferanse"/>
        </w:rPr>
        <w:annotationRef/>
      </w:r>
      <w:r w:rsidRPr="002C3EE0">
        <w:rPr>
          <w:lang w:val="nb-NO"/>
        </w:rPr>
        <w:t xml:space="preserve">Denne ville jeg tatt ut eller omformulert. Det gjøres masse forskning på survey metodikk som dere ikke har tatt høyde for her eller viser at dere har innsikt i. Det dere kan si noe om er hvorvidt dere mener det er en god metode for å kartlegge denne typen info eller om andre metoder ville vært bedre, det gjør dere ovenfor.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3740E425" w15:done="0"/>
  <w15:commentEx w15:paraId="019091B0" w15:done="1"/>
  <w15:commentEx w15:paraId="28F175EB" w15:paraIdParent="019091B0" w15:done="1"/>
  <w15:commentEx w15:paraId="71BADDF5" w15:paraIdParent="019091B0" w15:done="1"/>
  <w15:commentEx w15:paraId="49F3B137" w15:done="0"/>
  <w15:commentEx w15:paraId="61766EF9" w15:done="1"/>
  <w15:commentEx w15:paraId="732E36FC" w15:paraIdParent="61766EF9" w15:done="1"/>
  <w15:commentEx w15:paraId="22AC19AE" w15:done="1"/>
  <w15:commentEx w15:paraId="70B7B13B" w15:done="0"/>
  <w15:commentEx w15:paraId="639FC5DA" w15:done="1"/>
  <w15:commentEx w15:paraId="3CAEC280" w15:done="0"/>
  <w15:commentEx w15:paraId="1ECF9ACB" w15:paraIdParent="3CAEC280" w15:done="0"/>
  <w15:commentEx w15:paraId="472B9126" w15:done="1"/>
  <w15:commentEx w15:paraId="6694FFF2" w15:paraIdParent="472B9126" w15:done="1"/>
  <w15:commentEx w15:paraId="7DE757D0" w15:done="1"/>
  <w15:commentEx w15:paraId="402DF356" w15:done="0"/>
  <w15:commentEx w15:paraId="12D31DFA" w15:done="1"/>
  <w15:commentEx w15:paraId="7B549E75" w15:done="1"/>
  <w15:commentEx w15:paraId="71FA28B4" w15:done="1"/>
  <w15:commentEx w15:paraId="3ED35B11" w15:done="1"/>
  <w15:commentEx w15:paraId="5659809E" w15:done="1"/>
  <w15:commentEx w15:paraId="1AB3F49F" w15:done="1"/>
  <w15:commentEx w15:paraId="72B6D79E" w15:paraIdParent="1AB3F49F" w15:done="0"/>
  <w15:commentEx w15:paraId="257903C3" w15:done="0"/>
  <w15:commentEx w15:paraId="6F41E6D7" w15:done="0"/>
  <w15:commentEx w15:paraId="609E69E9" w15:done="1"/>
  <w15:commentEx w15:paraId="377DC7B2" w15:done="0"/>
  <w15:commentEx w15:paraId="745E75E3" w15:done="0"/>
  <w15:commentEx w15:paraId="755C8711" w15:done="1"/>
  <w15:commentEx w15:paraId="52BA7A58" w15:done="0"/>
  <w15:commentEx w15:paraId="2CFD50E4" w15:done="1"/>
  <w15:commentEx w15:paraId="131E6386" w15:done="1"/>
  <w15:commentEx w15:paraId="364220B6" w15:done="1"/>
  <w15:commentEx w15:paraId="1716D49F" w15:done="1"/>
  <w15:commentEx w15:paraId="44E9FCCF" w15:done="0"/>
  <w15:commentEx w15:paraId="1773F560" w15:done="1"/>
  <w15:commentEx w15:paraId="443EA104" w15:done="1"/>
  <w15:commentEx w15:paraId="457B62DF" w15:done="0"/>
  <w15:commentEx w15:paraId="1A3A07A3" w15:done="1"/>
  <w15:commentEx w15:paraId="27808439" w15:done="1"/>
  <w15:commentEx w15:paraId="7518CCB1" w15:done="0"/>
  <w15:commentEx w15:paraId="0BD6166D" w15:done="1"/>
  <w15:commentEx w15:paraId="091D5DE7" w15:done="0"/>
  <w15:commentEx w15:paraId="1A64F764" w15:done="1"/>
  <w15:commentEx w15:paraId="2E73863B" w15:done="0"/>
  <w15:commentEx w15:paraId="7A2CE188" w15:done="1"/>
  <w15:commentEx w15:paraId="7274ADD0" w15:paraIdParent="7A2CE188" w15:done="1"/>
  <w15:commentEx w15:paraId="1694A00C" w15:paraIdParent="7A2CE188" w15:done="1"/>
  <w15:commentEx w15:paraId="67E579A5" w15:done="0"/>
  <w15:commentEx w15:paraId="6A2E2CD1" w15:done="1"/>
  <w15:commentEx w15:paraId="4088E315" w15:done="1"/>
  <w15:commentEx w15:paraId="28040957" w15:done="1"/>
  <w15:commentEx w15:paraId="30DBB169" w15:done="1"/>
  <w15:commentEx w15:paraId="7AF6C6BF" w15:done="1"/>
  <w15:commentEx w15:paraId="2463D2F7" w15:done="1"/>
  <w15:commentEx w15:paraId="1F78FE04" w15:paraIdParent="2463D2F7" w15:done="1"/>
  <w15:commentEx w15:paraId="3472CE0D" w15:done="1"/>
  <w15:commentEx w15:paraId="1557DED0" w15:done="1"/>
  <w15:commentEx w15:paraId="2A03544D" w15:done="0"/>
  <w15:commentEx w15:paraId="36BE8765" w15:done="1"/>
  <w15:commentEx w15:paraId="2F0CFD7C" w15:done="1"/>
  <w15:commentEx w15:paraId="484F416E" w15:paraIdParent="2F0CFD7C" w15:done="1"/>
  <w15:commentEx w15:paraId="13A92AE3" w15:done="1"/>
  <w15:commentEx w15:paraId="42C34359" w15:done="1"/>
  <w15:commentEx w15:paraId="2C86538E" w15:done="1"/>
  <w15:commentEx w15:paraId="748DA0CA" w15:done="1"/>
  <w15:commentEx w15:paraId="3E9D7F05"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46802F4B" w16cex:dateUtc="2024-10-30T13:28:00Z"/>
  <w16cex:commentExtensible w16cex:durableId="636929B6" w16cex:dateUtc="2024-11-09T20:05:00Z"/>
  <w16cex:commentExtensible w16cex:durableId="6E468682" w16cex:dateUtc="2024-11-09T20:08:00Z"/>
  <w16cex:commentExtensible w16cex:durableId="00BB32B0" w16cex:dateUtc="2024-11-09T21:19:00Z"/>
  <w16cex:commentExtensible w16cex:durableId="2AE4BAFB" w16cex:dateUtc="2024-11-17T17:56:00Z"/>
  <w16cex:commentExtensible w16cex:durableId="470A8B66" w16cex:dateUtc="2024-11-09T21:25:00Z"/>
  <w16cex:commentExtensible w16cex:durableId="2AE4BD22" w16cex:dateUtc="2024-11-17T18:06:00Z"/>
  <w16cex:commentExtensible w16cex:durableId="5D851838" w16cex:dateUtc="2024-11-09T21:41:00Z"/>
  <w16cex:commentExtensible w16cex:durableId="02629A34" w16cex:dateUtc="2024-11-09T21:52:00Z"/>
  <w16cex:commentExtensible w16cex:durableId="2F293F4F" w16cex:dateUtc="2024-11-09T22:24:00Z"/>
  <w16cex:commentExtensible w16cex:durableId="3A3F5E90" w16cex:dateUtc="2024-11-09T22:03:00Z"/>
  <w16cex:commentExtensible w16cex:durableId="1E9762EE" w16cex:dateUtc="2024-12-04T19:31:00Z"/>
  <w16cex:commentExtensible w16cex:durableId="2B2A5C6D" w16cex:dateUtc="2024-11-09T22:05:00Z"/>
  <w16cex:commentExtensible w16cex:durableId="6F02ED47" w16cex:dateUtc="2024-12-04T19:33:00Z"/>
  <w16cex:commentExtensible w16cex:durableId="61F9F89F" w16cex:dateUtc="2024-11-09T22:07:00Z"/>
  <w16cex:commentExtensible w16cex:durableId="3A7EB92A" w16cex:dateUtc="2024-11-09T22:09:00Z"/>
  <w16cex:commentExtensible w16cex:durableId="39F3B2D9" w16cex:dateUtc="2024-11-09T22:26:00Z"/>
  <w16cex:commentExtensible w16cex:durableId="67380E2A" w16cex:dateUtc="2024-11-09T22:27:00Z"/>
  <w16cex:commentExtensible w16cex:durableId="7EBB33C1" w16cex:dateUtc="2024-11-09T22:29:00Z"/>
  <w16cex:commentExtensible w16cex:durableId="510DE802" w16cex:dateUtc="2024-11-09T22:33:00Z"/>
  <w16cex:commentExtensible w16cex:durableId="4691C1FA" w16cex:dateUtc="2024-11-09T22:39:00Z"/>
  <w16cex:commentExtensible w16cex:durableId="55A95C32" w16cex:dateUtc="2024-11-09T22:47:00Z"/>
  <w16cex:commentExtensible w16cex:durableId="2AE4C5C8" w16cex:dateUtc="2024-11-17T18:43:00Z"/>
  <w16cex:commentExtensible w16cex:durableId="66E0F9CC" w16cex:dateUtc="2024-11-09T23:14:00Z"/>
  <w16cex:commentExtensible w16cex:durableId="3AA9351E" w16cex:dateUtc="2024-11-09T23:14:00Z"/>
  <w16cex:commentExtensible w16cex:durableId="09FB994F" w16cex:dateUtc="2024-11-09T23:17:00Z"/>
  <w16cex:commentExtensible w16cex:durableId="77BA594B" w16cex:dateUtc="2024-11-09T23:21:00Z"/>
  <w16cex:commentExtensible w16cex:durableId="2AC3399E" w16cex:dateUtc="2024-11-09T23:34:00Z"/>
  <w16cex:commentExtensible w16cex:durableId="55B1699D" w16cex:dateUtc="2024-11-09T23:56:00Z"/>
  <w16cex:commentExtensible w16cex:durableId="6696FD9C" w16cex:dateUtc="2024-11-09T23:59:00Z"/>
  <w16cex:commentExtensible w16cex:durableId="7A1615E1" w16cex:dateUtc="2024-11-10T00:02:00Z"/>
  <w16cex:commentExtensible w16cex:durableId="4926E387" w16cex:dateUtc="2024-11-10T00:08:00Z"/>
  <w16cex:commentExtensible w16cex:durableId="7805B225" w16cex:dateUtc="2024-11-10T00:09:00Z"/>
  <w16cex:commentExtensible w16cex:durableId="1F72D7A1" w16cex:dateUtc="2024-11-10T00:10:00Z"/>
  <w16cex:commentExtensible w16cex:durableId="375ECEB5" w16cex:dateUtc="2024-11-10T00:18:00Z"/>
  <w16cex:commentExtensible w16cex:durableId="5B5D7909" w16cex:dateUtc="2024-11-10T00:20:00Z"/>
  <w16cex:commentExtensible w16cex:durableId="38E6E2EC" w16cex:dateUtc="2024-11-10T00:22:00Z"/>
  <w16cex:commentExtensible w16cex:durableId="3B33E323" w16cex:dateUtc="2024-11-10T00:24:00Z"/>
  <w16cex:commentExtensible w16cex:durableId="3BAD555D" w16cex:dateUtc="2024-11-10T00:25:00Z"/>
  <w16cex:commentExtensible w16cex:durableId="23D5FC9D" w16cex:dateUtc="2024-11-10T00:34:00Z"/>
  <w16cex:commentExtensible w16cex:durableId="06836D4E" w16cex:dateUtc="2024-11-10T00:43:00Z"/>
  <w16cex:commentExtensible w16cex:durableId="0DAD1FF4" w16cex:dateUtc="2024-11-10T00:44:00Z"/>
  <w16cex:commentExtensible w16cex:durableId="34BBE538" w16cex:dateUtc="2024-11-10T00:47:00Z"/>
  <w16cex:commentExtensible w16cex:durableId="30D5E4F4" w16cex:dateUtc="2024-11-10T00:52:00Z"/>
  <w16cex:commentExtensible w16cex:durableId="2D1EB9FC" w16cex:dateUtc="2024-11-10T16:01:00Z"/>
  <w16cex:commentExtensible w16cex:durableId="4610E7D8" w16cex:dateUtc="2024-11-10T16:06:00Z"/>
  <w16cex:commentExtensible w16cex:durableId="6967B6BD" w16cex:dateUtc="2024-11-10T16:07:00Z"/>
  <w16cex:commentExtensible w16cex:durableId="6E36C52B" w16cex:dateUtc="2024-11-23T19:50:00Z"/>
  <w16cex:commentExtensible w16cex:durableId="446CC532" w16cex:dateUtc="2024-12-04T20:02:00Z"/>
  <w16cex:commentExtensible w16cex:durableId="7DE0CB67" w16cex:dateUtc="2024-11-10T16:11:00Z"/>
  <w16cex:commentExtensible w16cex:durableId="3EA69E0D" w16cex:dateUtc="2024-11-10T16:15:00Z"/>
  <w16cex:commentExtensible w16cex:durableId="7C598390" w16cex:dateUtc="2024-11-10T16:18:00Z"/>
  <w16cex:commentExtensible w16cex:durableId="26920C56" w16cex:dateUtc="2024-11-10T16:22:00Z"/>
  <w16cex:commentExtensible w16cex:durableId="2B35F708" w16cex:dateUtc="2024-11-10T16:49:00Z"/>
  <w16cex:commentExtensible w16cex:durableId="7A1406B4" w16cex:dateUtc="2024-11-10T16:53:00Z"/>
  <w16cex:commentExtensible w16cex:durableId="25B23D2A" w16cex:dateUtc="2024-11-23T20:07:00Z"/>
  <w16cex:commentExtensible w16cex:durableId="510AB74D" w16cex:dateUtc="2024-11-10T16:55:00Z"/>
  <w16cex:commentExtensible w16cex:durableId="44926276" w16cex:dateUtc="2024-11-10T17:02:00Z"/>
  <w16cex:commentExtensible w16cex:durableId="7CF7D7EA" w16cex:dateUtc="2024-11-10T17:05:00Z"/>
  <w16cex:commentExtensible w16cex:durableId="6988E326" w16cex:dateUtc="2024-11-10T17:17:00Z"/>
  <w16cex:commentExtensible w16cex:durableId="379BDC69" w16cex:dateUtc="2024-11-10T17:21:00Z"/>
  <w16cex:commentExtensible w16cex:durableId="7AA7ED11" w16cex:dateUtc="2024-11-23T20:20:00Z"/>
  <w16cex:commentExtensible w16cex:durableId="5A9B8DDA" w16cex:dateUtc="2024-11-10T18:00:00Z"/>
  <w16cex:commentExtensible w16cex:durableId="18EFFB84" w16cex:dateUtc="2024-11-10T17:41:00Z"/>
  <w16cex:commentExtensible w16cex:durableId="7084DFEC" w16cex:dateUtc="2024-11-10T17:43:00Z"/>
  <w16cex:commentExtensible w16cex:durableId="69B63F88" w16cex:dateUtc="2024-11-10T17:47:00Z"/>
  <w16cex:commentExtensible w16cex:durableId="6B707349" w16cex:dateUtc="2024-11-10T17:5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3740E425" w16cid:durableId="46802F4B"/>
  <w16cid:commentId w16cid:paraId="019091B0" w16cid:durableId="636929B6"/>
  <w16cid:commentId w16cid:paraId="28F175EB" w16cid:durableId="6E468682"/>
  <w16cid:commentId w16cid:paraId="71BADDF5" w16cid:durableId="00BB32B0"/>
  <w16cid:commentId w16cid:paraId="49F3B137" w16cid:durableId="2AE4BAFB"/>
  <w16cid:commentId w16cid:paraId="61766EF9" w16cid:durableId="470A8B66"/>
  <w16cid:commentId w16cid:paraId="732E36FC" w16cid:durableId="2AE4BD22"/>
  <w16cid:commentId w16cid:paraId="22AC19AE" w16cid:durableId="5D851838"/>
  <w16cid:commentId w16cid:paraId="70B7B13B" w16cid:durableId="02629A34"/>
  <w16cid:commentId w16cid:paraId="639FC5DA" w16cid:durableId="2F293F4F"/>
  <w16cid:commentId w16cid:paraId="3CAEC280" w16cid:durableId="3A3F5E90"/>
  <w16cid:commentId w16cid:paraId="1ECF9ACB" w16cid:durableId="1E9762EE"/>
  <w16cid:commentId w16cid:paraId="472B9126" w16cid:durableId="2B2A5C6D"/>
  <w16cid:commentId w16cid:paraId="6694FFF2" w16cid:durableId="6F02ED47"/>
  <w16cid:commentId w16cid:paraId="7DE757D0" w16cid:durableId="61F9F89F"/>
  <w16cid:commentId w16cid:paraId="402DF356" w16cid:durableId="3A7EB92A"/>
  <w16cid:commentId w16cid:paraId="12D31DFA" w16cid:durableId="39F3B2D9"/>
  <w16cid:commentId w16cid:paraId="7B549E75" w16cid:durableId="67380E2A"/>
  <w16cid:commentId w16cid:paraId="71FA28B4" w16cid:durableId="7EBB33C1"/>
  <w16cid:commentId w16cid:paraId="3ED35B11" w16cid:durableId="510DE802"/>
  <w16cid:commentId w16cid:paraId="5659809E" w16cid:durableId="4691C1FA"/>
  <w16cid:commentId w16cid:paraId="1AB3F49F" w16cid:durableId="55A95C32"/>
  <w16cid:commentId w16cid:paraId="72B6D79E" w16cid:durableId="2AE4C5C8"/>
  <w16cid:commentId w16cid:paraId="257903C3" w16cid:durableId="66E0F9CC"/>
  <w16cid:commentId w16cid:paraId="6F41E6D7" w16cid:durableId="3AA9351E"/>
  <w16cid:commentId w16cid:paraId="609E69E9" w16cid:durableId="09FB994F"/>
  <w16cid:commentId w16cid:paraId="377DC7B2" w16cid:durableId="77BA594B"/>
  <w16cid:commentId w16cid:paraId="745E75E3" w16cid:durableId="2AC3399E"/>
  <w16cid:commentId w16cid:paraId="755C8711" w16cid:durableId="55B1699D"/>
  <w16cid:commentId w16cid:paraId="52BA7A58" w16cid:durableId="6696FD9C"/>
  <w16cid:commentId w16cid:paraId="2CFD50E4" w16cid:durableId="7A1615E1"/>
  <w16cid:commentId w16cid:paraId="131E6386" w16cid:durableId="4926E387"/>
  <w16cid:commentId w16cid:paraId="364220B6" w16cid:durableId="7805B225"/>
  <w16cid:commentId w16cid:paraId="1716D49F" w16cid:durableId="1F72D7A1"/>
  <w16cid:commentId w16cid:paraId="44E9FCCF" w16cid:durableId="375ECEB5"/>
  <w16cid:commentId w16cid:paraId="1773F560" w16cid:durableId="5B5D7909"/>
  <w16cid:commentId w16cid:paraId="443EA104" w16cid:durableId="38E6E2EC"/>
  <w16cid:commentId w16cid:paraId="457B62DF" w16cid:durableId="3B33E323"/>
  <w16cid:commentId w16cid:paraId="1A3A07A3" w16cid:durableId="3BAD555D"/>
  <w16cid:commentId w16cid:paraId="27808439" w16cid:durableId="23D5FC9D"/>
  <w16cid:commentId w16cid:paraId="7518CCB1" w16cid:durableId="06836D4E"/>
  <w16cid:commentId w16cid:paraId="0BD6166D" w16cid:durableId="0DAD1FF4"/>
  <w16cid:commentId w16cid:paraId="091D5DE7" w16cid:durableId="34BBE538"/>
  <w16cid:commentId w16cid:paraId="1A64F764" w16cid:durableId="30D5E4F4"/>
  <w16cid:commentId w16cid:paraId="2E73863B" w16cid:durableId="2D1EB9FC"/>
  <w16cid:commentId w16cid:paraId="7A2CE188" w16cid:durableId="4610E7D8"/>
  <w16cid:commentId w16cid:paraId="7274ADD0" w16cid:durableId="6967B6BD"/>
  <w16cid:commentId w16cid:paraId="1694A00C" w16cid:durableId="6E36C52B"/>
  <w16cid:commentId w16cid:paraId="67E579A5" w16cid:durableId="446CC532"/>
  <w16cid:commentId w16cid:paraId="6A2E2CD1" w16cid:durableId="7DE0CB67"/>
  <w16cid:commentId w16cid:paraId="4088E315" w16cid:durableId="3EA69E0D"/>
  <w16cid:commentId w16cid:paraId="28040957" w16cid:durableId="7C598390"/>
  <w16cid:commentId w16cid:paraId="30DBB169" w16cid:durableId="26920C56"/>
  <w16cid:commentId w16cid:paraId="7AF6C6BF" w16cid:durableId="2B35F708"/>
  <w16cid:commentId w16cid:paraId="2463D2F7" w16cid:durableId="7A1406B4"/>
  <w16cid:commentId w16cid:paraId="1F78FE04" w16cid:durableId="25B23D2A"/>
  <w16cid:commentId w16cid:paraId="3472CE0D" w16cid:durableId="510AB74D"/>
  <w16cid:commentId w16cid:paraId="1557DED0" w16cid:durableId="44926276"/>
  <w16cid:commentId w16cid:paraId="2A03544D" w16cid:durableId="7CF7D7EA"/>
  <w16cid:commentId w16cid:paraId="36BE8765" w16cid:durableId="6988E326"/>
  <w16cid:commentId w16cid:paraId="2F0CFD7C" w16cid:durableId="379BDC69"/>
  <w16cid:commentId w16cid:paraId="484F416E" w16cid:durableId="7AA7ED11"/>
  <w16cid:commentId w16cid:paraId="13A92AE3" w16cid:durableId="5A9B8DDA"/>
  <w16cid:commentId w16cid:paraId="42C34359" w16cid:durableId="18EFFB84"/>
  <w16cid:commentId w16cid:paraId="2C86538E" w16cid:durableId="7084DFEC"/>
  <w16cid:commentId w16cid:paraId="748DA0CA" w16cid:durableId="69B63F88"/>
  <w16cid:commentId w16cid:paraId="3E9D7F05" w16cid:durableId="6B70734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79673FF" w14:textId="77777777" w:rsidR="00FE4480" w:rsidRPr="0092046A" w:rsidRDefault="00FE4480" w:rsidP="00BE5E84">
      <w:r w:rsidRPr="0092046A">
        <w:separator/>
      </w:r>
    </w:p>
  </w:endnote>
  <w:endnote w:type="continuationSeparator" w:id="0">
    <w:p w14:paraId="1649D28A" w14:textId="77777777" w:rsidR="00FE4480" w:rsidRPr="0092046A" w:rsidRDefault="00FE4480" w:rsidP="00BE5E84">
      <w:r w:rsidRPr="0092046A">
        <w:continuationSeparator/>
      </w:r>
    </w:p>
  </w:endnote>
  <w:endnote w:type="continuationNotice" w:id="1">
    <w:p w14:paraId="185CB4D7" w14:textId="77777777" w:rsidR="00FE4480" w:rsidRPr="0092046A" w:rsidRDefault="00FE4480">
      <w:pPr>
        <w:spacing w:before="0"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Garamond">
    <w:panose1 w:val="020204040303010108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Change w:id="4" w:author="Trine Dale" w:date="2024-11-10T00:55:00Z">
        <w:tblPr>
          <w:tblStyle w:val="Tabellrutenett"/>
          <w:tblW w:w="0" w:type="nil"/>
          <w:tblLayout w:type="fixed"/>
          <w:tblLook w:val="06A0" w:firstRow="1" w:lastRow="0" w:firstColumn="1" w:lastColumn="0" w:noHBand="1" w:noVBand="1"/>
        </w:tblPr>
      </w:tblPrChange>
    </w:tblPr>
    <w:tblGrid>
      <w:gridCol w:w="3020"/>
      <w:gridCol w:w="3020"/>
      <w:gridCol w:w="3020"/>
      <w:tblGridChange w:id="5">
        <w:tblGrid>
          <w:gridCol w:w="10"/>
          <w:gridCol w:w="3010"/>
          <w:gridCol w:w="10"/>
          <w:gridCol w:w="3010"/>
          <w:gridCol w:w="10"/>
          <w:gridCol w:w="3010"/>
          <w:gridCol w:w="10"/>
        </w:tblGrid>
      </w:tblGridChange>
    </w:tblGrid>
    <w:tr w:rsidR="4044C3C2" w14:paraId="1E9BE281" w14:textId="77777777" w:rsidTr="4044C3C2">
      <w:trPr>
        <w:trHeight w:val="300"/>
        <w:trPrChange w:id="6" w:author="Trine Dale" w:date="2024-11-10T00:55:00Z">
          <w:trPr>
            <w:gridBefore w:val="1"/>
            <w:trHeight w:val="300"/>
          </w:trPr>
        </w:trPrChange>
      </w:trPr>
      <w:tc>
        <w:tcPr>
          <w:tcW w:w="3020" w:type="dxa"/>
          <w:tcPrChange w:id="7" w:author="Trine Dale" w:date="2024-11-10T00:55:00Z">
            <w:tcPr>
              <w:tcW w:w="3020" w:type="dxa"/>
              <w:gridSpan w:val="2"/>
            </w:tcPr>
          </w:tcPrChange>
        </w:tcPr>
        <w:p w14:paraId="4AE88D5A" w14:textId="562D4205" w:rsidR="4044C3C2" w:rsidRDefault="4044C3C2">
          <w:pPr>
            <w:pStyle w:val="Topptekst"/>
            <w:ind w:left="-115"/>
            <w:pPrChange w:id="8" w:author="Trine Dale" w:date="2024-11-10T00:55:00Z">
              <w:pPr/>
            </w:pPrChange>
          </w:pPr>
        </w:p>
      </w:tc>
      <w:tc>
        <w:tcPr>
          <w:tcW w:w="3020" w:type="dxa"/>
          <w:tcPrChange w:id="9" w:author="Trine Dale" w:date="2024-11-10T00:55:00Z">
            <w:tcPr>
              <w:tcW w:w="3020" w:type="dxa"/>
              <w:gridSpan w:val="2"/>
            </w:tcPr>
          </w:tcPrChange>
        </w:tcPr>
        <w:p w14:paraId="620D185C" w14:textId="29D2DBA3" w:rsidR="4044C3C2" w:rsidRDefault="4044C3C2">
          <w:pPr>
            <w:pStyle w:val="Topptekst"/>
            <w:jc w:val="center"/>
            <w:pPrChange w:id="10" w:author="Trine Dale" w:date="2024-11-10T00:55:00Z">
              <w:pPr/>
            </w:pPrChange>
          </w:pPr>
        </w:p>
      </w:tc>
      <w:tc>
        <w:tcPr>
          <w:tcW w:w="3020" w:type="dxa"/>
          <w:tcPrChange w:id="11" w:author="Trine Dale" w:date="2024-11-10T00:55:00Z">
            <w:tcPr>
              <w:tcW w:w="3020" w:type="dxa"/>
              <w:gridSpan w:val="2"/>
            </w:tcPr>
          </w:tcPrChange>
        </w:tcPr>
        <w:p w14:paraId="4E8C5D01" w14:textId="0A767A48" w:rsidR="4044C3C2" w:rsidRDefault="4044C3C2">
          <w:pPr>
            <w:pStyle w:val="Topptekst"/>
            <w:ind w:right="-115"/>
            <w:jc w:val="right"/>
            <w:pPrChange w:id="12" w:author="Trine Dale" w:date="2024-11-10T00:55:00Z">
              <w:pPr/>
            </w:pPrChange>
          </w:pPr>
        </w:p>
      </w:tc>
    </w:tr>
  </w:tbl>
  <w:p w14:paraId="315653FC" w14:textId="6889513E" w:rsidR="4044C3C2" w:rsidRDefault="4044C3C2">
    <w:pPr>
      <w:pStyle w:val="Bunntekst"/>
      <w:pPrChange w:id="13" w:author="Trine Dale" w:date="2024-11-10T00:55:00Z">
        <w:pPr/>
      </w:pPrChange>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30C5E89" w14:textId="2F4A7544" w:rsidR="001F1A4F" w:rsidRPr="0092046A" w:rsidRDefault="001F1A4F" w:rsidP="002553B7">
    <w:pPr>
      <w:pStyle w:val="Bunntekst"/>
      <w:tabs>
        <w:tab w:val="clear" w:pos="4536"/>
        <w:tab w:val="center" w:pos="4256"/>
      </w:tabs>
      <w:spacing w:after="0"/>
      <w:jc w:val="center"/>
      <w:rPr>
        <w:sz w:val="14"/>
        <w:szCs w:val="14"/>
      </w:rPr>
    </w:pPr>
    <w:r w:rsidRPr="0092046A">
      <w:rPr>
        <w:noProof/>
        <w:sz w:val="14"/>
        <w:szCs w:val="14"/>
      </w:rPr>
      <mc:AlternateContent>
        <mc:Choice Requires="wps">
          <w:drawing>
            <wp:anchor distT="0" distB="0" distL="114300" distR="114300" simplePos="0" relativeHeight="251658247" behindDoc="0" locked="0" layoutInCell="1" allowOverlap="1" wp14:anchorId="0B7E8E8D" wp14:editId="112F75F1">
              <wp:simplePos x="0" y="0"/>
              <wp:positionH relativeFrom="page">
                <wp:posOffset>900430</wp:posOffset>
              </wp:positionH>
              <wp:positionV relativeFrom="page">
                <wp:posOffset>9946005</wp:posOffset>
              </wp:positionV>
              <wp:extent cx="5760000" cy="0"/>
              <wp:effectExtent l="0" t="0" r="31750" b="19050"/>
              <wp:wrapNone/>
              <wp:docPr id="32" name="Rett linje 32">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5760000" cy="0"/>
                      </a:xfrm>
                      <a:prstGeom prst="line">
                        <a:avLst/>
                      </a:prstGeom>
                      <a:ln w="31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arto="http://schemas.microsoft.com/office/word/2006/arto" xmlns:adec="http://schemas.microsoft.com/office/drawing/2017/decorative" xmlns:a="http://schemas.openxmlformats.org/drawingml/2006/main">
          <w:pict w14:anchorId="3BF8CBFF">
            <v:line id="Rett linje 32" style="position:absolute;z-index:251658247;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 alt="&quot;&quot;" o:spid="_x0000_s1026" strokecolor="black [3213]" strokeweight=".25pt" from="70.9pt,783.15pt" to="524.45pt,783.15pt" w14:anchorId="6618758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">
              <w10:wrap anchorx="page" anchory="page"/>
            </v:line>
          </w:pict>
        </mc:Fallback>
      </mc:AlternateContent>
    </w:r>
    <w:r w:rsidR="00847EF3" w:rsidRPr="0092046A">
      <w:rPr>
        <w:sz w:val="14"/>
        <w:szCs w:val="14"/>
      </w:rPr>
      <w:t xml:space="preserve"> Copyright ©Institute of Transport Economics</w:t>
    </w:r>
    <w:r w:rsidR="00ED2F5C" w:rsidRPr="0092046A">
      <w:rPr>
        <w:sz w:val="14"/>
        <w:szCs w:val="14"/>
      </w:rPr>
      <w:t>,</w:t>
    </w:r>
    <w:r w:rsidR="0029184F" w:rsidRPr="0092046A">
      <w:rPr>
        <w:sz w:val="14"/>
        <w:szCs w:val="14"/>
      </w:rPr>
      <w:t xml:space="preserve"> </w:t>
    </w:r>
    <w:r w:rsidR="00ED2F5C" w:rsidRPr="0092046A">
      <w:rPr>
        <w:sz w:val="14"/>
        <w:szCs w:val="14"/>
      </w:rPr>
      <w:fldChar w:fldCharType="begin"/>
    </w:r>
    <w:r w:rsidR="00ED2F5C" w:rsidRPr="0092046A">
      <w:rPr>
        <w:sz w:val="14"/>
        <w:szCs w:val="14"/>
      </w:rPr>
      <w:instrText xml:space="preserve"> REF År \h  \* MERGEFORMAT </w:instrText>
    </w:r>
    <w:r w:rsidR="00ED2F5C" w:rsidRPr="0092046A">
      <w:rPr>
        <w:sz w:val="14"/>
        <w:szCs w:val="14"/>
      </w:rPr>
    </w:r>
    <w:r w:rsidR="00ED2F5C" w:rsidRPr="0092046A">
      <w:rPr>
        <w:sz w:val="14"/>
        <w:szCs w:val="14"/>
      </w:rPr>
      <w:fldChar w:fldCharType="separate"/>
    </w:r>
    <w:r w:rsidR="00C34CCF" w:rsidRPr="00C34CCF">
      <w:rPr>
        <w:sz w:val="14"/>
        <w:szCs w:val="14"/>
      </w:rPr>
      <w:t>2024</w:t>
    </w:r>
    <w:r w:rsidR="00ED2F5C" w:rsidRPr="0092046A">
      <w:rPr>
        <w:sz w:val="14"/>
        <w:szCs w:val="14"/>
      </w:rPr>
      <w:fldChar w:fldCharType="end"/>
    </w:r>
    <w:r w:rsidRPr="0092046A">
      <w:rPr>
        <w:sz w:val="14"/>
        <w:szCs w:val="14"/>
      </w:rPr>
      <w:t>.</w:t>
    </w:r>
    <w:r w:rsidR="00060797" w:rsidRPr="0092046A">
      <w:rPr>
        <w:sz w:val="14"/>
        <w:szCs w:val="14"/>
      </w:rPr>
      <w:br/>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6FAB182" w14:textId="77777777" w:rsidR="001F1A4F" w:rsidRPr="0092046A" w:rsidRDefault="001F1A4F" w:rsidP="00273FA7">
    <w:pPr>
      <w:pStyle w:val="Bunntekst"/>
      <w:tabs>
        <w:tab w:val="clear" w:pos="4536"/>
        <w:tab w:val="clear" w:pos="9072"/>
        <w:tab w:val="center" w:pos="4270"/>
        <w:tab w:val="right" w:pos="7936"/>
      </w:tabs>
      <w:spacing w:after="0"/>
      <w:jc w:val="center"/>
      <w:rPr>
        <w:sz w:val="14"/>
        <w:szCs w:val="14"/>
      </w:rPr>
    </w:pPr>
    <w:r w:rsidRPr="0092046A">
      <w:rPr>
        <w:noProof/>
        <w:sz w:val="14"/>
        <w:szCs w:val="14"/>
      </w:rPr>
      <mc:AlternateContent>
        <mc:Choice Requires="wps">
          <w:drawing>
            <wp:anchor distT="0" distB="0" distL="114300" distR="114300" simplePos="0" relativeHeight="251658241" behindDoc="0" locked="0" layoutInCell="1" allowOverlap="1" wp14:anchorId="7D3264C2" wp14:editId="11505AC5">
              <wp:simplePos x="0" y="0"/>
              <wp:positionH relativeFrom="page">
                <wp:posOffset>900430</wp:posOffset>
              </wp:positionH>
              <wp:positionV relativeFrom="page">
                <wp:posOffset>9937115</wp:posOffset>
              </wp:positionV>
              <wp:extent cx="540000" cy="259200"/>
              <wp:effectExtent l="0" t="0" r="12700" b="8890"/>
              <wp:wrapNone/>
              <wp:docPr id="54" name="Tekstboks 54"/>
              <wp:cNvGraphicFramePr/>
              <a:graphic xmlns:a="http://schemas.openxmlformats.org/drawingml/2006/main">
                <a:graphicData uri="http://schemas.microsoft.com/office/word/2010/wordprocessingShape">
                  <wps:wsp>
                    <wps:cNvSpPr txBox="1"/>
                    <wps:spPr>
                      <a:xfrm>
                        <a:off x="0" y="0"/>
                        <a:ext cx="540000" cy="259200"/>
                      </a:xfrm>
                      <a:prstGeom prst="rect">
                        <a:avLst/>
                      </a:prstGeom>
                      <a:noFill/>
                      <a:ln w="6350">
                        <a:noFill/>
                      </a:ln>
                    </wps:spPr>
                    <wps:txbx>
                      <w:txbxContent>
                        <w:p w14:paraId="35E253B9" w14:textId="77777777" w:rsidR="001F1A4F" w:rsidRPr="0092046A" w:rsidRDefault="001F1A4F" w:rsidP="00F2147B">
                          <w:pPr>
                            <w:spacing w:after="0"/>
                            <w:rPr>
                              <w:rFonts w:asciiTheme="majorHAnsi" w:hAnsiTheme="majorHAnsi" w:cstheme="majorHAnsi"/>
                              <w:color w:val="3F868D" w:themeColor="accent1"/>
                              <w:szCs w:val="24"/>
                            </w:rPr>
                          </w:pPr>
                          <w:r w:rsidRPr="0092046A">
                            <w:rPr>
                              <w:rFonts w:asciiTheme="majorHAnsi" w:hAnsiTheme="majorHAnsi" w:cstheme="majorHAnsi"/>
                              <w:color w:val="3F868D" w:themeColor="accent1"/>
                              <w:szCs w:val="24"/>
                            </w:rPr>
                            <w:fldChar w:fldCharType="begin"/>
                          </w:r>
                          <w:r w:rsidRPr="0092046A">
                            <w:rPr>
                              <w:rFonts w:asciiTheme="majorHAnsi" w:hAnsiTheme="majorHAnsi" w:cstheme="majorHAnsi"/>
                              <w:color w:val="3F868D" w:themeColor="accent1"/>
                              <w:szCs w:val="24"/>
                            </w:rPr>
                            <w:instrText xml:space="preserve"> page </w:instrText>
                          </w:r>
                          <w:r w:rsidRPr="0092046A">
                            <w:rPr>
                              <w:rFonts w:asciiTheme="majorHAnsi" w:hAnsiTheme="majorHAnsi" w:cstheme="majorHAnsi"/>
                              <w:color w:val="3F868D" w:themeColor="accent1"/>
                              <w:szCs w:val="24"/>
                            </w:rPr>
                            <w:fldChar w:fldCharType="separate"/>
                          </w:r>
                          <w:r w:rsidRPr="0092046A">
                            <w:rPr>
                              <w:rFonts w:asciiTheme="majorHAnsi" w:hAnsiTheme="majorHAnsi" w:cstheme="majorHAnsi"/>
                              <w:color w:val="3F868D" w:themeColor="accent1"/>
                              <w:szCs w:val="24"/>
                            </w:rPr>
                            <w:t>ii</w:t>
                          </w:r>
                          <w:r w:rsidRPr="0092046A">
                            <w:rPr>
                              <w:rFonts w:asciiTheme="majorHAnsi" w:hAnsiTheme="majorHAnsi" w:cstheme="majorHAnsi"/>
                              <w:color w:val="3F868D" w:themeColor="accent1"/>
                              <w:szCs w:val="24"/>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w14:anchorId="7D3264C2" id="_x0000_t202" coordsize="21600,21600" o:spt="202" path="m,l,21600r21600,l21600,xe">
              <v:stroke joinstyle="miter"/>
              <v:path gradientshapeok="t" o:connecttype="rect"/>
            </v:shapetype>
            <v:shape id="Tekstboks 54" o:spid="_x0000_s1031" type="#_x0000_t202" style="position:absolute;left:0;text-align:left;margin-left:70.9pt;margin-top:782.45pt;width:42.5pt;height:20.4pt;z-index:251658241;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" filled="f" stroked="f" strokeweight=".5pt">
              <v:textbox style="mso-fit-shape-to-text:t" inset="0,0,0,0">
                <w:txbxContent>
                  <w:p w14:paraId="35E253B9" w14:textId="77777777" w:rsidR="001F1A4F" w:rsidRPr="0092046A" w:rsidRDefault="001F1A4F" w:rsidP="00F2147B">
                    <w:pPr>
                      <w:spacing w:after="0"/>
                      <w:rPr>
                        <w:rFonts w:asciiTheme="majorHAnsi" w:hAnsiTheme="majorHAnsi" w:cstheme="majorHAnsi"/>
                        <w:color w:val="3F868D" w:themeColor="accent1"/>
                        <w:szCs w:val="24"/>
                      </w:rPr>
                    </w:pPr>
                    <w:r w:rsidRPr="0092046A">
                      <w:rPr>
                        <w:rFonts w:asciiTheme="majorHAnsi" w:hAnsiTheme="majorHAnsi" w:cstheme="majorHAnsi"/>
                        <w:color w:val="3F868D" w:themeColor="accent1"/>
                        <w:szCs w:val="24"/>
                      </w:rPr>
                      <w:fldChar w:fldCharType="begin"/>
                    </w:r>
                    <w:r w:rsidRPr="0092046A">
                      <w:rPr>
                        <w:rFonts w:asciiTheme="majorHAnsi" w:hAnsiTheme="majorHAnsi" w:cstheme="majorHAnsi"/>
                        <w:color w:val="3F868D" w:themeColor="accent1"/>
                        <w:szCs w:val="24"/>
                      </w:rPr>
                      <w:instrText xml:space="preserve"> page </w:instrText>
                    </w:r>
                    <w:r w:rsidRPr="0092046A">
                      <w:rPr>
                        <w:rFonts w:asciiTheme="majorHAnsi" w:hAnsiTheme="majorHAnsi" w:cstheme="majorHAnsi"/>
                        <w:color w:val="3F868D" w:themeColor="accent1"/>
                        <w:szCs w:val="24"/>
                      </w:rPr>
                      <w:fldChar w:fldCharType="separate"/>
                    </w:r>
                    <w:r w:rsidRPr="0092046A">
                      <w:rPr>
                        <w:rFonts w:asciiTheme="majorHAnsi" w:hAnsiTheme="majorHAnsi" w:cstheme="majorHAnsi"/>
                        <w:color w:val="3F868D" w:themeColor="accent1"/>
                        <w:szCs w:val="24"/>
                      </w:rPr>
                      <w:t>ii</w:t>
                    </w:r>
                    <w:r w:rsidRPr="0092046A">
                      <w:rPr>
                        <w:rFonts w:asciiTheme="majorHAnsi" w:hAnsiTheme="majorHAnsi" w:cstheme="majorHAnsi"/>
                        <w:color w:val="3F868D" w:themeColor="accent1"/>
                        <w:szCs w:val="24"/>
                      </w:rPr>
                      <w:fldChar w:fldCharType="end"/>
                    </w:r>
                  </w:p>
                </w:txbxContent>
              </v:textbox>
              <w10:wrap anchorx="page" anchory="page"/>
            </v:shape>
          </w:pict>
        </mc:Fallback>
      </mc:AlternateContent>
    </w:r>
    <w:r w:rsidRPr="0092046A">
      <w:rPr>
        <w:noProof/>
        <w:sz w:val="14"/>
        <w:szCs w:val="14"/>
      </w:rPr>
      <mc:AlternateContent>
        <mc:Choice Requires="wps">
          <w:drawing>
            <wp:anchor distT="0" distB="0" distL="114300" distR="114300" simplePos="0" relativeHeight="251658240" behindDoc="0" locked="0" layoutInCell="1" allowOverlap="1" wp14:anchorId="52B6E772" wp14:editId="4DD9DCE0">
              <wp:simplePos x="0" y="0"/>
              <wp:positionH relativeFrom="page">
                <wp:posOffset>900430</wp:posOffset>
              </wp:positionH>
              <wp:positionV relativeFrom="page">
                <wp:posOffset>9946005</wp:posOffset>
              </wp:positionV>
              <wp:extent cx="5760000" cy="0"/>
              <wp:effectExtent l="0" t="0" r="31750" b="19050"/>
              <wp:wrapNone/>
              <wp:docPr id="55" name="Rett linje 55">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5760000" cy="0"/>
                      </a:xfrm>
                      <a:prstGeom prst="line">
                        <a:avLst/>
                      </a:prstGeom>
                      <a:ln w="31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arto="http://schemas.microsoft.com/office/word/2006/arto" xmlns:adec="http://schemas.microsoft.com/office/drawing/2017/decorative" xmlns:a="http://schemas.openxmlformats.org/drawingml/2006/main">
          <w:pict w14:anchorId="2CD027E9">
            <v:line id="Rett linje 55" style="position:absolute;z-index:251658240;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 alt="&quot;&quot;" o:spid="_x0000_s1026" strokecolor="black [3213]" strokeweight=".25pt" from="70.9pt,783.15pt" to="524.45pt,783.15pt" w14:anchorId="02F4E8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">
              <w10:wrap anchorx="page" anchory="page"/>
            </v:line>
          </w:pict>
        </mc:Fallback>
      </mc:AlternateContent>
    </w:r>
    <w:r w:rsidR="00EA3859" w:rsidRPr="0092046A">
      <w:rPr>
        <w:sz w:val="14"/>
        <w:szCs w:val="14"/>
      </w:rPr>
      <w:t>Institute of Transport Economics, Gaustadalléen 21, N-0349 Oslo, Norway, E-mail:</w:t>
    </w:r>
    <w:r w:rsidR="00EA3859" w:rsidRPr="0092046A">
      <w:rPr>
        <w:color w:val="336699" w:themeColor="accent6"/>
        <w:sz w:val="14"/>
        <w:szCs w:val="14"/>
      </w:rPr>
      <w:t xml:space="preserve"> </w:t>
    </w:r>
    <w:hyperlink r:id="rId1" w:history="1">
      <w:r w:rsidR="00EA3859" w:rsidRPr="0092046A">
        <w:rPr>
          <w:rStyle w:val="Hyperkobling"/>
          <w:color w:val="336699" w:themeColor="accent6"/>
          <w:sz w:val="14"/>
          <w:szCs w:val="14"/>
        </w:rPr>
        <w:t>toi@toi.no</w:t>
      </w:r>
    </w:hyperlink>
    <w:r w:rsidR="00EA3859" w:rsidRPr="0092046A">
      <w:rPr>
        <w:color w:val="336699" w:themeColor="accent6"/>
        <w:sz w:val="14"/>
        <w:szCs w:val="14"/>
      </w:rPr>
      <w:t xml:space="preserve"> </w:t>
    </w:r>
    <w:hyperlink r:id="rId2" w:history="1">
      <w:r w:rsidR="00EA3859" w:rsidRPr="0092046A">
        <w:rPr>
          <w:rStyle w:val="Hyperkobling"/>
          <w:color w:val="336699" w:themeColor="accent6"/>
          <w:sz w:val="14"/>
          <w:szCs w:val="14"/>
        </w:rPr>
        <w:t>www.toi.no</w:t>
      </w:r>
    </w:hyperlink>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CF7857F" w14:textId="77777777" w:rsidR="001F1A4F" w:rsidRPr="0092046A" w:rsidRDefault="001F1A4F" w:rsidP="00060797">
    <w:pPr>
      <w:pStyle w:val="Bunntekst"/>
      <w:tabs>
        <w:tab w:val="clear" w:pos="4536"/>
        <w:tab w:val="clear" w:pos="9072"/>
        <w:tab w:val="center" w:pos="4270"/>
        <w:tab w:val="right" w:pos="7936"/>
      </w:tabs>
      <w:spacing w:after="0"/>
      <w:ind w:left="-567"/>
      <w:jc w:val="center"/>
      <w:rPr>
        <w:sz w:val="14"/>
        <w:szCs w:val="14"/>
      </w:rPr>
    </w:pPr>
    <w:bookmarkStart w:id="196" w:name="_Hlk100324782"/>
    <w:bookmarkStart w:id="197" w:name="_Hlk100324783"/>
    <w:r w:rsidRPr="0092046A">
      <w:rPr>
        <w:noProof/>
        <w:sz w:val="14"/>
        <w:szCs w:val="14"/>
      </w:rPr>
      <mc:AlternateContent>
        <mc:Choice Requires="wps">
          <w:drawing>
            <wp:anchor distT="0" distB="0" distL="114300" distR="114300" simplePos="0" relativeHeight="251658255" behindDoc="0" locked="0" layoutInCell="1" allowOverlap="1" wp14:anchorId="39FB5CC2" wp14:editId="7B226114">
              <wp:simplePos x="0" y="0"/>
              <wp:positionH relativeFrom="page">
                <wp:posOffset>6120765</wp:posOffset>
              </wp:positionH>
              <wp:positionV relativeFrom="page">
                <wp:posOffset>9937115</wp:posOffset>
              </wp:positionV>
              <wp:extent cx="540000" cy="259200"/>
              <wp:effectExtent l="0" t="0" r="12700" b="8890"/>
              <wp:wrapNone/>
              <wp:docPr id="1" name="Tekstboks 1"/>
              <wp:cNvGraphicFramePr/>
              <a:graphic xmlns:a="http://schemas.openxmlformats.org/drawingml/2006/main">
                <a:graphicData uri="http://schemas.microsoft.com/office/word/2010/wordprocessingShape">
                  <wps:wsp>
                    <wps:cNvSpPr txBox="1"/>
                    <wps:spPr>
                      <a:xfrm>
                        <a:off x="0" y="0"/>
                        <a:ext cx="540000" cy="259200"/>
                      </a:xfrm>
                      <a:prstGeom prst="rect">
                        <a:avLst/>
                      </a:prstGeom>
                      <a:noFill/>
                      <a:ln w="6350">
                        <a:noFill/>
                      </a:ln>
                    </wps:spPr>
                    <wps:txbx>
                      <w:txbxContent>
                        <w:p w14:paraId="4F6A891F" w14:textId="77777777" w:rsidR="001F1A4F" w:rsidRPr="0092046A" w:rsidRDefault="001F1A4F" w:rsidP="0095651D">
                          <w:pPr>
                            <w:spacing w:after="0"/>
                            <w:jc w:val="right"/>
                            <w:rPr>
                              <w:rFonts w:asciiTheme="majorHAnsi" w:hAnsiTheme="majorHAnsi" w:cstheme="majorHAnsi"/>
                              <w:color w:val="3F868D" w:themeColor="accent1"/>
                              <w:szCs w:val="24"/>
                            </w:rPr>
                          </w:pPr>
                          <w:r w:rsidRPr="0092046A">
                            <w:rPr>
                              <w:rFonts w:asciiTheme="majorHAnsi" w:hAnsiTheme="majorHAnsi" w:cstheme="majorHAnsi"/>
                              <w:color w:val="3F868D" w:themeColor="accent1"/>
                              <w:szCs w:val="24"/>
                            </w:rPr>
                            <w:fldChar w:fldCharType="begin"/>
                          </w:r>
                          <w:r w:rsidRPr="0092046A">
                            <w:rPr>
                              <w:rFonts w:asciiTheme="majorHAnsi" w:hAnsiTheme="majorHAnsi" w:cstheme="majorHAnsi"/>
                              <w:color w:val="3F868D" w:themeColor="accent1"/>
                              <w:szCs w:val="24"/>
                            </w:rPr>
                            <w:instrText xml:space="preserve"> page </w:instrText>
                          </w:r>
                          <w:r w:rsidRPr="0092046A">
                            <w:rPr>
                              <w:rFonts w:asciiTheme="majorHAnsi" w:hAnsiTheme="majorHAnsi" w:cstheme="majorHAnsi"/>
                              <w:color w:val="3F868D" w:themeColor="accent1"/>
                              <w:szCs w:val="24"/>
                            </w:rPr>
                            <w:fldChar w:fldCharType="separate"/>
                          </w:r>
                          <w:r w:rsidRPr="0092046A">
                            <w:rPr>
                              <w:rFonts w:asciiTheme="majorHAnsi" w:hAnsiTheme="majorHAnsi" w:cstheme="majorHAnsi"/>
                              <w:color w:val="3F868D" w:themeColor="accent1"/>
                              <w:szCs w:val="24"/>
                            </w:rPr>
                            <w:t>i</w:t>
                          </w:r>
                          <w:r w:rsidRPr="0092046A">
                            <w:rPr>
                              <w:rFonts w:asciiTheme="majorHAnsi" w:hAnsiTheme="majorHAnsi" w:cstheme="majorHAnsi"/>
                              <w:color w:val="3F868D" w:themeColor="accent1"/>
                              <w:szCs w:val="24"/>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w14:anchorId="39FB5CC2" id="_x0000_t202" coordsize="21600,21600" o:spt="202" path="m,l,21600r21600,l21600,xe">
              <v:stroke joinstyle="miter"/>
              <v:path gradientshapeok="t" o:connecttype="rect"/>
            </v:shapetype>
            <v:shape id="Tekstboks 1" o:spid="_x0000_s1032" type="#_x0000_t202" style="position:absolute;left:0;text-align:left;margin-left:481.95pt;margin-top:782.45pt;width:42.5pt;height:20.4pt;z-index:251658255;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" filled="f" stroked="f" strokeweight=".5pt">
              <v:textbox style="mso-fit-shape-to-text:t" inset="0,0,0,0">
                <w:txbxContent>
                  <w:p w14:paraId="4F6A891F" w14:textId="77777777" w:rsidR="001F1A4F" w:rsidRPr="0092046A" w:rsidRDefault="001F1A4F" w:rsidP="0095651D">
                    <w:pPr>
                      <w:spacing w:after="0"/>
                      <w:jc w:val="right"/>
                      <w:rPr>
                        <w:rFonts w:asciiTheme="majorHAnsi" w:hAnsiTheme="majorHAnsi" w:cstheme="majorHAnsi"/>
                        <w:color w:val="3F868D" w:themeColor="accent1"/>
                        <w:szCs w:val="24"/>
                      </w:rPr>
                    </w:pPr>
                    <w:r w:rsidRPr="0092046A">
                      <w:rPr>
                        <w:rFonts w:asciiTheme="majorHAnsi" w:hAnsiTheme="majorHAnsi" w:cstheme="majorHAnsi"/>
                        <w:color w:val="3F868D" w:themeColor="accent1"/>
                        <w:szCs w:val="24"/>
                      </w:rPr>
                      <w:fldChar w:fldCharType="begin"/>
                    </w:r>
                    <w:r w:rsidRPr="0092046A">
                      <w:rPr>
                        <w:rFonts w:asciiTheme="majorHAnsi" w:hAnsiTheme="majorHAnsi" w:cstheme="majorHAnsi"/>
                        <w:color w:val="3F868D" w:themeColor="accent1"/>
                        <w:szCs w:val="24"/>
                      </w:rPr>
                      <w:instrText xml:space="preserve"> page </w:instrText>
                    </w:r>
                    <w:r w:rsidRPr="0092046A">
                      <w:rPr>
                        <w:rFonts w:asciiTheme="majorHAnsi" w:hAnsiTheme="majorHAnsi" w:cstheme="majorHAnsi"/>
                        <w:color w:val="3F868D" w:themeColor="accent1"/>
                        <w:szCs w:val="24"/>
                      </w:rPr>
                      <w:fldChar w:fldCharType="separate"/>
                    </w:r>
                    <w:r w:rsidRPr="0092046A">
                      <w:rPr>
                        <w:rFonts w:asciiTheme="majorHAnsi" w:hAnsiTheme="majorHAnsi" w:cstheme="majorHAnsi"/>
                        <w:color w:val="3F868D" w:themeColor="accent1"/>
                        <w:szCs w:val="24"/>
                      </w:rPr>
                      <w:t>i</w:t>
                    </w:r>
                    <w:r w:rsidRPr="0092046A">
                      <w:rPr>
                        <w:rFonts w:asciiTheme="majorHAnsi" w:hAnsiTheme="majorHAnsi" w:cstheme="majorHAnsi"/>
                        <w:color w:val="3F868D" w:themeColor="accent1"/>
                        <w:szCs w:val="24"/>
                      </w:rPr>
                      <w:fldChar w:fldCharType="end"/>
                    </w:r>
                  </w:p>
                </w:txbxContent>
              </v:textbox>
              <w10:wrap anchorx="page" anchory="page"/>
            </v:shape>
          </w:pict>
        </mc:Fallback>
      </mc:AlternateContent>
    </w:r>
    <w:r w:rsidRPr="0092046A">
      <w:rPr>
        <w:noProof/>
        <w:sz w:val="14"/>
        <w:szCs w:val="14"/>
      </w:rPr>
      <mc:AlternateContent>
        <mc:Choice Requires="wps">
          <w:drawing>
            <wp:anchor distT="0" distB="0" distL="114300" distR="114300" simplePos="0" relativeHeight="251658254" behindDoc="0" locked="0" layoutInCell="1" allowOverlap="1" wp14:anchorId="70F33DF7" wp14:editId="3E9D16C1">
              <wp:simplePos x="0" y="0"/>
              <wp:positionH relativeFrom="page">
                <wp:posOffset>540385</wp:posOffset>
              </wp:positionH>
              <wp:positionV relativeFrom="page">
                <wp:posOffset>9946005</wp:posOffset>
              </wp:positionV>
              <wp:extent cx="6120000" cy="0"/>
              <wp:effectExtent l="0" t="0" r="33655" b="19050"/>
              <wp:wrapNone/>
              <wp:docPr id="5" name="Rett linje 5">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6120000" cy="0"/>
                      </a:xfrm>
                      <a:prstGeom prst="line">
                        <a:avLst/>
                      </a:prstGeom>
                      <a:ln w="31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arto="http://schemas.microsoft.com/office/word/2006/arto" xmlns:adec="http://schemas.microsoft.com/office/drawing/2017/decorative" xmlns:a="http://schemas.openxmlformats.org/drawingml/2006/main">
          <w:pict w14:anchorId="2C058120">
            <v:line id="Rett linje 5" style="position:absolute;z-index:251658254;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 alt="&quot;&quot;" o:spid="_x0000_s1026" strokecolor="black [3213]" strokeweight=".25pt" from="42.55pt,783.15pt" to="524.45pt,783.15pt" w14:anchorId="0A16C47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">
              <w10:wrap anchorx="page" anchory="page"/>
            </v:line>
          </w:pict>
        </mc:Fallback>
      </mc:AlternateContent>
    </w:r>
    <w:bookmarkEnd w:id="196"/>
    <w:bookmarkEnd w:id="197"/>
    <w:r w:rsidR="00EA3859" w:rsidRPr="0092046A">
      <w:rPr>
        <w:sz w:val="14"/>
        <w:szCs w:val="14"/>
      </w:rPr>
      <w:t>Institute of Transport Economics, Gaustadalléen 21, N-0349 Oslo, Norway, E-mail:</w:t>
    </w:r>
    <w:r w:rsidR="00EA3859" w:rsidRPr="0092046A">
      <w:rPr>
        <w:color w:val="336699" w:themeColor="accent6"/>
        <w:sz w:val="14"/>
        <w:szCs w:val="14"/>
      </w:rPr>
      <w:t xml:space="preserve"> </w:t>
    </w:r>
    <w:hyperlink r:id="rId1" w:history="1">
      <w:r w:rsidR="00EA3859" w:rsidRPr="0092046A">
        <w:rPr>
          <w:rStyle w:val="Hyperkobling"/>
          <w:color w:val="336699" w:themeColor="accent6"/>
          <w:sz w:val="14"/>
          <w:szCs w:val="14"/>
        </w:rPr>
        <w:t>toi@toi.no</w:t>
      </w:r>
    </w:hyperlink>
    <w:r w:rsidR="00EA3859" w:rsidRPr="0092046A">
      <w:rPr>
        <w:color w:val="336699" w:themeColor="accent6"/>
        <w:sz w:val="14"/>
        <w:szCs w:val="14"/>
      </w:rPr>
      <w:t xml:space="preserve"> </w:t>
    </w:r>
    <w:hyperlink r:id="rId2" w:history="1">
      <w:r w:rsidR="00EA3859" w:rsidRPr="0092046A">
        <w:rPr>
          <w:rStyle w:val="Hyperkobling"/>
          <w:color w:val="336699" w:themeColor="accent6"/>
          <w:sz w:val="14"/>
          <w:szCs w:val="14"/>
        </w:rPr>
        <w:t>www.toi.no</w:t>
      </w:r>
    </w:hyperlink>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99D18A3" w14:textId="77777777" w:rsidR="00AF656F" w:rsidRPr="0086167B" w:rsidRDefault="00AF656F" w:rsidP="00EF1AF3">
    <w:pPr>
      <w:pStyle w:val="Bunntekst"/>
      <w:tabs>
        <w:tab w:val="clear" w:pos="4536"/>
        <w:tab w:val="center" w:pos="4270"/>
      </w:tabs>
      <w:spacing w:after="0"/>
      <w:jc w:val="center"/>
      <w:rPr>
        <w:lang w:val="nn-NO"/>
      </w:rPr>
    </w:pPr>
    <w:r w:rsidRPr="0092046A">
      <w:rPr>
        <w:noProof/>
        <w:sz w:val="14"/>
        <w:szCs w:val="14"/>
      </w:rPr>
      <mc:AlternateContent>
        <mc:Choice Requires="wps">
          <w:drawing>
            <wp:anchor distT="0" distB="0" distL="114300" distR="114300" simplePos="0" relativeHeight="251658265" behindDoc="0" locked="0" layoutInCell="1" allowOverlap="1" wp14:anchorId="35608224" wp14:editId="526D71CC">
              <wp:simplePos x="0" y="0"/>
              <wp:positionH relativeFrom="page">
                <wp:posOffset>900430</wp:posOffset>
              </wp:positionH>
              <wp:positionV relativeFrom="page">
                <wp:posOffset>9937115</wp:posOffset>
              </wp:positionV>
              <wp:extent cx="565200" cy="259200"/>
              <wp:effectExtent l="0" t="0" r="6350" b="8890"/>
              <wp:wrapNone/>
              <wp:docPr id="48" name="Tekstboks 48"/>
              <wp:cNvGraphicFramePr/>
              <a:graphic xmlns:a="http://schemas.openxmlformats.org/drawingml/2006/main">
                <a:graphicData uri="http://schemas.microsoft.com/office/word/2010/wordprocessingShape">
                  <wps:wsp>
                    <wps:cNvSpPr txBox="1"/>
                    <wps:spPr>
                      <a:xfrm>
                        <a:off x="0" y="0"/>
                        <a:ext cx="565200" cy="259200"/>
                      </a:xfrm>
                      <a:prstGeom prst="rect">
                        <a:avLst/>
                      </a:prstGeom>
                      <a:noFill/>
                      <a:ln w="6350">
                        <a:noFill/>
                      </a:ln>
                    </wps:spPr>
                    <wps:txbx>
                      <w:txbxContent>
                        <w:p w14:paraId="41137680" w14:textId="77777777" w:rsidR="00AF656F" w:rsidRPr="0092046A" w:rsidRDefault="00AF656F" w:rsidP="00F2147B">
                          <w:pPr>
                            <w:spacing w:after="0"/>
                            <w:rPr>
                              <w:rFonts w:asciiTheme="majorHAnsi" w:hAnsiTheme="majorHAnsi" w:cstheme="majorHAnsi"/>
                              <w:color w:val="3F868D" w:themeColor="accent1"/>
                              <w:szCs w:val="24"/>
                            </w:rPr>
                          </w:pPr>
                          <w:r w:rsidRPr="0092046A">
                            <w:rPr>
                              <w:rFonts w:asciiTheme="majorHAnsi" w:hAnsiTheme="majorHAnsi" w:cstheme="majorHAnsi"/>
                              <w:color w:val="3F868D" w:themeColor="accent1"/>
                              <w:szCs w:val="24"/>
                            </w:rPr>
                            <w:fldChar w:fldCharType="begin"/>
                          </w:r>
                          <w:r w:rsidRPr="0092046A">
                            <w:rPr>
                              <w:rFonts w:asciiTheme="majorHAnsi" w:hAnsiTheme="majorHAnsi" w:cstheme="majorHAnsi"/>
                              <w:color w:val="3F868D" w:themeColor="accent1"/>
                              <w:szCs w:val="24"/>
                            </w:rPr>
                            <w:instrText xml:space="preserve"> page </w:instrText>
                          </w:r>
                          <w:r w:rsidRPr="0092046A">
                            <w:rPr>
                              <w:rFonts w:asciiTheme="majorHAnsi" w:hAnsiTheme="majorHAnsi" w:cstheme="majorHAnsi"/>
                              <w:color w:val="3F868D" w:themeColor="accent1"/>
                              <w:szCs w:val="24"/>
                            </w:rPr>
                            <w:fldChar w:fldCharType="separate"/>
                          </w:r>
                          <w:r w:rsidRPr="0092046A">
                            <w:rPr>
                              <w:rFonts w:asciiTheme="majorHAnsi" w:hAnsiTheme="majorHAnsi" w:cstheme="majorHAnsi"/>
                              <w:color w:val="3F868D" w:themeColor="accent1"/>
                              <w:szCs w:val="24"/>
                            </w:rPr>
                            <w:t>II</w:t>
                          </w:r>
                          <w:r w:rsidRPr="0092046A">
                            <w:rPr>
                              <w:rFonts w:asciiTheme="majorHAnsi" w:hAnsiTheme="majorHAnsi" w:cstheme="majorHAnsi"/>
                              <w:color w:val="3F868D" w:themeColor="accent1"/>
                              <w:szCs w:val="24"/>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w14:anchorId="35608224" id="_x0000_t202" coordsize="21600,21600" o:spt="202" path="m,l,21600r21600,l21600,xe">
              <v:stroke joinstyle="miter"/>
              <v:path gradientshapeok="t" o:connecttype="rect"/>
            </v:shapetype>
            <v:shape id="Tekstboks 48" o:spid="_x0000_s1033" type="#_x0000_t202" style="position:absolute;left:0;text-align:left;margin-left:70.9pt;margin-top:782.45pt;width:44.5pt;height:20.4pt;z-index:251658265;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" filled="f" stroked="f" strokeweight=".5pt">
              <v:textbox style="mso-fit-shape-to-text:t" inset="0,0,0,0">
                <w:txbxContent>
                  <w:p w14:paraId="41137680" w14:textId="77777777" w:rsidR="00AF656F" w:rsidRPr="0092046A" w:rsidRDefault="00AF656F" w:rsidP="00F2147B">
                    <w:pPr>
                      <w:spacing w:after="0"/>
                      <w:rPr>
                        <w:rFonts w:asciiTheme="majorHAnsi" w:hAnsiTheme="majorHAnsi" w:cstheme="majorHAnsi"/>
                        <w:color w:val="3F868D" w:themeColor="accent1"/>
                        <w:szCs w:val="24"/>
                      </w:rPr>
                    </w:pPr>
                    <w:r w:rsidRPr="0092046A">
                      <w:rPr>
                        <w:rFonts w:asciiTheme="majorHAnsi" w:hAnsiTheme="majorHAnsi" w:cstheme="majorHAnsi"/>
                        <w:color w:val="3F868D" w:themeColor="accent1"/>
                        <w:szCs w:val="24"/>
                      </w:rPr>
                      <w:fldChar w:fldCharType="begin"/>
                    </w:r>
                    <w:r w:rsidRPr="0092046A">
                      <w:rPr>
                        <w:rFonts w:asciiTheme="majorHAnsi" w:hAnsiTheme="majorHAnsi" w:cstheme="majorHAnsi"/>
                        <w:color w:val="3F868D" w:themeColor="accent1"/>
                        <w:szCs w:val="24"/>
                      </w:rPr>
                      <w:instrText xml:space="preserve"> page </w:instrText>
                    </w:r>
                    <w:r w:rsidRPr="0092046A">
                      <w:rPr>
                        <w:rFonts w:asciiTheme="majorHAnsi" w:hAnsiTheme="majorHAnsi" w:cstheme="majorHAnsi"/>
                        <w:color w:val="3F868D" w:themeColor="accent1"/>
                        <w:szCs w:val="24"/>
                      </w:rPr>
                      <w:fldChar w:fldCharType="separate"/>
                    </w:r>
                    <w:r w:rsidRPr="0092046A">
                      <w:rPr>
                        <w:rFonts w:asciiTheme="majorHAnsi" w:hAnsiTheme="majorHAnsi" w:cstheme="majorHAnsi"/>
                        <w:color w:val="3F868D" w:themeColor="accent1"/>
                        <w:szCs w:val="24"/>
                      </w:rPr>
                      <w:t>II</w:t>
                    </w:r>
                    <w:r w:rsidRPr="0092046A">
                      <w:rPr>
                        <w:rFonts w:asciiTheme="majorHAnsi" w:hAnsiTheme="majorHAnsi" w:cstheme="majorHAnsi"/>
                        <w:color w:val="3F868D" w:themeColor="accent1"/>
                        <w:szCs w:val="24"/>
                      </w:rPr>
                      <w:fldChar w:fldCharType="end"/>
                    </w:r>
                  </w:p>
                </w:txbxContent>
              </v:textbox>
              <w10:wrap anchorx="page" anchory="page"/>
            </v:shape>
          </w:pict>
        </mc:Fallback>
      </mc:AlternateContent>
    </w:r>
    <w:r w:rsidRPr="0092046A">
      <w:rPr>
        <w:noProof/>
        <w:sz w:val="14"/>
        <w:szCs w:val="14"/>
      </w:rPr>
      <mc:AlternateContent>
        <mc:Choice Requires="wps">
          <w:drawing>
            <wp:anchor distT="0" distB="0" distL="114300" distR="114300" simplePos="0" relativeHeight="251658264" behindDoc="0" locked="0" layoutInCell="1" allowOverlap="1" wp14:anchorId="4BB38D54" wp14:editId="4241B0C6">
              <wp:simplePos x="0" y="0"/>
              <wp:positionH relativeFrom="page">
                <wp:posOffset>900430</wp:posOffset>
              </wp:positionH>
              <wp:positionV relativeFrom="page">
                <wp:posOffset>9946005</wp:posOffset>
              </wp:positionV>
              <wp:extent cx="5940000" cy="0"/>
              <wp:effectExtent l="0" t="0" r="22860" b="19050"/>
              <wp:wrapNone/>
              <wp:docPr id="49" name="Rett linje 49">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5940000" cy="0"/>
                      </a:xfrm>
                      <a:prstGeom prst="line">
                        <a:avLst/>
                      </a:prstGeom>
                      <a:ln w="31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arto="http://schemas.microsoft.com/office/word/2006/arto" xmlns:adec="http://schemas.microsoft.com/office/drawing/2017/decorative" xmlns:a="http://schemas.openxmlformats.org/drawingml/2006/main">
          <w:pict w14:anchorId="22FF8E76">
            <v:line id="Rett linje 49" style="position:absolute;z-index:251658264;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 alt="&quot;&quot;" o:spid="_x0000_s1026" strokecolor="black [3213]" strokeweight=".25pt" from="70.9pt,783.15pt" to="538.6pt,783.15pt" w14:anchorId="463399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">
              <w10:wrap anchorx="page" anchory="page"/>
            </v:line>
          </w:pict>
        </mc:Fallback>
      </mc:AlternateContent>
    </w:r>
    <w:r w:rsidRPr="0086167B">
      <w:rPr>
        <w:sz w:val="14"/>
        <w:szCs w:val="14"/>
        <w:lang w:val="nn-NO"/>
      </w:rPr>
      <w:t>Transportøkonomisk Institutt, Gaustadalléen 21, 0349 Oslo</w:t>
    </w:r>
    <w:r w:rsidR="00E43882" w:rsidRPr="0086167B">
      <w:rPr>
        <w:sz w:val="14"/>
        <w:szCs w:val="14"/>
        <w:lang w:val="nn-NO"/>
      </w:rPr>
      <w:t>,</w:t>
    </w:r>
    <w:r w:rsidRPr="0086167B">
      <w:rPr>
        <w:sz w:val="14"/>
        <w:szCs w:val="14"/>
        <w:lang w:val="nn-NO"/>
      </w:rPr>
      <w:t xml:space="preserve"> E-post:</w:t>
    </w:r>
    <w:r w:rsidRPr="0086167B">
      <w:rPr>
        <w:lang w:val="nn-NO"/>
      </w:rPr>
      <w:t xml:space="preserve"> </w:t>
    </w:r>
    <w:r w:rsidR="00CC1383">
      <w:fldChar w:fldCharType="begin"/>
    </w:r>
    <w:r w:rsidR="00CC1383" w:rsidRPr="002C3EE0">
      <w:rPr>
        <w:lang w:val="nn-NO"/>
        <w:rPrChange w:id="281" w:author="Askill Harkjerr Halse" w:date="2024-11-17T18:53:00Z">
          <w:rPr/>
        </w:rPrChange>
      </w:rPr>
      <w:instrText xml:space="preserve"> HYPERLINK "mailto:toi@toi.no" </w:instrText>
    </w:r>
    <w:r w:rsidR="00CC1383">
      <w:fldChar w:fldCharType="separate"/>
    </w:r>
    <w:r w:rsidRPr="0086167B">
      <w:rPr>
        <w:rStyle w:val="Hyperkobling"/>
        <w:color w:val="336699" w:themeColor="accent6"/>
        <w:sz w:val="14"/>
        <w:szCs w:val="14"/>
        <w:lang w:val="nn-NO"/>
      </w:rPr>
      <w:t>toi@toi.no</w:t>
    </w:r>
    <w:r w:rsidR="00CC1383">
      <w:rPr>
        <w:rStyle w:val="Hyperkobling"/>
        <w:color w:val="336699" w:themeColor="accent6"/>
        <w:sz w:val="14"/>
        <w:szCs w:val="14"/>
        <w:lang w:val="nn-NO"/>
      </w:rPr>
      <w:fldChar w:fldCharType="end"/>
    </w:r>
    <w:r w:rsidRPr="0086167B">
      <w:rPr>
        <w:rStyle w:val="Hyperkobling"/>
        <w:color w:val="336699" w:themeColor="accent6"/>
        <w:sz w:val="14"/>
        <w:szCs w:val="14"/>
        <w:lang w:val="nn-NO"/>
      </w:rPr>
      <w:t xml:space="preserve"> </w:t>
    </w:r>
    <w:r w:rsidR="00CC1383">
      <w:fldChar w:fldCharType="begin"/>
    </w:r>
    <w:r w:rsidR="00CC1383" w:rsidRPr="002C3EE0">
      <w:rPr>
        <w:lang w:val="nn-NO"/>
        <w:rPrChange w:id="282" w:author="Askill Harkjerr Halse" w:date="2024-11-17T18:53:00Z">
          <w:rPr/>
        </w:rPrChange>
      </w:rPr>
      <w:instrText xml:space="preserve"> HYPERLINK "https://www.toi.no" </w:instrText>
    </w:r>
    <w:r w:rsidR="00CC1383">
      <w:fldChar w:fldCharType="separate"/>
    </w:r>
    <w:r w:rsidRPr="0086167B">
      <w:rPr>
        <w:rStyle w:val="Hyperkobling"/>
        <w:color w:val="336699" w:themeColor="accent6"/>
        <w:sz w:val="14"/>
        <w:szCs w:val="14"/>
        <w:lang w:val="nn-NO"/>
      </w:rPr>
      <w:t>www.toi.no</w:t>
    </w:r>
    <w:r w:rsidR="00CC1383">
      <w:rPr>
        <w:rStyle w:val="Hyperkobling"/>
        <w:color w:val="336699" w:themeColor="accent6"/>
        <w:sz w:val="14"/>
        <w:szCs w:val="14"/>
        <w:lang w:val="nn-NO"/>
      </w:rPr>
      <w:fldChar w:fldCharType="end"/>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4079626" w14:textId="77777777" w:rsidR="00AF656F" w:rsidRPr="0086167B" w:rsidRDefault="00AF656F">
    <w:pPr>
      <w:pStyle w:val="Bunntekst"/>
      <w:tabs>
        <w:tab w:val="clear" w:pos="4536"/>
        <w:tab w:val="center" w:pos="4270"/>
      </w:tabs>
      <w:spacing w:after="0"/>
      <w:ind w:left="-567"/>
      <w:jc w:val="center"/>
      <w:rPr>
        <w:sz w:val="14"/>
        <w:szCs w:val="14"/>
        <w:lang w:val="nn-NO"/>
      </w:rPr>
    </w:pPr>
    <w:r w:rsidRPr="0092046A">
      <w:rPr>
        <w:noProof/>
        <w:sz w:val="14"/>
        <w:szCs w:val="14"/>
      </w:rPr>
      <mc:AlternateContent>
        <mc:Choice Requires="wps">
          <w:drawing>
            <wp:anchor distT="0" distB="0" distL="114300" distR="114300" simplePos="0" relativeHeight="251658267" behindDoc="0" locked="0" layoutInCell="1" allowOverlap="1" wp14:anchorId="6D276CED" wp14:editId="1C8AA780">
              <wp:simplePos x="0" y="0"/>
              <wp:positionH relativeFrom="page">
                <wp:posOffset>6120765</wp:posOffset>
              </wp:positionH>
              <wp:positionV relativeFrom="page">
                <wp:posOffset>9937115</wp:posOffset>
              </wp:positionV>
              <wp:extent cx="540000" cy="259200"/>
              <wp:effectExtent l="0" t="0" r="12700" b="8890"/>
              <wp:wrapNone/>
              <wp:docPr id="50" name="Tekstboks 50"/>
              <wp:cNvGraphicFramePr/>
              <a:graphic xmlns:a="http://schemas.openxmlformats.org/drawingml/2006/main">
                <a:graphicData uri="http://schemas.microsoft.com/office/word/2010/wordprocessingShape">
                  <wps:wsp>
                    <wps:cNvSpPr txBox="1"/>
                    <wps:spPr>
                      <a:xfrm>
                        <a:off x="0" y="0"/>
                        <a:ext cx="540000" cy="259200"/>
                      </a:xfrm>
                      <a:prstGeom prst="rect">
                        <a:avLst/>
                      </a:prstGeom>
                      <a:noFill/>
                      <a:ln w="6350">
                        <a:noFill/>
                      </a:ln>
                    </wps:spPr>
                    <wps:txbx>
                      <w:txbxContent>
                        <w:p w14:paraId="341C4E44" w14:textId="77777777" w:rsidR="00AF656F" w:rsidRPr="0092046A" w:rsidRDefault="00AF656F" w:rsidP="00F2147B">
                          <w:pPr>
                            <w:spacing w:after="0"/>
                            <w:jc w:val="right"/>
                            <w:rPr>
                              <w:rFonts w:asciiTheme="majorHAnsi" w:hAnsiTheme="majorHAnsi" w:cstheme="majorHAnsi"/>
                              <w:color w:val="3F868D" w:themeColor="accent1"/>
                              <w:szCs w:val="24"/>
                            </w:rPr>
                          </w:pPr>
                          <w:r w:rsidRPr="0092046A">
                            <w:rPr>
                              <w:rFonts w:asciiTheme="majorHAnsi" w:hAnsiTheme="majorHAnsi" w:cstheme="majorHAnsi"/>
                              <w:color w:val="3F868D" w:themeColor="accent1"/>
                              <w:szCs w:val="24"/>
                            </w:rPr>
                            <w:fldChar w:fldCharType="begin"/>
                          </w:r>
                          <w:r w:rsidRPr="0092046A">
                            <w:rPr>
                              <w:rFonts w:asciiTheme="majorHAnsi" w:hAnsiTheme="majorHAnsi" w:cstheme="majorHAnsi"/>
                              <w:color w:val="3F868D" w:themeColor="accent1"/>
                              <w:szCs w:val="24"/>
                            </w:rPr>
                            <w:instrText xml:space="preserve"> page </w:instrText>
                          </w:r>
                          <w:r w:rsidRPr="0092046A">
                            <w:rPr>
                              <w:rFonts w:asciiTheme="majorHAnsi" w:hAnsiTheme="majorHAnsi" w:cstheme="majorHAnsi"/>
                              <w:color w:val="3F868D" w:themeColor="accent1"/>
                              <w:szCs w:val="24"/>
                            </w:rPr>
                            <w:fldChar w:fldCharType="separate"/>
                          </w:r>
                          <w:r w:rsidRPr="0092046A">
                            <w:rPr>
                              <w:rFonts w:asciiTheme="majorHAnsi" w:hAnsiTheme="majorHAnsi" w:cstheme="majorHAnsi"/>
                              <w:color w:val="3F868D" w:themeColor="accent1"/>
                              <w:szCs w:val="24"/>
                            </w:rPr>
                            <w:t>I</w:t>
                          </w:r>
                          <w:r w:rsidRPr="0092046A">
                            <w:rPr>
                              <w:rFonts w:asciiTheme="majorHAnsi" w:hAnsiTheme="majorHAnsi" w:cstheme="majorHAnsi"/>
                              <w:color w:val="3F868D" w:themeColor="accent1"/>
                              <w:szCs w:val="24"/>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w14:anchorId="6D276CED" id="_x0000_t202" coordsize="21600,21600" o:spt="202" path="m,l,21600r21600,l21600,xe">
              <v:stroke joinstyle="miter"/>
              <v:path gradientshapeok="t" o:connecttype="rect"/>
            </v:shapetype>
            <v:shape id="Tekstboks 50" o:spid="_x0000_s1034" type="#_x0000_t202" style="position:absolute;left:0;text-align:left;margin-left:481.95pt;margin-top:782.45pt;width:42.5pt;height:20.4pt;z-index:251658267;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" filled="f" stroked="f" strokeweight=".5pt">
              <v:textbox style="mso-fit-shape-to-text:t" inset="0,0,0,0">
                <w:txbxContent>
                  <w:p w14:paraId="341C4E44" w14:textId="77777777" w:rsidR="00AF656F" w:rsidRPr="0092046A" w:rsidRDefault="00AF656F" w:rsidP="00F2147B">
                    <w:pPr>
                      <w:spacing w:after="0"/>
                      <w:jc w:val="right"/>
                      <w:rPr>
                        <w:rFonts w:asciiTheme="majorHAnsi" w:hAnsiTheme="majorHAnsi" w:cstheme="majorHAnsi"/>
                        <w:color w:val="3F868D" w:themeColor="accent1"/>
                        <w:szCs w:val="24"/>
                      </w:rPr>
                    </w:pPr>
                    <w:r w:rsidRPr="0092046A">
                      <w:rPr>
                        <w:rFonts w:asciiTheme="majorHAnsi" w:hAnsiTheme="majorHAnsi" w:cstheme="majorHAnsi"/>
                        <w:color w:val="3F868D" w:themeColor="accent1"/>
                        <w:szCs w:val="24"/>
                      </w:rPr>
                      <w:fldChar w:fldCharType="begin"/>
                    </w:r>
                    <w:r w:rsidRPr="0092046A">
                      <w:rPr>
                        <w:rFonts w:asciiTheme="majorHAnsi" w:hAnsiTheme="majorHAnsi" w:cstheme="majorHAnsi"/>
                        <w:color w:val="3F868D" w:themeColor="accent1"/>
                        <w:szCs w:val="24"/>
                      </w:rPr>
                      <w:instrText xml:space="preserve"> page </w:instrText>
                    </w:r>
                    <w:r w:rsidRPr="0092046A">
                      <w:rPr>
                        <w:rFonts w:asciiTheme="majorHAnsi" w:hAnsiTheme="majorHAnsi" w:cstheme="majorHAnsi"/>
                        <w:color w:val="3F868D" w:themeColor="accent1"/>
                        <w:szCs w:val="24"/>
                      </w:rPr>
                      <w:fldChar w:fldCharType="separate"/>
                    </w:r>
                    <w:r w:rsidRPr="0092046A">
                      <w:rPr>
                        <w:rFonts w:asciiTheme="majorHAnsi" w:hAnsiTheme="majorHAnsi" w:cstheme="majorHAnsi"/>
                        <w:color w:val="3F868D" w:themeColor="accent1"/>
                        <w:szCs w:val="24"/>
                      </w:rPr>
                      <w:t>I</w:t>
                    </w:r>
                    <w:r w:rsidRPr="0092046A">
                      <w:rPr>
                        <w:rFonts w:asciiTheme="majorHAnsi" w:hAnsiTheme="majorHAnsi" w:cstheme="majorHAnsi"/>
                        <w:color w:val="3F868D" w:themeColor="accent1"/>
                        <w:szCs w:val="24"/>
                      </w:rPr>
                      <w:fldChar w:fldCharType="end"/>
                    </w:r>
                  </w:p>
                </w:txbxContent>
              </v:textbox>
              <w10:wrap anchorx="page" anchory="page"/>
            </v:shape>
          </w:pict>
        </mc:Fallback>
      </mc:AlternateContent>
    </w:r>
    <w:r w:rsidRPr="0092046A">
      <w:rPr>
        <w:noProof/>
        <w:sz w:val="14"/>
        <w:szCs w:val="14"/>
      </w:rPr>
      <mc:AlternateContent>
        <mc:Choice Requires="wps">
          <w:drawing>
            <wp:anchor distT="0" distB="0" distL="114300" distR="114300" simplePos="0" relativeHeight="251658266" behindDoc="0" locked="0" layoutInCell="1" allowOverlap="1" wp14:anchorId="0E48A674" wp14:editId="14267886">
              <wp:simplePos x="0" y="0"/>
              <wp:positionH relativeFrom="page">
                <wp:posOffset>540385</wp:posOffset>
              </wp:positionH>
              <wp:positionV relativeFrom="page">
                <wp:posOffset>9946005</wp:posOffset>
              </wp:positionV>
              <wp:extent cx="6120000" cy="0"/>
              <wp:effectExtent l="0" t="0" r="33655" b="19050"/>
              <wp:wrapNone/>
              <wp:docPr id="51" name="Rett linje 5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6120000" cy="0"/>
                      </a:xfrm>
                      <a:prstGeom prst="line">
                        <a:avLst/>
                      </a:prstGeom>
                      <a:ln w="31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arto="http://schemas.microsoft.com/office/word/2006/arto" xmlns:adec="http://schemas.microsoft.com/office/drawing/2017/decorative" xmlns:a="http://schemas.openxmlformats.org/drawingml/2006/main">
          <w:pict w14:anchorId="6B47AA66">
            <v:line id="Rett linje 51" style="position:absolute;z-index:251658266;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 alt="&quot;&quot;" o:spid="_x0000_s1026" strokecolor="black [3213]" strokeweight=".25pt" from="42.55pt,783.15pt" to="524.45pt,783.15pt" w14:anchorId="345617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">
              <w10:wrap anchorx="page" anchory="page"/>
            </v:line>
          </w:pict>
        </mc:Fallback>
      </mc:AlternateContent>
    </w:r>
    <w:r w:rsidRPr="0086167B">
      <w:rPr>
        <w:sz w:val="14"/>
        <w:szCs w:val="14"/>
        <w:lang w:val="nn-NO"/>
      </w:rPr>
      <w:t>Transportøkonomisk Institutt, Gaustadalléen 21, 0349 Oslo</w:t>
    </w:r>
    <w:r w:rsidR="00E43882" w:rsidRPr="0086167B">
      <w:rPr>
        <w:sz w:val="14"/>
        <w:szCs w:val="14"/>
        <w:lang w:val="nn-NO"/>
      </w:rPr>
      <w:t>,</w:t>
    </w:r>
    <w:r w:rsidRPr="0086167B">
      <w:rPr>
        <w:sz w:val="14"/>
        <w:szCs w:val="14"/>
        <w:lang w:val="nn-NO"/>
      </w:rPr>
      <w:t xml:space="preserve"> E-post:</w:t>
    </w:r>
    <w:r w:rsidRPr="0086167B">
      <w:rPr>
        <w:color w:val="336699" w:themeColor="accent6"/>
        <w:sz w:val="14"/>
        <w:szCs w:val="14"/>
        <w:lang w:val="nn-NO"/>
      </w:rPr>
      <w:t xml:space="preserve"> </w:t>
    </w:r>
    <w:r w:rsidR="00CC1383">
      <w:fldChar w:fldCharType="begin"/>
    </w:r>
    <w:r w:rsidR="00CC1383" w:rsidRPr="002C3EE0">
      <w:rPr>
        <w:lang w:val="nn-NO"/>
        <w:rPrChange w:id="283" w:author="Askill Harkjerr Halse" w:date="2024-11-17T18:53:00Z">
          <w:rPr/>
        </w:rPrChange>
      </w:rPr>
      <w:instrText xml:space="preserve"> HYPERLINK "mailto:toi@toi.no" </w:instrText>
    </w:r>
    <w:r w:rsidR="00CC1383">
      <w:fldChar w:fldCharType="separate"/>
    </w:r>
    <w:r w:rsidRPr="0086167B">
      <w:rPr>
        <w:rStyle w:val="Hyperkobling"/>
        <w:color w:val="336699" w:themeColor="accent6"/>
        <w:sz w:val="14"/>
        <w:szCs w:val="14"/>
        <w:lang w:val="nn-NO"/>
      </w:rPr>
      <w:t>toi@toi.no</w:t>
    </w:r>
    <w:r w:rsidR="00CC1383">
      <w:rPr>
        <w:rStyle w:val="Hyperkobling"/>
        <w:color w:val="336699" w:themeColor="accent6"/>
        <w:sz w:val="14"/>
        <w:szCs w:val="14"/>
        <w:lang w:val="nn-NO"/>
      </w:rPr>
      <w:fldChar w:fldCharType="end"/>
    </w:r>
    <w:r w:rsidRPr="0086167B">
      <w:rPr>
        <w:color w:val="336699" w:themeColor="accent6"/>
        <w:sz w:val="14"/>
        <w:szCs w:val="14"/>
        <w:lang w:val="nn-NO"/>
      </w:rPr>
      <w:t xml:space="preserve"> </w:t>
    </w:r>
    <w:r w:rsidR="00CC1383">
      <w:fldChar w:fldCharType="begin"/>
    </w:r>
    <w:r w:rsidR="00CC1383" w:rsidRPr="002C3EE0">
      <w:rPr>
        <w:lang w:val="nn-NO"/>
        <w:rPrChange w:id="284" w:author="Askill Harkjerr Halse" w:date="2024-11-17T18:53:00Z">
          <w:rPr/>
        </w:rPrChange>
      </w:rPr>
      <w:instrText xml:space="preserve"> HYPERLINK "https://www.toi.no" </w:instrText>
    </w:r>
    <w:r w:rsidR="00CC1383">
      <w:fldChar w:fldCharType="separate"/>
    </w:r>
    <w:r w:rsidRPr="0086167B">
      <w:rPr>
        <w:rStyle w:val="Hyperkobling"/>
        <w:color w:val="336699" w:themeColor="accent6"/>
        <w:sz w:val="14"/>
        <w:szCs w:val="14"/>
        <w:lang w:val="nn-NO"/>
      </w:rPr>
      <w:t>www.toi.no</w:t>
    </w:r>
    <w:r w:rsidR="00CC1383">
      <w:rPr>
        <w:rStyle w:val="Hyperkobling"/>
        <w:color w:val="336699" w:themeColor="accent6"/>
        <w:sz w:val="14"/>
        <w:szCs w:val="14"/>
        <w:lang w:val="nn-NO"/>
      </w:rPr>
      <w:fldChar w:fldCharType="end"/>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02CBEBC" w14:textId="77777777" w:rsidR="00EA3859" w:rsidRPr="0086167B" w:rsidRDefault="00EA3859" w:rsidP="00EA3859">
    <w:pPr>
      <w:pStyle w:val="Bunntekst"/>
      <w:tabs>
        <w:tab w:val="clear" w:pos="4536"/>
        <w:tab w:val="center" w:pos="4270"/>
      </w:tabs>
      <w:spacing w:after="0"/>
      <w:ind w:left="-567"/>
      <w:jc w:val="center"/>
      <w:rPr>
        <w:sz w:val="14"/>
        <w:szCs w:val="14"/>
        <w:lang w:val="nn-NO"/>
      </w:rPr>
    </w:pPr>
    <w:r w:rsidRPr="0092046A">
      <w:rPr>
        <w:noProof/>
        <w:sz w:val="14"/>
        <w:szCs w:val="14"/>
      </w:rPr>
      <mc:AlternateContent>
        <mc:Choice Requires="wps">
          <w:drawing>
            <wp:anchor distT="0" distB="0" distL="114300" distR="114300" simplePos="0" relativeHeight="251658273" behindDoc="0" locked="0" layoutInCell="1" allowOverlap="1" wp14:anchorId="54260642" wp14:editId="51CAECA4">
              <wp:simplePos x="0" y="0"/>
              <wp:positionH relativeFrom="page">
                <wp:posOffset>6120765</wp:posOffset>
              </wp:positionH>
              <wp:positionV relativeFrom="page">
                <wp:posOffset>9937115</wp:posOffset>
              </wp:positionV>
              <wp:extent cx="540000" cy="259200"/>
              <wp:effectExtent l="0" t="0" r="12700" b="8890"/>
              <wp:wrapNone/>
              <wp:docPr id="14" name="Tekstboks 14"/>
              <wp:cNvGraphicFramePr/>
              <a:graphic xmlns:a="http://schemas.openxmlformats.org/drawingml/2006/main">
                <a:graphicData uri="http://schemas.microsoft.com/office/word/2010/wordprocessingShape">
                  <wps:wsp>
                    <wps:cNvSpPr txBox="1"/>
                    <wps:spPr>
                      <a:xfrm>
                        <a:off x="0" y="0"/>
                        <a:ext cx="540000" cy="259200"/>
                      </a:xfrm>
                      <a:prstGeom prst="rect">
                        <a:avLst/>
                      </a:prstGeom>
                      <a:noFill/>
                      <a:ln w="6350">
                        <a:noFill/>
                      </a:ln>
                    </wps:spPr>
                    <wps:txbx>
                      <w:txbxContent>
                        <w:p w14:paraId="5E22194F" w14:textId="77777777" w:rsidR="00EA3859" w:rsidRPr="0092046A" w:rsidRDefault="00EA3859" w:rsidP="00EA3859">
                          <w:pPr>
                            <w:spacing w:after="0"/>
                            <w:jc w:val="right"/>
                            <w:rPr>
                              <w:rFonts w:asciiTheme="majorHAnsi" w:hAnsiTheme="majorHAnsi" w:cstheme="majorHAnsi"/>
                              <w:color w:val="3F868D" w:themeColor="accent1"/>
                              <w:szCs w:val="24"/>
                            </w:rPr>
                          </w:pPr>
                          <w:r w:rsidRPr="0092046A">
                            <w:rPr>
                              <w:rFonts w:asciiTheme="majorHAnsi" w:hAnsiTheme="majorHAnsi" w:cstheme="majorHAnsi"/>
                              <w:color w:val="3F868D" w:themeColor="accent1"/>
                              <w:szCs w:val="24"/>
                            </w:rPr>
                            <w:fldChar w:fldCharType="begin"/>
                          </w:r>
                          <w:r w:rsidRPr="0092046A">
                            <w:rPr>
                              <w:rFonts w:asciiTheme="majorHAnsi" w:hAnsiTheme="majorHAnsi" w:cstheme="majorHAnsi"/>
                              <w:color w:val="3F868D" w:themeColor="accent1"/>
                              <w:szCs w:val="24"/>
                            </w:rPr>
                            <w:instrText xml:space="preserve"> page </w:instrText>
                          </w:r>
                          <w:r w:rsidRPr="0092046A">
                            <w:rPr>
                              <w:rFonts w:asciiTheme="majorHAnsi" w:hAnsiTheme="majorHAnsi" w:cstheme="majorHAnsi"/>
                              <w:color w:val="3F868D" w:themeColor="accent1"/>
                              <w:szCs w:val="24"/>
                            </w:rPr>
                            <w:fldChar w:fldCharType="separate"/>
                          </w:r>
                          <w:r w:rsidRPr="0092046A">
                            <w:rPr>
                              <w:rFonts w:asciiTheme="majorHAnsi" w:hAnsiTheme="majorHAnsi" w:cstheme="majorHAnsi"/>
                              <w:color w:val="3F868D" w:themeColor="accent1"/>
                              <w:szCs w:val="24"/>
                            </w:rPr>
                            <w:t>I</w:t>
                          </w:r>
                          <w:r w:rsidRPr="0092046A">
                            <w:rPr>
                              <w:rFonts w:asciiTheme="majorHAnsi" w:hAnsiTheme="majorHAnsi" w:cstheme="majorHAnsi"/>
                              <w:color w:val="3F868D" w:themeColor="accent1"/>
                              <w:szCs w:val="24"/>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w14:anchorId="54260642" id="_x0000_t202" coordsize="21600,21600" o:spt="202" path="m,l,21600r21600,l21600,xe">
              <v:stroke joinstyle="miter"/>
              <v:path gradientshapeok="t" o:connecttype="rect"/>
            </v:shapetype>
            <v:shape id="Tekstboks 14" o:spid="_x0000_s1035" type="#_x0000_t202" style="position:absolute;left:0;text-align:left;margin-left:481.95pt;margin-top:782.45pt;width:42.5pt;height:20.4pt;z-index:251658273;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" filled="f" stroked="f" strokeweight=".5pt">
              <v:textbox style="mso-fit-shape-to-text:t" inset="0,0,0,0">
                <w:txbxContent>
                  <w:p w14:paraId="5E22194F" w14:textId="77777777" w:rsidR="00EA3859" w:rsidRPr="0092046A" w:rsidRDefault="00EA3859" w:rsidP="00EA3859">
                    <w:pPr>
                      <w:spacing w:after="0"/>
                      <w:jc w:val="right"/>
                      <w:rPr>
                        <w:rFonts w:asciiTheme="majorHAnsi" w:hAnsiTheme="majorHAnsi" w:cstheme="majorHAnsi"/>
                        <w:color w:val="3F868D" w:themeColor="accent1"/>
                        <w:szCs w:val="24"/>
                      </w:rPr>
                    </w:pPr>
                    <w:r w:rsidRPr="0092046A">
                      <w:rPr>
                        <w:rFonts w:asciiTheme="majorHAnsi" w:hAnsiTheme="majorHAnsi" w:cstheme="majorHAnsi"/>
                        <w:color w:val="3F868D" w:themeColor="accent1"/>
                        <w:szCs w:val="24"/>
                      </w:rPr>
                      <w:fldChar w:fldCharType="begin"/>
                    </w:r>
                    <w:r w:rsidRPr="0092046A">
                      <w:rPr>
                        <w:rFonts w:asciiTheme="majorHAnsi" w:hAnsiTheme="majorHAnsi" w:cstheme="majorHAnsi"/>
                        <w:color w:val="3F868D" w:themeColor="accent1"/>
                        <w:szCs w:val="24"/>
                      </w:rPr>
                      <w:instrText xml:space="preserve"> page </w:instrText>
                    </w:r>
                    <w:r w:rsidRPr="0092046A">
                      <w:rPr>
                        <w:rFonts w:asciiTheme="majorHAnsi" w:hAnsiTheme="majorHAnsi" w:cstheme="majorHAnsi"/>
                        <w:color w:val="3F868D" w:themeColor="accent1"/>
                        <w:szCs w:val="24"/>
                      </w:rPr>
                      <w:fldChar w:fldCharType="separate"/>
                    </w:r>
                    <w:r w:rsidRPr="0092046A">
                      <w:rPr>
                        <w:rFonts w:asciiTheme="majorHAnsi" w:hAnsiTheme="majorHAnsi" w:cstheme="majorHAnsi"/>
                        <w:color w:val="3F868D" w:themeColor="accent1"/>
                        <w:szCs w:val="24"/>
                      </w:rPr>
                      <w:t>I</w:t>
                    </w:r>
                    <w:r w:rsidRPr="0092046A">
                      <w:rPr>
                        <w:rFonts w:asciiTheme="majorHAnsi" w:hAnsiTheme="majorHAnsi" w:cstheme="majorHAnsi"/>
                        <w:color w:val="3F868D" w:themeColor="accent1"/>
                        <w:szCs w:val="24"/>
                      </w:rPr>
                      <w:fldChar w:fldCharType="end"/>
                    </w:r>
                  </w:p>
                </w:txbxContent>
              </v:textbox>
              <w10:wrap anchorx="page" anchory="page"/>
            </v:shape>
          </w:pict>
        </mc:Fallback>
      </mc:AlternateContent>
    </w:r>
    <w:r w:rsidRPr="0092046A">
      <w:rPr>
        <w:noProof/>
        <w:sz w:val="14"/>
        <w:szCs w:val="14"/>
      </w:rPr>
      <mc:AlternateContent>
        <mc:Choice Requires="wps">
          <w:drawing>
            <wp:anchor distT="0" distB="0" distL="114300" distR="114300" simplePos="0" relativeHeight="251658272" behindDoc="0" locked="0" layoutInCell="1" allowOverlap="1" wp14:anchorId="70E5212C" wp14:editId="21368DC5">
              <wp:simplePos x="0" y="0"/>
              <wp:positionH relativeFrom="page">
                <wp:posOffset>540385</wp:posOffset>
              </wp:positionH>
              <wp:positionV relativeFrom="page">
                <wp:posOffset>9946005</wp:posOffset>
              </wp:positionV>
              <wp:extent cx="6120000" cy="0"/>
              <wp:effectExtent l="0" t="0" r="33655" b="19050"/>
              <wp:wrapNone/>
              <wp:docPr id="17" name="Rett linje 17">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6120000" cy="0"/>
                      </a:xfrm>
                      <a:prstGeom prst="line">
                        <a:avLst/>
                      </a:prstGeom>
                      <a:ln w="31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arto="http://schemas.microsoft.com/office/word/2006/arto" xmlns:adec="http://schemas.microsoft.com/office/drawing/2017/decorative" xmlns:a="http://schemas.openxmlformats.org/drawingml/2006/main">
          <w:pict w14:anchorId="355FB784">
            <v:line id="Rett linje 17" style="position:absolute;z-index:251658272;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 alt="&quot;&quot;" o:spid="_x0000_s1026" strokecolor="black [3213]" strokeweight=".25pt" from="42.55pt,783.15pt" to="524.45pt,783.15pt" w14:anchorId="4D743F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">
              <w10:wrap anchorx="page" anchory="page"/>
            </v:line>
          </w:pict>
        </mc:Fallback>
      </mc:AlternateContent>
    </w:r>
    <w:r w:rsidRPr="0086167B">
      <w:rPr>
        <w:sz w:val="14"/>
        <w:szCs w:val="14"/>
        <w:lang w:val="nn-NO"/>
      </w:rPr>
      <w:t>Transportøkonomisk Institutt, Gaustadalléen 21, 0349 Oslo</w:t>
    </w:r>
    <w:r w:rsidR="006951D3" w:rsidRPr="0086167B">
      <w:rPr>
        <w:sz w:val="14"/>
        <w:szCs w:val="14"/>
        <w:lang w:val="nn-NO"/>
      </w:rPr>
      <w:t>,</w:t>
    </w:r>
    <w:r w:rsidRPr="0086167B">
      <w:rPr>
        <w:sz w:val="14"/>
        <w:szCs w:val="14"/>
        <w:lang w:val="nn-NO"/>
      </w:rPr>
      <w:t xml:space="preserve"> E-post:</w:t>
    </w:r>
    <w:r w:rsidRPr="0086167B">
      <w:rPr>
        <w:color w:val="336699" w:themeColor="accent6"/>
        <w:sz w:val="14"/>
        <w:szCs w:val="14"/>
        <w:lang w:val="nn-NO"/>
      </w:rPr>
      <w:t xml:space="preserve"> </w:t>
    </w:r>
    <w:r w:rsidR="00CC1383">
      <w:fldChar w:fldCharType="begin"/>
    </w:r>
    <w:r w:rsidR="00CC1383" w:rsidRPr="002C3EE0">
      <w:rPr>
        <w:lang w:val="nn-NO"/>
        <w:rPrChange w:id="285" w:author="Askill Harkjerr Halse" w:date="2024-11-17T18:53:00Z">
          <w:rPr/>
        </w:rPrChange>
      </w:rPr>
      <w:instrText xml:space="preserve"> HYPERLINK "mailto:toi@toi.no" </w:instrText>
    </w:r>
    <w:r w:rsidR="00CC1383">
      <w:fldChar w:fldCharType="separate"/>
    </w:r>
    <w:r w:rsidRPr="0086167B">
      <w:rPr>
        <w:rStyle w:val="Hyperkobling"/>
        <w:color w:val="336699" w:themeColor="accent6"/>
        <w:sz w:val="14"/>
        <w:szCs w:val="14"/>
        <w:lang w:val="nn-NO"/>
      </w:rPr>
      <w:t>toi@toi.no</w:t>
    </w:r>
    <w:r w:rsidR="00CC1383">
      <w:rPr>
        <w:rStyle w:val="Hyperkobling"/>
        <w:color w:val="336699" w:themeColor="accent6"/>
        <w:sz w:val="14"/>
        <w:szCs w:val="14"/>
        <w:lang w:val="nn-NO"/>
      </w:rPr>
      <w:fldChar w:fldCharType="end"/>
    </w:r>
    <w:r w:rsidRPr="0086167B">
      <w:rPr>
        <w:color w:val="336699" w:themeColor="accent6"/>
        <w:sz w:val="14"/>
        <w:szCs w:val="14"/>
        <w:lang w:val="nn-NO"/>
      </w:rPr>
      <w:t xml:space="preserve"> </w:t>
    </w:r>
    <w:r w:rsidR="00CC1383">
      <w:fldChar w:fldCharType="begin"/>
    </w:r>
    <w:r w:rsidR="00CC1383" w:rsidRPr="002C3EE0">
      <w:rPr>
        <w:lang w:val="nn-NO"/>
        <w:rPrChange w:id="286" w:author="Askill Harkjerr Halse" w:date="2024-11-17T18:53:00Z">
          <w:rPr/>
        </w:rPrChange>
      </w:rPr>
      <w:instrText xml:space="preserve"> HYPERLINK "https://www.toi.no" </w:instrText>
    </w:r>
    <w:r w:rsidR="00CC1383">
      <w:fldChar w:fldCharType="separate"/>
    </w:r>
    <w:r w:rsidRPr="0086167B">
      <w:rPr>
        <w:rStyle w:val="Hyperkobling"/>
        <w:color w:val="336699" w:themeColor="accent6"/>
        <w:sz w:val="14"/>
        <w:szCs w:val="14"/>
        <w:lang w:val="nn-NO"/>
      </w:rPr>
      <w:t>www.toi.no</w:t>
    </w:r>
    <w:r w:rsidR="00CC1383">
      <w:rPr>
        <w:rStyle w:val="Hyperkobling"/>
        <w:color w:val="336699" w:themeColor="accent6"/>
        <w:sz w:val="14"/>
        <w:szCs w:val="14"/>
        <w:lang w:val="nn-NO"/>
      </w:rPr>
      <w:fldChar w:fldCharType="end"/>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B20F0E1" w14:textId="77777777" w:rsidR="001F1A4F" w:rsidRPr="0092046A" w:rsidRDefault="00AE6AB6" w:rsidP="0029184F">
    <w:pPr>
      <w:pStyle w:val="Bunntekst"/>
      <w:tabs>
        <w:tab w:val="clear" w:pos="4536"/>
        <w:tab w:val="center" w:pos="4535"/>
      </w:tabs>
      <w:spacing w:after="0"/>
      <w:rPr>
        <w:sz w:val="14"/>
        <w:szCs w:val="14"/>
      </w:rPr>
    </w:pPr>
    <w:bookmarkStart w:id="806" w:name="_Hlk102481993"/>
    <w:bookmarkStart w:id="807" w:name="_Hlk102481994"/>
    <w:r w:rsidRPr="0092046A">
      <w:rPr>
        <w:sz w:val="14"/>
        <w:szCs w:val="14"/>
      </w:rPr>
      <w:tab/>
    </w:r>
    <w:r w:rsidR="001F1A4F" w:rsidRPr="0092046A">
      <w:rPr>
        <w:noProof/>
      </w:rPr>
      <mc:AlternateContent>
        <mc:Choice Requires="wps">
          <w:drawing>
            <wp:anchor distT="0" distB="0" distL="114300" distR="114300" simplePos="0" relativeHeight="251658257" behindDoc="0" locked="1" layoutInCell="1" allowOverlap="1" wp14:anchorId="44E990EA" wp14:editId="4F692C63">
              <wp:simplePos x="0" y="0"/>
              <wp:positionH relativeFrom="page">
                <wp:posOffset>904875</wp:posOffset>
              </wp:positionH>
              <wp:positionV relativeFrom="page">
                <wp:posOffset>9937115</wp:posOffset>
              </wp:positionV>
              <wp:extent cx="370800" cy="270000"/>
              <wp:effectExtent l="0" t="0" r="10795" b="0"/>
              <wp:wrapNone/>
              <wp:docPr id="8" name="Tekstboks 8"/>
              <wp:cNvGraphicFramePr/>
              <a:graphic xmlns:a="http://schemas.openxmlformats.org/drawingml/2006/main">
                <a:graphicData uri="http://schemas.microsoft.com/office/word/2010/wordprocessingShape">
                  <wps:wsp>
                    <wps:cNvSpPr txBox="1"/>
                    <wps:spPr>
                      <a:xfrm>
                        <a:off x="0" y="0"/>
                        <a:ext cx="370800" cy="270000"/>
                      </a:xfrm>
                      <a:prstGeom prst="rect">
                        <a:avLst/>
                      </a:prstGeom>
                      <a:noFill/>
                      <a:ln w="6350">
                        <a:noFill/>
                      </a:ln>
                    </wps:spPr>
                    <wps:txbx>
                      <w:txbxContent>
                        <w:p w14:paraId="58CD584E" w14:textId="4066682B" w:rsidR="001F1A4F" w:rsidRPr="0092046A" w:rsidRDefault="001F1A4F" w:rsidP="00F2147B">
                          <w:pPr>
                            <w:spacing w:after="0"/>
                            <w:rPr>
                              <w:rFonts w:cs="Calibri"/>
                              <w:color w:val="3F868D" w:themeColor="accent1"/>
                              <w:szCs w:val="24"/>
                            </w:rPr>
                          </w:pPr>
                          <w:r w:rsidRPr="0092046A">
                            <w:rPr>
                              <w:rFonts w:cs="Calibri"/>
                              <w:color w:val="3F868D" w:themeColor="accent1"/>
                              <w:szCs w:val="24"/>
                            </w:rPr>
                            <w:fldChar w:fldCharType="begin"/>
                          </w:r>
                          <w:r w:rsidRPr="0092046A">
                            <w:rPr>
                              <w:rFonts w:cs="Calibri"/>
                              <w:color w:val="3F868D" w:themeColor="accent1"/>
                              <w:szCs w:val="24"/>
                            </w:rPr>
                            <w:instrText xml:space="preserve"> page </w:instrText>
                          </w:r>
                          <w:r w:rsidRPr="0092046A">
                            <w:rPr>
                              <w:rFonts w:cs="Calibri"/>
                              <w:color w:val="3F868D" w:themeColor="accent1"/>
                              <w:szCs w:val="24"/>
                            </w:rPr>
                            <w:fldChar w:fldCharType="separate"/>
                          </w:r>
                          <w:r w:rsidRPr="0092046A">
                            <w:rPr>
                              <w:rFonts w:cs="Calibri"/>
                              <w:color w:val="3F868D" w:themeColor="accent1"/>
                              <w:szCs w:val="24"/>
                            </w:rPr>
                            <w:t>6</w:t>
                          </w:r>
                          <w:r w:rsidRPr="0092046A">
                            <w:rPr>
                              <w:rFonts w:cs="Calibri"/>
                              <w:color w:val="3F868D" w:themeColor="accent1"/>
                              <w:szCs w:val="24"/>
                            </w:rPr>
                            <w:fldChar w:fldCharType="end"/>
                          </w:r>
                          <w:r w:rsidR="00C4443D" w:rsidRPr="0092046A">
                            <w:rPr>
                              <w:rFonts w:cs="Calibri"/>
                              <w:color w:val="3F868D" w:themeColor="accent1"/>
                              <w:szCs w:val="24"/>
                            </w:rPr>
                            <w:t xml:space="preserve"> </w:t>
                          </w:r>
                          <w:r w:rsidR="00C4443D" w:rsidRPr="0092046A">
                            <w:rPr>
                              <w:rFonts w:cs="Calibri"/>
                              <w:color w:val="FFFFFF" w:themeColor="background1"/>
                              <w:szCs w:val="24"/>
                            </w:rPr>
                            <w:fldChar w:fldCharType="begin"/>
                          </w:r>
                          <w:r w:rsidR="00C4443D" w:rsidRPr="0092046A">
                            <w:rPr>
                              <w:rFonts w:cs="Calibri"/>
                              <w:color w:val="FFFFFF" w:themeColor="background1"/>
                              <w:szCs w:val="24"/>
                            </w:rPr>
                            <w:instrText xml:space="preserve"> SECTIONPAGES  \* Arabic  \* MERGEFORMAT </w:instrText>
                          </w:r>
                          <w:r w:rsidR="00C4443D" w:rsidRPr="0092046A">
                            <w:rPr>
                              <w:rFonts w:cs="Calibri"/>
                              <w:color w:val="FFFFFF" w:themeColor="background1"/>
                              <w:szCs w:val="24"/>
                            </w:rPr>
                            <w:fldChar w:fldCharType="separate"/>
                          </w:r>
                          <w:ins w:id="808" w:author="Askill Harkjerr Halse" w:date="2024-12-04T21:24:00Z" w16du:dateUtc="2024-12-04T20:24:00Z">
                            <w:r w:rsidR="00795117">
                              <w:rPr>
                                <w:rFonts w:cs="Calibri"/>
                                <w:noProof/>
                                <w:color w:val="FFFFFF" w:themeColor="background1"/>
                                <w:szCs w:val="24"/>
                              </w:rPr>
                              <w:t>67</w:t>
                            </w:r>
                          </w:ins>
                          <w:del w:id="809" w:author="Askill Harkjerr Halse" w:date="2024-11-23T20:25:00Z" w16du:dateUtc="2024-11-23T19:25:00Z">
                            <w:r w:rsidR="00920F3F" w:rsidDel="009F3DC0">
                              <w:rPr>
                                <w:rFonts w:cs="Calibri"/>
                                <w:noProof/>
                                <w:color w:val="FFFFFF" w:themeColor="background1"/>
                                <w:szCs w:val="24"/>
                              </w:rPr>
                              <w:delText>66</w:delText>
                            </w:r>
                          </w:del>
                          <w:r w:rsidR="00C4443D" w:rsidRPr="0092046A">
                            <w:rPr>
                              <w:rFonts w:cs="Calibri"/>
                              <w:color w:val="FFFFFF" w:themeColor="background1"/>
                              <w:szCs w:val="24"/>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w14:anchorId="44E990EA" id="_x0000_t202" coordsize="21600,21600" o:spt="202" path="m,l,21600r21600,l21600,xe">
              <v:stroke joinstyle="miter"/>
              <v:path gradientshapeok="t" o:connecttype="rect"/>
            </v:shapetype>
            <v:shape id="Tekstboks 8" o:spid="_x0000_s1036" type="#_x0000_t202" style="position:absolute;margin-left:71.25pt;margin-top:782.45pt;width:29.2pt;height:21.25pt;z-index:251658257;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" filled="f" stroked="f" strokeweight=".5pt">
              <v:textbox style="mso-fit-shape-to-text:t" inset="0,0,0,0">
                <w:txbxContent>
                  <w:p w14:paraId="58CD584E" w14:textId="4066682B" w:rsidR="001F1A4F" w:rsidRPr="0092046A" w:rsidRDefault="001F1A4F" w:rsidP="00F2147B">
                    <w:pPr>
                      <w:spacing w:after="0"/>
                      <w:rPr>
                        <w:rFonts w:cs="Calibri"/>
                        <w:color w:val="3F868D" w:themeColor="accent1"/>
                        <w:szCs w:val="24"/>
                      </w:rPr>
                    </w:pPr>
                    <w:r w:rsidRPr="0092046A">
                      <w:rPr>
                        <w:rFonts w:cs="Calibri"/>
                        <w:color w:val="3F868D" w:themeColor="accent1"/>
                        <w:szCs w:val="24"/>
                      </w:rPr>
                      <w:fldChar w:fldCharType="begin"/>
                    </w:r>
                    <w:r w:rsidRPr="0092046A">
                      <w:rPr>
                        <w:rFonts w:cs="Calibri"/>
                        <w:color w:val="3F868D" w:themeColor="accent1"/>
                        <w:szCs w:val="24"/>
                      </w:rPr>
                      <w:instrText xml:space="preserve"> page </w:instrText>
                    </w:r>
                    <w:r w:rsidRPr="0092046A">
                      <w:rPr>
                        <w:rFonts w:cs="Calibri"/>
                        <w:color w:val="3F868D" w:themeColor="accent1"/>
                        <w:szCs w:val="24"/>
                      </w:rPr>
                      <w:fldChar w:fldCharType="separate"/>
                    </w:r>
                    <w:r w:rsidRPr="0092046A">
                      <w:rPr>
                        <w:rFonts w:cs="Calibri"/>
                        <w:color w:val="3F868D" w:themeColor="accent1"/>
                        <w:szCs w:val="24"/>
                      </w:rPr>
                      <w:t>6</w:t>
                    </w:r>
                    <w:r w:rsidRPr="0092046A">
                      <w:rPr>
                        <w:rFonts w:cs="Calibri"/>
                        <w:color w:val="3F868D" w:themeColor="accent1"/>
                        <w:szCs w:val="24"/>
                      </w:rPr>
                      <w:fldChar w:fldCharType="end"/>
                    </w:r>
                    <w:r w:rsidR="00C4443D" w:rsidRPr="0092046A">
                      <w:rPr>
                        <w:rFonts w:cs="Calibri"/>
                        <w:color w:val="3F868D" w:themeColor="accent1"/>
                        <w:szCs w:val="24"/>
                      </w:rPr>
                      <w:t xml:space="preserve"> </w:t>
                    </w:r>
                    <w:r w:rsidR="00C4443D" w:rsidRPr="0092046A">
                      <w:rPr>
                        <w:rFonts w:cs="Calibri"/>
                        <w:color w:val="FFFFFF" w:themeColor="background1"/>
                        <w:szCs w:val="24"/>
                      </w:rPr>
                      <w:fldChar w:fldCharType="begin"/>
                    </w:r>
                    <w:r w:rsidR="00C4443D" w:rsidRPr="0092046A">
                      <w:rPr>
                        <w:rFonts w:cs="Calibri"/>
                        <w:color w:val="FFFFFF" w:themeColor="background1"/>
                        <w:szCs w:val="24"/>
                      </w:rPr>
                      <w:instrText xml:space="preserve"> SECTIONPAGES  \* Arabic  \* MERGEFORMAT </w:instrText>
                    </w:r>
                    <w:r w:rsidR="00C4443D" w:rsidRPr="0092046A">
                      <w:rPr>
                        <w:rFonts w:cs="Calibri"/>
                        <w:color w:val="FFFFFF" w:themeColor="background1"/>
                        <w:szCs w:val="24"/>
                      </w:rPr>
                      <w:fldChar w:fldCharType="separate"/>
                    </w:r>
                    <w:ins w:id="810" w:author="Askill Harkjerr Halse" w:date="2024-12-04T21:24:00Z" w16du:dateUtc="2024-12-04T20:24:00Z">
                      <w:r w:rsidR="00795117">
                        <w:rPr>
                          <w:rFonts w:cs="Calibri"/>
                          <w:noProof/>
                          <w:color w:val="FFFFFF" w:themeColor="background1"/>
                          <w:szCs w:val="24"/>
                        </w:rPr>
                        <w:t>67</w:t>
                      </w:r>
                    </w:ins>
                    <w:del w:id="811" w:author="Askill Harkjerr Halse" w:date="2024-11-23T20:25:00Z" w16du:dateUtc="2024-11-23T19:25:00Z">
                      <w:r w:rsidR="00920F3F" w:rsidDel="009F3DC0">
                        <w:rPr>
                          <w:rFonts w:cs="Calibri"/>
                          <w:noProof/>
                          <w:color w:val="FFFFFF" w:themeColor="background1"/>
                          <w:szCs w:val="24"/>
                        </w:rPr>
                        <w:delText>66</w:delText>
                      </w:r>
                    </w:del>
                    <w:r w:rsidR="00C4443D" w:rsidRPr="0092046A">
                      <w:rPr>
                        <w:rFonts w:cs="Calibri"/>
                        <w:color w:val="FFFFFF" w:themeColor="background1"/>
                        <w:szCs w:val="24"/>
                      </w:rPr>
                      <w:fldChar w:fldCharType="end"/>
                    </w:r>
                  </w:p>
                </w:txbxContent>
              </v:textbox>
              <w10:wrap anchorx="page" anchory="page"/>
              <w10:anchorlock/>
            </v:shape>
          </w:pict>
        </mc:Fallback>
      </mc:AlternateContent>
    </w:r>
    <w:r w:rsidR="001F1A4F" w:rsidRPr="0092046A">
      <w:rPr>
        <w:noProof/>
      </w:rPr>
      <mc:AlternateContent>
        <mc:Choice Requires="wps">
          <w:drawing>
            <wp:anchor distT="0" distB="0" distL="114300" distR="114300" simplePos="0" relativeHeight="251658256" behindDoc="0" locked="0" layoutInCell="1" allowOverlap="1" wp14:anchorId="10D8A178" wp14:editId="61B7215A">
              <wp:simplePos x="0" y="0"/>
              <wp:positionH relativeFrom="page">
                <wp:posOffset>900430</wp:posOffset>
              </wp:positionH>
              <wp:positionV relativeFrom="page">
                <wp:posOffset>9946005</wp:posOffset>
              </wp:positionV>
              <wp:extent cx="5760000" cy="0"/>
              <wp:effectExtent l="0" t="0" r="0" b="0"/>
              <wp:wrapNone/>
              <wp:docPr id="9" name="Rett linje 9">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5760000" cy="0"/>
                      </a:xfrm>
                      <a:prstGeom prst="line">
                        <a:avLst/>
                      </a:prstGeom>
                      <a:ln w="31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arto="http://schemas.microsoft.com/office/word/2006/arto" xmlns:adec="http://schemas.microsoft.com/office/drawing/2017/decorative" xmlns:a="http://schemas.openxmlformats.org/drawingml/2006/main">
          <w:pict w14:anchorId="26BE7DF5">
            <v:line id="Rett linje 9" style="position:absolute;z-index:251658256;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 alt="&quot;&quot;" o:spid="_x0000_s1026" strokecolor="black [3213]" strokeweight=".25pt" from="70.9pt,783.15pt" to="524.45pt,783.15pt" w14:anchorId="554704B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">
              <w10:wrap anchorx="page" anchory="page"/>
            </v:line>
          </w:pict>
        </mc:Fallback>
      </mc:AlternateContent>
    </w:r>
    <w:bookmarkEnd w:id="806"/>
    <w:bookmarkEnd w:id="807"/>
    <w:r w:rsidR="0029184F" w:rsidRPr="0092046A">
      <w:rPr>
        <w:sz w:val="14"/>
        <w:szCs w:val="14"/>
      </w:rPr>
      <w:t xml:space="preserve"> Institute of Transport Economics, Gaustadalléen 21, N-0349 Oslo, Norway, E-mail:</w:t>
    </w:r>
    <w:r w:rsidR="0029184F" w:rsidRPr="0092046A">
      <w:rPr>
        <w:color w:val="336699" w:themeColor="accent6"/>
        <w:sz w:val="14"/>
        <w:szCs w:val="14"/>
      </w:rPr>
      <w:t xml:space="preserve"> </w:t>
    </w:r>
    <w:hyperlink r:id="rId1" w:history="1">
      <w:r w:rsidR="0029184F" w:rsidRPr="0092046A">
        <w:rPr>
          <w:rStyle w:val="Hyperkobling"/>
          <w:color w:val="336699" w:themeColor="accent6"/>
          <w:sz w:val="14"/>
          <w:szCs w:val="14"/>
        </w:rPr>
        <w:t>toi@toi.no</w:t>
      </w:r>
    </w:hyperlink>
    <w:r w:rsidR="0029184F" w:rsidRPr="0092046A">
      <w:rPr>
        <w:color w:val="336699" w:themeColor="accent6"/>
        <w:sz w:val="14"/>
        <w:szCs w:val="14"/>
      </w:rPr>
      <w:t xml:space="preserve"> </w:t>
    </w:r>
    <w:hyperlink r:id="rId2" w:history="1">
      <w:r w:rsidR="0029184F" w:rsidRPr="0092046A">
        <w:rPr>
          <w:rStyle w:val="Hyperkobling"/>
          <w:color w:val="336699" w:themeColor="accent6"/>
          <w:sz w:val="14"/>
          <w:szCs w:val="14"/>
        </w:rPr>
        <w:t>www.toi.no</w:t>
      </w:r>
    </w:hyperlink>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C0E8817" w14:textId="77777777" w:rsidR="009F2269" w:rsidRPr="0092046A" w:rsidRDefault="001F1A4F" w:rsidP="009F2269">
    <w:pPr>
      <w:pStyle w:val="Bunntekst"/>
      <w:tabs>
        <w:tab w:val="clear" w:pos="4536"/>
        <w:tab w:val="center" w:pos="4270"/>
      </w:tabs>
      <w:spacing w:after="0"/>
      <w:jc w:val="center"/>
      <w:rPr>
        <w:color w:val="8BC9DD" w:themeColor="accent5"/>
        <w:sz w:val="14"/>
        <w:szCs w:val="14"/>
        <w:u w:val="single"/>
      </w:rPr>
    </w:pPr>
    <w:bookmarkStart w:id="812" w:name="_Hlk102481957"/>
    <w:bookmarkStart w:id="813" w:name="_Hlk102481958"/>
    <w:r w:rsidRPr="0092046A">
      <w:rPr>
        <w:noProof/>
        <w:sz w:val="14"/>
        <w:szCs w:val="14"/>
      </w:rPr>
      <mc:AlternateContent>
        <mc:Choice Requires="wps">
          <w:drawing>
            <wp:anchor distT="0" distB="0" distL="114300" distR="114300" simplePos="0" relativeHeight="251658259" behindDoc="0" locked="1" layoutInCell="1" allowOverlap="1" wp14:anchorId="498772B4" wp14:editId="6C484AA4">
              <wp:simplePos x="0" y="0"/>
              <wp:positionH relativeFrom="page">
                <wp:posOffset>6323965</wp:posOffset>
              </wp:positionH>
              <wp:positionV relativeFrom="page">
                <wp:posOffset>9937115</wp:posOffset>
              </wp:positionV>
              <wp:extent cx="338400" cy="270000"/>
              <wp:effectExtent l="0" t="0" r="5080" b="0"/>
              <wp:wrapNone/>
              <wp:docPr id="10" name="Tekstboks 10"/>
              <wp:cNvGraphicFramePr/>
              <a:graphic xmlns:a="http://schemas.openxmlformats.org/drawingml/2006/main">
                <a:graphicData uri="http://schemas.microsoft.com/office/word/2010/wordprocessingShape">
                  <wps:wsp>
                    <wps:cNvSpPr txBox="1"/>
                    <wps:spPr>
                      <a:xfrm>
                        <a:off x="0" y="0"/>
                        <a:ext cx="338400" cy="270000"/>
                      </a:xfrm>
                      <a:prstGeom prst="rect">
                        <a:avLst/>
                      </a:prstGeom>
                      <a:noFill/>
                      <a:ln w="6350">
                        <a:noFill/>
                      </a:ln>
                    </wps:spPr>
                    <wps:txbx>
                      <w:txbxContent>
                        <w:p w14:paraId="13EDBB8A" w14:textId="77777777" w:rsidR="001F1A4F" w:rsidRPr="0092046A" w:rsidRDefault="001F1A4F" w:rsidP="00F2147B">
                          <w:pPr>
                            <w:spacing w:after="0"/>
                            <w:jc w:val="right"/>
                            <w:rPr>
                              <w:rFonts w:cs="Calibri"/>
                              <w:color w:val="3F868D" w:themeColor="accent1"/>
                              <w:szCs w:val="24"/>
                            </w:rPr>
                          </w:pPr>
                          <w:r w:rsidRPr="0092046A">
                            <w:rPr>
                              <w:rFonts w:cs="Calibri"/>
                              <w:color w:val="3F868D" w:themeColor="accent1"/>
                              <w:szCs w:val="24"/>
                            </w:rPr>
                            <w:fldChar w:fldCharType="begin"/>
                          </w:r>
                          <w:r w:rsidRPr="0092046A">
                            <w:rPr>
                              <w:rFonts w:cs="Calibri"/>
                              <w:color w:val="3F868D" w:themeColor="accent1"/>
                              <w:szCs w:val="24"/>
                            </w:rPr>
                            <w:instrText xml:space="preserve"> page </w:instrText>
                          </w:r>
                          <w:r w:rsidRPr="0092046A">
                            <w:rPr>
                              <w:rFonts w:cs="Calibri"/>
                              <w:color w:val="3F868D" w:themeColor="accent1"/>
                              <w:szCs w:val="24"/>
                            </w:rPr>
                            <w:fldChar w:fldCharType="separate"/>
                          </w:r>
                          <w:r w:rsidRPr="0092046A">
                            <w:rPr>
                              <w:rFonts w:cs="Calibri"/>
                              <w:color w:val="3F868D" w:themeColor="accent1"/>
                              <w:szCs w:val="24"/>
                            </w:rPr>
                            <w:t>5</w:t>
                          </w:r>
                          <w:r w:rsidRPr="0092046A">
                            <w:rPr>
                              <w:rFonts w:cs="Calibri"/>
                              <w:color w:val="3F868D" w:themeColor="accent1"/>
                              <w:szCs w:val="24"/>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w14:anchorId="498772B4" id="_x0000_t202" coordsize="21600,21600" o:spt="202" path="m,l,21600r21600,l21600,xe">
              <v:stroke joinstyle="miter"/>
              <v:path gradientshapeok="t" o:connecttype="rect"/>
            </v:shapetype>
            <v:shape id="Tekstboks 10" o:spid="_x0000_s1037" type="#_x0000_t202" style="position:absolute;left:0;text-align:left;margin-left:497.95pt;margin-top:782.45pt;width:26.65pt;height:21.25pt;z-index:251658259;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" filled="f" stroked="f" strokeweight=".5pt">
              <v:textbox style="mso-fit-shape-to-text:t" inset="0,0,0,0">
                <w:txbxContent>
                  <w:p w14:paraId="13EDBB8A" w14:textId="77777777" w:rsidR="001F1A4F" w:rsidRPr="0092046A" w:rsidRDefault="001F1A4F" w:rsidP="00F2147B">
                    <w:pPr>
                      <w:spacing w:after="0"/>
                      <w:jc w:val="right"/>
                      <w:rPr>
                        <w:rFonts w:cs="Calibri"/>
                        <w:color w:val="3F868D" w:themeColor="accent1"/>
                        <w:szCs w:val="24"/>
                      </w:rPr>
                    </w:pPr>
                    <w:r w:rsidRPr="0092046A">
                      <w:rPr>
                        <w:rFonts w:cs="Calibri"/>
                        <w:color w:val="3F868D" w:themeColor="accent1"/>
                        <w:szCs w:val="24"/>
                      </w:rPr>
                      <w:fldChar w:fldCharType="begin"/>
                    </w:r>
                    <w:r w:rsidRPr="0092046A">
                      <w:rPr>
                        <w:rFonts w:cs="Calibri"/>
                        <w:color w:val="3F868D" w:themeColor="accent1"/>
                        <w:szCs w:val="24"/>
                      </w:rPr>
                      <w:instrText xml:space="preserve"> page </w:instrText>
                    </w:r>
                    <w:r w:rsidRPr="0092046A">
                      <w:rPr>
                        <w:rFonts w:cs="Calibri"/>
                        <w:color w:val="3F868D" w:themeColor="accent1"/>
                        <w:szCs w:val="24"/>
                      </w:rPr>
                      <w:fldChar w:fldCharType="separate"/>
                    </w:r>
                    <w:r w:rsidRPr="0092046A">
                      <w:rPr>
                        <w:rFonts w:cs="Calibri"/>
                        <w:color w:val="3F868D" w:themeColor="accent1"/>
                        <w:szCs w:val="24"/>
                      </w:rPr>
                      <w:t>5</w:t>
                    </w:r>
                    <w:r w:rsidRPr="0092046A">
                      <w:rPr>
                        <w:rFonts w:cs="Calibri"/>
                        <w:color w:val="3F868D" w:themeColor="accent1"/>
                        <w:szCs w:val="24"/>
                      </w:rPr>
                      <w:fldChar w:fldCharType="end"/>
                    </w:r>
                  </w:p>
                </w:txbxContent>
              </v:textbox>
              <w10:wrap anchorx="page" anchory="page"/>
              <w10:anchorlock/>
            </v:shape>
          </w:pict>
        </mc:Fallback>
      </mc:AlternateContent>
    </w:r>
    <w:r w:rsidRPr="0092046A">
      <w:rPr>
        <w:noProof/>
        <w:sz w:val="14"/>
        <w:szCs w:val="14"/>
      </w:rPr>
      <mc:AlternateContent>
        <mc:Choice Requires="wps">
          <w:drawing>
            <wp:anchor distT="0" distB="0" distL="114300" distR="114300" simplePos="0" relativeHeight="251658258" behindDoc="0" locked="0" layoutInCell="1" allowOverlap="1" wp14:anchorId="2C645AF5" wp14:editId="210239B4">
              <wp:simplePos x="0" y="0"/>
              <wp:positionH relativeFrom="page">
                <wp:posOffset>900430</wp:posOffset>
              </wp:positionH>
              <wp:positionV relativeFrom="page">
                <wp:posOffset>9946005</wp:posOffset>
              </wp:positionV>
              <wp:extent cx="5760000" cy="0"/>
              <wp:effectExtent l="0" t="0" r="31750" b="19050"/>
              <wp:wrapNone/>
              <wp:docPr id="11" name="Rett linje 1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5760000" cy="0"/>
                      </a:xfrm>
                      <a:prstGeom prst="line">
                        <a:avLst/>
                      </a:prstGeom>
                      <a:ln w="31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arto="http://schemas.microsoft.com/office/word/2006/arto" xmlns:adec="http://schemas.microsoft.com/office/drawing/2017/decorative" xmlns:a="http://schemas.openxmlformats.org/drawingml/2006/main">
          <w:pict w14:anchorId="430DBF0E">
            <v:line id="Rett linje 11" style="position:absolute;z-index:251658258;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 alt="&quot;&quot;" o:spid="_x0000_s1026" strokecolor="black [3213]" strokeweight=".25pt" from="70.9pt,783.15pt" to="524.45pt,783.15pt" w14:anchorId="0035FA4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">
              <w10:wrap anchorx="page" anchory="page"/>
            </v:line>
          </w:pict>
        </mc:Fallback>
      </mc:AlternateContent>
    </w:r>
    <w:bookmarkEnd w:id="812"/>
    <w:bookmarkEnd w:id="813"/>
    <w:r w:rsidR="0029184F" w:rsidRPr="0092046A">
      <w:rPr>
        <w:sz w:val="14"/>
        <w:szCs w:val="14"/>
      </w:rPr>
      <w:t xml:space="preserve"> Institute of Transport Economics, Gaustadalléen 21, N-0349 Oslo, Norway, E-mail:</w:t>
    </w:r>
    <w:r w:rsidR="0029184F" w:rsidRPr="0092046A">
      <w:rPr>
        <w:color w:val="336699" w:themeColor="accent6"/>
        <w:sz w:val="14"/>
        <w:szCs w:val="14"/>
      </w:rPr>
      <w:t xml:space="preserve"> </w:t>
    </w:r>
    <w:hyperlink r:id="rId1" w:history="1">
      <w:r w:rsidR="0029184F" w:rsidRPr="0092046A">
        <w:rPr>
          <w:rStyle w:val="Hyperkobling"/>
          <w:color w:val="336699" w:themeColor="accent6"/>
          <w:sz w:val="14"/>
          <w:szCs w:val="14"/>
        </w:rPr>
        <w:t>toi@toi.no</w:t>
      </w:r>
    </w:hyperlink>
    <w:r w:rsidR="0029184F" w:rsidRPr="0092046A">
      <w:rPr>
        <w:color w:val="336699" w:themeColor="accent6"/>
        <w:sz w:val="14"/>
        <w:szCs w:val="14"/>
      </w:rPr>
      <w:t xml:space="preserve"> </w:t>
    </w:r>
    <w:hyperlink r:id="rId2" w:history="1">
      <w:r w:rsidR="0029184F" w:rsidRPr="0092046A">
        <w:rPr>
          <w:rStyle w:val="Hyperkobling"/>
          <w:color w:val="336699" w:themeColor="accent6"/>
          <w:sz w:val="14"/>
          <w:szCs w:val="14"/>
        </w:rPr>
        <w:t>www.toi.no</w:t>
      </w:r>
    </w:hyperlink>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1A06651" w14:textId="77777777" w:rsidR="001F1A4F" w:rsidRPr="0092046A" w:rsidRDefault="001F1A4F" w:rsidP="00F2147B">
    <w:pPr>
      <w:pStyle w:val="Bunntekst"/>
    </w:pP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2C3398B" w14:textId="77777777" w:rsidR="008A021B" w:rsidRPr="007B18E4" w:rsidRDefault="008A021B" w:rsidP="00EA3859">
    <w:pPr>
      <w:pStyle w:val="Bunntekst"/>
      <w:tabs>
        <w:tab w:val="clear" w:pos="4536"/>
        <w:tab w:val="center" w:pos="4270"/>
      </w:tabs>
      <w:spacing w:after="0"/>
      <w:ind w:left="-567"/>
      <w:jc w:val="center"/>
      <w:rPr>
        <w:sz w:val="14"/>
        <w:szCs w:val="14"/>
        <w:lang w:val="nb-NO"/>
      </w:rPr>
    </w:pPr>
    <w:r w:rsidRPr="007B18E4">
      <w:rPr>
        <w:sz w:val="14"/>
        <w:szCs w:val="14"/>
        <w:lang w:val="nb-NO"/>
      </w:rPr>
      <w:t>Transportøkonomisk Institutt, Gaustadalléen 21, 0349 Oslo Telefon 22 57 38 00 E-post:</w:t>
    </w:r>
    <w:r w:rsidRPr="007B18E4">
      <w:rPr>
        <w:color w:val="336699" w:themeColor="accent6"/>
        <w:sz w:val="14"/>
        <w:szCs w:val="14"/>
        <w:lang w:val="nb-NO"/>
      </w:rPr>
      <w:t xml:space="preserve"> </w:t>
    </w:r>
    <w:r>
      <w:fldChar w:fldCharType="begin"/>
    </w:r>
    <w:r w:rsidRPr="00082585">
      <w:rPr>
        <w:lang w:val="nb-NO"/>
        <w:rPrChange w:id="816" w:author="Askill Harkjerr Halse" w:date="2024-12-04T20:28:00Z" w16du:dateUtc="2024-12-04T19:28:00Z">
          <w:rPr/>
        </w:rPrChange>
      </w:rPr>
      <w:instrText>HYPERLINK "mailto:toi@toi.no"</w:instrText>
    </w:r>
    <w:r>
      <w:fldChar w:fldCharType="separate"/>
    </w:r>
    <w:r w:rsidRPr="007B18E4">
      <w:rPr>
        <w:rStyle w:val="Hyperkobling"/>
        <w:color w:val="336699" w:themeColor="accent6"/>
        <w:sz w:val="14"/>
        <w:szCs w:val="14"/>
        <w:lang w:val="nb-NO"/>
      </w:rPr>
      <w:t>toi@toi.no</w:t>
    </w:r>
    <w:r>
      <w:rPr>
        <w:rStyle w:val="Hyperkobling"/>
        <w:color w:val="336699" w:themeColor="accent6"/>
        <w:sz w:val="14"/>
        <w:szCs w:val="14"/>
        <w:lang w:val="nb-NO"/>
      </w:rPr>
      <w:fldChar w:fldCharType="end"/>
    </w:r>
    <w:r w:rsidRPr="007B18E4">
      <w:rPr>
        <w:color w:val="336699" w:themeColor="accent6"/>
        <w:sz w:val="14"/>
        <w:szCs w:val="14"/>
        <w:lang w:val="nb-NO"/>
      </w:rPr>
      <w:t xml:space="preserve"> </w:t>
    </w:r>
    <w:r>
      <w:fldChar w:fldCharType="begin"/>
    </w:r>
    <w:r w:rsidRPr="00082585">
      <w:rPr>
        <w:lang w:val="nb-NO"/>
        <w:rPrChange w:id="817" w:author="Askill Harkjerr Halse" w:date="2024-12-04T20:28:00Z" w16du:dateUtc="2024-12-04T19:28:00Z">
          <w:rPr/>
        </w:rPrChange>
      </w:rPr>
      <w:instrText>HYPERLINK "https://www.toi.no"</w:instrText>
    </w:r>
    <w:r>
      <w:fldChar w:fldCharType="separate"/>
    </w:r>
    <w:r w:rsidRPr="007B18E4">
      <w:rPr>
        <w:rStyle w:val="Hyperkobling"/>
        <w:color w:val="336699" w:themeColor="accent6"/>
        <w:sz w:val="14"/>
        <w:szCs w:val="14"/>
        <w:lang w:val="nb-NO"/>
      </w:rPr>
      <w:t>www.toi.no</w:t>
    </w:r>
    <w:r>
      <w:rPr>
        <w:rStyle w:val="Hyperkobling"/>
        <w:color w:val="336699" w:themeColor="accent6"/>
        <w:sz w:val="14"/>
        <w:szCs w:val="14"/>
        <w:lang w:val="nb-NO"/>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Change w:id="14" w:author="Trine Dale" w:date="2024-11-10T00:55:00Z">
        <w:tblPr>
          <w:tblStyle w:val="Tabellrutenett"/>
          <w:tblW w:w="0" w:type="nil"/>
          <w:tblLayout w:type="fixed"/>
          <w:tblLook w:val="06A0" w:firstRow="1" w:lastRow="0" w:firstColumn="1" w:lastColumn="0" w:noHBand="1" w:noVBand="1"/>
        </w:tblPr>
      </w:tblPrChange>
    </w:tblPr>
    <w:tblGrid>
      <w:gridCol w:w="3020"/>
      <w:gridCol w:w="3020"/>
      <w:gridCol w:w="3020"/>
      <w:tblGridChange w:id="15">
        <w:tblGrid>
          <w:gridCol w:w="10"/>
          <w:gridCol w:w="3010"/>
          <w:gridCol w:w="10"/>
          <w:gridCol w:w="3010"/>
          <w:gridCol w:w="10"/>
          <w:gridCol w:w="3010"/>
          <w:gridCol w:w="10"/>
        </w:tblGrid>
      </w:tblGridChange>
    </w:tblGrid>
    <w:tr w:rsidR="4044C3C2" w14:paraId="52256A38" w14:textId="77777777" w:rsidTr="4044C3C2">
      <w:trPr>
        <w:trHeight w:val="300"/>
        <w:trPrChange w:id="16" w:author="Trine Dale" w:date="2024-11-10T00:55:00Z">
          <w:trPr>
            <w:gridBefore w:val="1"/>
            <w:trHeight w:val="300"/>
          </w:trPr>
        </w:trPrChange>
      </w:trPr>
      <w:tc>
        <w:tcPr>
          <w:tcW w:w="3020" w:type="dxa"/>
          <w:tcPrChange w:id="17" w:author="Trine Dale" w:date="2024-11-10T00:55:00Z">
            <w:tcPr>
              <w:tcW w:w="3020" w:type="dxa"/>
              <w:gridSpan w:val="2"/>
            </w:tcPr>
          </w:tcPrChange>
        </w:tcPr>
        <w:p w14:paraId="69E52835" w14:textId="75E1609C" w:rsidR="4044C3C2" w:rsidRDefault="4044C3C2">
          <w:pPr>
            <w:pStyle w:val="Topptekst"/>
            <w:ind w:left="-115"/>
            <w:pPrChange w:id="18" w:author="Trine Dale" w:date="2024-11-10T00:55:00Z">
              <w:pPr/>
            </w:pPrChange>
          </w:pPr>
        </w:p>
      </w:tc>
      <w:tc>
        <w:tcPr>
          <w:tcW w:w="3020" w:type="dxa"/>
          <w:tcPrChange w:id="19" w:author="Trine Dale" w:date="2024-11-10T00:55:00Z">
            <w:tcPr>
              <w:tcW w:w="3020" w:type="dxa"/>
              <w:gridSpan w:val="2"/>
            </w:tcPr>
          </w:tcPrChange>
        </w:tcPr>
        <w:p w14:paraId="544CA76A" w14:textId="4705420C" w:rsidR="4044C3C2" w:rsidRDefault="4044C3C2">
          <w:pPr>
            <w:pStyle w:val="Topptekst"/>
            <w:jc w:val="center"/>
            <w:pPrChange w:id="20" w:author="Trine Dale" w:date="2024-11-10T00:55:00Z">
              <w:pPr/>
            </w:pPrChange>
          </w:pPr>
        </w:p>
      </w:tc>
      <w:tc>
        <w:tcPr>
          <w:tcW w:w="3020" w:type="dxa"/>
          <w:tcPrChange w:id="21" w:author="Trine Dale" w:date="2024-11-10T00:55:00Z">
            <w:tcPr>
              <w:tcW w:w="3020" w:type="dxa"/>
              <w:gridSpan w:val="2"/>
            </w:tcPr>
          </w:tcPrChange>
        </w:tcPr>
        <w:p w14:paraId="229C6616" w14:textId="3FCA53E4" w:rsidR="4044C3C2" w:rsidRDefault="4044C3C2">
          <w:pPr>
            <w:pStyle w:val="Topptekst"/>
            <w:ind w:right="-115"/>
            <w:jc w:val="right"/>
            <w:pPrChange w:id="22" w:author="Trine Dale" w:date="2024-11-10T00:55:00Z">
              <w:pPr/>
            </w:pPrChange>
          </w:pPr>
        </w:p>
      </w:tc>
    </w:tr>
  </w:tbl>
  <w:p w14:paraId="14D6DF2F" w14:textId="1730A980" w:rsidR="4044C3C2" w:rsidRDefault="4044C3C2">
    <w:pPr>
      <w:pStyle w:val="Bunntekst"/>
      <w:pPrChange w:id="23" w:author="Trine Dale" w:date="2024-11-10T00:55:00Z">
        <w:pPr/>
      </w:pPrChang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D36AB3" w14:textId="77777777" w:rsidR="00EA3859" w:rsidRPr="0092046A" w:rsidRDefault="00EA3859" w:rsidP="00EA3859">
    <w:pPr>
      <w:pStyle w:val="Bunntekst"/>
      <w:tabs>
        <w:tab w:val="clear" w:pos="4536"/>
        <w:tab w:val="center" w:pos="4270"/>
      </w:tabs>
      <w:spacing w:after="0"/>
      <w:ind w:left="-567"/>
      <w:jc w:val="center"/>
      <w:rPr>
        <w:sz w:val="14"/>
        <w:szCs w:val="14"/>
      </w:rPr>
    </w:pPr>
    <w:bookmarkStart w:id="24" w:name="_Hlk104555102"/>
    <w:bookmarkStart w:id="25" w:name="_Hlk104555103"/>
    <w:r w:rsidRPr="0092046A">
      <w:rPr>
        <w:noProof/>
        <w:sz w:val="14"/>
        <w:szCs w:val="14"/>
      </w:rPr>
      <mc:AlternateContent>
        <mc:Choice Requires="wps">
          <w:drawing>
            <wp:anchor distT="0" distB="0" distL="114300" distR="114300" simplePos="0" relativeHeight="251658271" behindDoc="0" locked="0" layoutInCell="1" allowOverlap="1" wp14:anchorId="2EDC51C4" wp14:editId="553986A5">
              <wp:simplePos x="0" y="0"/>
              <wp:positionH relativeFrom="page">
                <wp:posOffset>6120765</wp:posOffset>
              </wp:positionH>
              <wp:positionV relativeFrom="page">
                <wp:posOffset>9937115</wp:posOffset>
              </wp:positionV>
              <wp:extent cx="540000" cy="259200"/>
              <wp:effectExtent l="0" t="0" r="12700" b="8890"/>
              <wp:wrapNone/>
              <wp:docPr id="185" name="Tekstboks 185"/>
              <wp:cNvGraphicFramePr/>
              <a:graphic xmlns:a="http://schemas.openxmlformats.org/drawingml/2006/main">
                <a:graphicData uri="http://schemas.microsoft.com/office/word/2010/wordprocessingShape">
                  <wps:wsp>
                    <wps:cNvSpPr txBox="1"/>
                    <wps:spPr>
                      <a:xfrm>
                        <a:off x="0" y="0"/>
                        <a:ext cx="540000" cy="259200"/>
                      </a:xfrm>
                      <a:prstGeom prst="rect">
                        <a:avLst/>
                      </a:prstGeom>
                      <a:noFill/>
                      <a:ln w="6350">
                        <a:noFill/>
                      </a:ln>
                    </wps:spPr>
                    <wps:txbx>
                      <w:txbxContent>
                        <w:p w14:paraId="3BEFBFC2" w14:textId="77777777" w:rsidR="00EA3859" w:rsidRPr="0092046A" w:rsidRDefault="00EA3859" w:rsidP="00EA3859">
                          <w:pPr>
                            <w:spacing w:after="0"/>
                            <w:jc w:val="right"/>
                            <w:rPr>
                              <w:rFonts w:asciiTheme="majorHAnsi" w:hAnsiTheme="majorHAnsi" w:cstheme="majorHAnsi"/>
                              <w:color w:val="3F868D" w:themeColor="accent1"/>
                              <w:szCs w:val="24"/>
                            </w:rPr>
                          </w:pPr>
                          <w:r w:rsidRPr="0092046A">
                            <w:rPr>
                              <w:rFonts w:asciiTheme="majorHAnsi" w:hAnsiTheme="majorHAnsi" w:cstheme="majorHAnsi"/>
                              <w:color w:val="3F868D" w:themeColor="accent1"/>
                              <w:szCs w:val="24"/>
                            </w:rPr>
                            <w:fldChar w:fldCharType="begin"/>
                          </w:r>
                          <w:r w:rsidRPr="0092046A">
                            <w:rPr>
                              <w:rFonts w:asciiTheme="majorHAnsi" w:hAnsiTheme="majorHAnsi" w:cstheme="majorHAnsi"/>
                              <w:color w:val="3F868D" w:themeColor="accent1"/>
                              <w:szCs w:val="24"/>
                            </w:rPr>
                            <w:instrText xml:space="preserve"> page </w:instrText>
                          </w:r>
                          <w:r w:rsidRPr="0092046A">
                            <w:rPr>
                              <w:rFonts w:asciiTheme="majorHAnsi" w:hAnsiTheme="majorHAnsi" w:cstheme="majorHAnsi"/>
                              <w:color w:val="3F868D" w:themeColor="accent1"/>
                              <w:szCs w:val="24"/>
                            </w:rPr>
                            <w:fldChar w:fldCharType="separate"/>
                          </w:r>
                          <w:r w:rsidRPr="0092046A">
                            <w:rPr>
                              <w:rFonts w:asciiTheme="majorHAnsi" w:hAnsiTheme="majorHAnsi" w:cstheme="majorHAnsi"/>
                              <w:color w:val="3F868D" w:themeColor="accent1"/>
                              <w:szCs w:val="24"/>
                            </w:rPr>
                            <w:t>I</w:t>
                          </w:r>
                          <w:r w:rsidRPr="0092046A">
                            <w:rPr>
                              <w:rFonts w:asciiTheme="majorHAnsi" w:hAnsiTheme="majorHAnsi" w:cstheme="majorHAnsi"/>
                              <w:color w:val="3F868D" w:themeColor="accent1"/>
                              <w:szCs w:val="24"/>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w14:anchorId="2EDC51C4" id="_x0000_t202" coordsize="21600,21600" o:spt="202" path="m,l,21600r21600,l21600,xe">
              <v:stroke joinstyle="miter"/>
              <v:path gradientshapeok="t" o:connecttype="rect"/>
            </v:shapetype>
            <v:shape id="Tekstboks 185" o:spid="_x0000_s1029" type="#_x0000_t202" style="position:absolute;left:0;text-align:left;margin-left:481.95pt;margin-top:782.45pt;width:42.5pt;height:20.4pt;z-index:251658271;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" filled="f" stroked="f" strokeweight=".5pt">
              <v:textbox style="mso-fit-shape-to-text:t" inset="0,0,0,0">
                <w:txbxContent>
                  <w:p w14:paraId="3BEFBFC2" w14:textId="77777777" w:rsidR="00EA3859" w:rsidRPr="0092046A" w:rsidRDefault="00EA3859" w:rsidP="00EA3859">
                    <w:pPr>
                      <w:spacing w:after="0"/>
                      <w:jc w:val="right"/>
                      <w:rPr>
                        <w:rFonts w:asciiTheme="majorHAnsi" w:hAnsiTheme="majorHAnsi" w:cstheme="majorHAnsi"/>
                        <w:color w:val="3F868D" w:themeColor="accent1"/>
                        <w:szCs w:val="24"/>
                      </w:rPr>
                    </w:pPr>
                    <w:r w:rsidRPr="0092046A">
                      <w:rPr>
                        <w:rFonts w:asciiTheme="majorHAnsi" w:hAnsiTheme="majorHAnsi" w:cstheme="majorHAnsi"/>
                        <w:color w:val="3F868D" w:themeColor="accent1"/>
                        <w:szCs w:val="24"/>
                      </w:rPr>
                      <w:fldChar w:fldCharType="begin"/>
                    </w:r>
                    <w:r w:rsidRPr="0092046A">
                      <w:rPr>
                        <w:rFonts w:asciiTheme="majorHAnsi" w:hAnsiTheme="majorHAnsi" w:cstheme="majorHAnsi"/>
                        <w:color w:val="3F868D" w:themeColor="accent1"/>
                        <w:szCs w:val="24"/>
                      </w:rPr>
                      <w:instrText xml:space="preserve"> page </w:instrText>
                    </w:r>
                    <w:r w:rsidRPr="0092046A">
                      <w:rPr>
                        <w:rFonts w:asciiTheme="majorHAnsi" w:hAnsiTheme="majorHAnsi" w:cstheme="majorHAnsi"/>
                        <w:color w:val="3F868D" w:themeColor="accent1"/>
                        <w:szCs w:val="24"/>
                      </w:rPr>
                      <w:fldChar w:fldCharType="separate"/>
                    </w:r>
                    <w:r w:rsidRPr="0092046A">
                      <w:rPr>
                        <w:rFonts w:asciiTheme="majorHAnsi" w:hAnsiTheme="majorHAnsi" w:cstheme="majorHAnsi"/>
                        <w:color w:val="3F868D" w:themeColor="accent1"/>
                        <w:szCs w:val="24"/>
                      </w:rPr>
                      <w:t>I</w:t>
                    </w:r>
                    <w:r w:rsidRPr="0092046A">
                      <w:rPr>
                        <w:rFonts w:asciiTheme="majorHAnsi" w:hAnsiTheme="majorHAnsi" w:cstheme="majorHAnsi"/>
                        <w:color w:val="3F868D" w:themeColor="accent1"/>
                        <w:szCs w:val="24"/>
                      </w:rPr>
                      <w:fldChar w:fldCharType="end"/>
                    </w:r>
                  </w:p>
                </w:txbxContent>
              </v:textbox>
              <w10:wrap anchorx="page" anchory="page"/>
            </v:shape>
          </w:pict>
        </mc:Fallback>
      </mc:AlternateContent>
    </w:r>
    <w:r w:rsidRPr="0092046A">
      <w:rPr>
        <w:noProof/>
        <w:sz w:val="14"/>
        <w:szCs w:val="14"/>
      </w:rPr>
      <mc:AlternateContent>
        <mc:Choice Requires="wps">
          <w:drawing>
            <wp:anchor distT="0" distB="0" distL="114300" distR="114300" simplePos="0" relativeHeight="251658270" behindDoc="0" locked="0" layoutInCell="1" allowOverlap="1" wp14:anchorId="1AEF5BDC" wp14:editId="6BA3BA52">
              <wp:simplePos x="0" y="0"/>
              <wp:positionH relativeFrom="page">
                <wp:posOffset>540385</wp:posOffset>
              </wp:positionH>
              <wp:positionV relativeFrom="page">
                <wp:posOffset>9946005</wp:posOffset>
              </wp:positionV>
              <wp:extent cx="6120000" cy="0"/>
              <wp:effectExtent l="0" t="0" r="33655" b="19050"/>
              <wp:wrapNone/>
              <wp:docPr id="187" name="Rett linje 187">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6120000" cy="0"/>
                      </a:xfrm>
                      <a:prstGeom prst="line">
                        <a:avLst/>
                      </a:prstGeom>
                      <a:ln w="31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arto="http://schemas.microsoft.com/office/word/2006/arto" xmlns:adec="http://schemas.microsoft.com/office/drawing/2017/decorative" xmlns:a="http://schemas.openxmlformats.org/drawingml/2006/main">
          <w:pict w14:anchorId="377CD6E8">
            <v:line id="Rett linje 187" style="position:absolute;z-index:251658270;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 alt="&quot;&quot;" o:spid="_x0000_s1026" strokecolor="black [3213]" strokeweight=".25pt" from="42.55pt,783.15pt" to="524.45pt,783.15pt" w14:anchorId="11140CD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">
              <w10:wrap anchorx="page" anchory="page"/>
            </v:line>
          </w:pict>
        </mc:Fallback>
      </mc:AlternateContent>
    </w:r>
    <w:r w:rsidRPr="0092046A">
      <w:rPr>
        <w:sz w:val="14"/>
        <w:szCs w:val="14"/>
      </w:rPr>
      <w:t>Institute of Transport Economics, Gaustadalléen 21, N-0349 Oslo, Norway, E-mail:</w:t>
    </w:r>
    <w:r w:rsidRPr="0092046A">
      <w:rPr>
        <w:color w:val="336699" w:themeColor="accent6"/>
        <w:sz w:val="14"/>
        <w:szCs w:val="14"/>
      </w:rPr>
      <w:t xml:space="preserve"> </w:t>
    </w:r>
    <w:hyperlink r:id="rId1" w:history="1">
      <w:r w:rsidRPr="0092046A">
        <w:rPr>
          <w:rStyle w:val="Hyperkobling"/>
          <w:color w:val="336699" w:themeColor="accent6"/>
          <w:sz w:val="14"/>
          <w:szCs w:val="14"/>
        </w:rPr>
        <w:t>toi@toi.no</w:t>
      </w:r>
    </w:hyperlink>
    <w:r w:rsidRPr="0092046A">
      <w:rPr>
        <w:color w:val="336699" w:themeColor="accent6"/>
        <w:sz w:val="14"/>
        <w:szCs w:val="14"/>
      </w:rPr>
      <w:t xml:space="preserve"> </w:t>
    </w:r>
    <w:bookmarkEnd w:id="24"/>
    <w:bookmarkEnd w:id="25"/>
    <w:r w:rsidR="00FF07F7" w:rsidRPr="0092046A">
      <w:fldChar w:fldCharType="begin"/>
    </w:r>
    <w:r w:rsidR="00FF07F7" w:rsidRPr="0092046A">
      <w:instrText>HYPERLINK "https://www.toi.no"</w:instrText>
    </w:r>
    <w:r w:rsidR="00FF07F7" w:rsidRPr="0092046A">
      <w:fldChar w:fldCharType="separate"/>
    </w:r>
    <w:r w:rsidRPr="0092046A">
      <w:rPr>
        <w:rStyle w:val="Hyperkobling"/>
        <w:color w:val="336699" w:themeColor="accent6"/>
        <w:sz w:val="14"/>
        <w:szCs w:val="14"/>
      </w:rPr>
      <w:t>www.toi.no</w:t>
    </w:r>
    <w:r w:rsidR="00FF07F7" w:rsidRPr="0092046A">
      <w:rPr>
        <w:rStyle w:val="Hyperkobling"/>
        <w:color w:val="336699" w:themeColor="accent6"/>
        <w:sz w:val="14"/>
        <w:szCs w:val="1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F95800D" w14:textId="77777777" w:rsidR="000615B1" w:rsidRPr="0092046A" w:rsidRDefault="000615B1">
    <w:pPr>
      <w:pStyle w:val="Bunntekst"/>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Change w:id="31" w:author="Trine Dale" w:date="2024-11-10T00:55:00Z">
        <w:tblPr>
          <w:tblStyle w:val="Tabellrutenett"/>
          <w:tblW w:w="0" w:type="nil"/>
          <w:tblLayout w:type="fixed"/>
          <w:tblLook w:val="06A0" w:firstRow="1" w:lastRow="0" w:firstColumn="1" w:lastColumn="0" w:noHBand="1" w:noVBand="1"/>
        </w:tblPr>
      </w:tblPrChange>
    </w:tblPr>
    <w:tblGrid>
      <w:gridCol w:w="3020"/>
      <w:gridCol w:w="3020"/>
      <w:gridCol w:w="3020"/>
      <w:tblGridChange w:id="32">
        <w:tblGrid>
          <w:gridCol w:w="10"/>
          <w:gridCol w:w="3010"/>
          <w:gridCol w:w="10"/>
          <w:gridCol w:w="3010"/>
          <w:gridCol w:w="10"/>
          <w:gridCol w:w="3010"/>
          <w:gridCol w:w="10"/>
        </w:tblGrid>
      </w:tblGridChange>
    </w:tblGrid>
    <w:tr w:rsidR="4044C3C2" w14:paraId="6DF24522" w14:textId="77777777" w:rsidTr="4044C3C2">
      <w:trPr>
        <w:trHeight w:val="300"/>
        <w:trPrChange w:id="33" w:author="Trine Dale" w:date="2024-11-10T00:55:00Z">
          <w:trPr>
            <w:gridBefore w:val="1"/>
            <w:trHeight w:val="300"/>
          </w:trPr>
        </w:trPrChange>
      </w:trPr>
      <w:tc>
        <w:tcPr>
          <w:tcW w:w="3020" w:type="dxa"/>
          <w:tcPrChange w:id="34" w:author="Trine Dale" w:date="2024-11-10T00:55:00Z">
            <w:tcPr>
              <w:tcW w:w="3020" w:type="dxa"/>
              <w:gridSpan w:val="2"/>
            </w:tcPr>
          </w:tcPrChange>
        </w:tcPr>
        <w:p w14:paraId="0A3839A5" w14:textId="5657ED63" w:rsidR="4044C3C2" w:rsidRDefault="4044C3C2">
          <w:pPr>
            <w:pStyle w:val="Topptekst"/>
            <w:ind w:left="-115"/>
            <w:pPrChange w:id="35" w:author="Trine Dale" w:date="2024-11-10T00:55:00Z">
              <w:pPr/>
            </w:pPrChange>
          </w:pPr>
        </w:p>
      </w:tc>
      <w:tc>
        <w:tcPr>
          <w:tcW w:w="3020" w:type="dxa"/>
          <w:tcPrChange w:id="36" w:author="Trine Dale" w:date="2024-11-10T00:55:00Z">
            <w:tcPr>
              <w:tcW w:w="3020" w:type="dxa"/>
              <w:gridSpan w:val="2"/>
            </w:tcPr>
          </w:tcPrChange>
        </w:tcPr>
        <w:p w14:paraId="188315DC" w14:textId="0B83B561" w:rsidR="4044C3C2" w:rsidRDefault="4044C3C2">
          <w:pPr>
            <w:pStyle w:val="Topptekst"/>
            <w:jc w:val="center"/>
            <w:pPrChange w:id="37" w:author="Trine Dale" w:date="2024-11-10T00:55:00Z">
              <w:pPr/>
            </w:pPrChange>
          </w:pPr>
        </w:p>
      </w:tc>
      <w:tc>
        <w:tcPr>
          <w:tcW w:w="3020" w:type="dxa"/>
          <w:tcPrChange w:id="38" w:author="Trine Dale" w:date="2024-11-10T00:55:00Z">
            <w:tcPr>
              <w:tcW w:w="3020" w:type="dxa"/>
              <w:gridSpan w:val="2"/>
            </w:tcPr>
          </w:tcPrChange>
        </w:tcPr>
        <w:p w14:paraId="7B0D2772" w14:textId="1E8FE759" w:rsidR="4044C3C2" w:rsidRDefault="4044C3C2">
          <w:pPr>
            <w:pStyle w:val="Topptekst"/>
            <w:ind w:right="-115"/>
            <w:jc w:val="right"/>
            <w:pPrChange w:id="39" w:author="Trine Dale" w:date="2024-11-10T00:55:00Z">
              <w:pPr/>
            </w:pPrChange>
          </w:pPr>
        </w:p>
      </w:tc>
    </w:tr>
  </w:tbl>
  <w:p w14:paraId="5C7B490B" w14:textId="04E2C93F" w:rsidR="4044C3C2" w:rsidRDefault="4044C3C2">
    <w:pPr>
      <w:pStyle w:val="Bunntekst"/>
      <w:pPrChange w:id="40" w:author="Trine Dale" w:date="2024-11-10T00:55:00Z">
        <w:pPr/>
      </w:pPrChange>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DDB8C06" w14:textId="77777777" w:rsidR="00AB019B" w:rsidRPr="0092046A" w:rsidRDefault="00AB019B" w:rsidP="0029184F">
    <w:pPr>
      <w:spacing w:after="0"/>
      <w:ind w:left="426"/>
      <w:jc w:val="center"/>
      <w:rPr>
        <w:sz w:val="14"/>
        <w:szCs w:val="14"/>
        <w:u w:val="single"/>
      </w:rPr>
    </w:pPr>
    <w:r w:rsidRPr="0092046A">
      <w:rPr>
        <w:noProof/>
      </w:rPr>
      <mc:AlternateContent>
        <mc:Choice Requires="wps">
          <w:drawing>
            <wp:anchor distT="0" distB="0" distL="114300" distR="114300" simplePos="0" relativeHeight="251658263" behindDoc="0" locked="0" layoutInCell="1" allowOverlap="1" wp14:anchorId="72750534" wp14:editId="0E558CE3">
              <wp:simplePos x="0" y="0"/>
              <wp:positionH relativeFrom="page">
                <wp:posOffset>900430</wp:posOffset>
              </wp:positionH>
              <wp:positionV relativeFrom="page">
                <wp:posOffset>9903460</wp:posOffset>
              </wp:positionV>
              <wp:extent cx="5760000" cy="0"/>
              <wp:effectExtent l="0" t="0" r="31750" b="19050"/>
              <wp:wrapNone/>
              <wp:docPr id="2" name="Rett linje 2">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5760000" cy="0"/>
                      </a:xfrm>
                      <a:prstGeom prst="line">
                        <a:avLst/>
                      </a:prstGeom>
                      <a:ln w="31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arto="http://schemas.microsoft.com/office/word/2006/arto" xmlns:adec="http://schemas.microsoft.com/office/drawing/2017/decorative" xmlns:a="http://schemas.openxmlformats.org/drawingml/2006/main">
          <w:pict w14:anchorId="42E36428">
            <v:line id="Rett linje 2" style="position:absolute;z-index:251658263;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 alt="&quot;&quot;" o:spid="_x0000_s1026" strokecolor="black [3213]" strokeweight=".25pt" from="70.9pt,779.8pt" to="524.45pt,779.8pt" w14:anchorId="7B34220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">
              <w10:wrap anchorx="page" anchory="page"/>
            </v:line>
          </w:pict>
        </mc:Fallback>
      </mc:AlternateContent>
    </w:r>
    <w:r w:rsidR="0029184F" w:rsidRPr="0092046A">
      <w:rPr>
        <w:sz w:val="14"/>
        <w:szCs w:val="14"/>
      </w:rPr>
      <w:t>Institute of Transport Economics, Gaustadalléen 21, N-0349 Oslo, Norway, E-mail:</w:t>
    </w:r>
    <w:r w:rsidR="0029184F" w:rsidRPr="0092046A">
      <w:rPr>
        <w:color w:val="336699" w:themeColor="accent6"/>
        <w:sz w:val="14"/>
        <w:szCs w:val="14"/>
      </w:rPr>
      <w:t xml:space="preserve"> </w:t>
    </w:r>
    <w:hyperlink r:id="rId1" w:history="1">
      <w:r w:rsidR="0029184F" w:rsidRPr="0092046A">
        <w:rPr>
          <w:rStyle w:val="Hyperkobling"/>
          <w:color w:val="336699" w:themeColor="accent6"/>
          <w:sz w:val="14"/>
          <w:szCs w:val="14"/>
        </w:rPr>
        <w:t>toi@toi.no</w:t>
      </w:r>
    </w:hyperlink>
    <w:r w:rsidR="0029184F" w:rsidRPr="0092046A">
      <w:rPr>
        <w:color w:val="336699" w:themeColor="accent6"/>
        <w:sz w:val="14"/>
        <w:szCs w:val="14"/>
      </w:rPr>
      <w:t xml:space="preserve"> </w:t>
    </w:r>
    <w:hyperlink r:id="rId2" w:history="1">
      <w:r w:rsidR="0029184F" w:rsidRPr="0092046A">
        <w:rPr>
          <w:rStyle w:val="Hyperkobling"/>
          <w:color w:val="336699" w:themeColor="accent6"/>
          <w:sz w:val="14"/>
          <w:szCs w:val="14"/>
        </w:rPr>
        <w:t>www.toi.no</w:t>
      </w:r>
    </w:hyperlink>
    <w:r w:rsidRPr="0092046A">
      <w:rPr>
        <w:rStyle w:val="Hyperkobling"/>
        <w:color w:val="auto"/>
        <w:sz w:val="14"/>
        <w:szCs w:val="14"/>
      </w:rPr>
      <w:br/>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Change w:id="54" w:author="Trine Dale" w:date="2024-11-10T00:55:00Z">
        <w:tblPr>
          <w:tblStyle w:val="Tabellrutenett"/>
          <w:tblW w:w="0" w:type="nil"/>
          <w:tblLayout w:type="fixed"/>
          <w:tblLook w:val="06A0" w:firstRow="1" w:lastRow="0" w:firstColumn="1" w:lastColumn="0" w:noHBand="1" w:noVBand="1"/>
        </w:tblPr>
      </w:tblPrChange>
    </w:tblPr>
    <w:tblGrid>
      <w:gridCol w:w="3020"/>
      <w:gridCol w:w="3020"/>
      <w:gridCol w:w="3020"/>
      <w:tblGridChange w:id="55">
        <w:tblGrid>
          <w:gridCol w:w="10"/>
          <w:gridCol w:w="3010"/>
          <w:gridCol w:w="10"/>
          <w:gridCol w:w="3010"/>
          <w:gridCol w:w="10"/>
          <w:gridCol w:w="3010"/>
          <w:gridCol w:w="10"/>
        </w:tblGrid>
      </w:tblGridChange>
    </w:tblGrid>
    <w:tr w:rsidR="4044C3C2" w14:paraId="190A0584" w14:textId="77777777" w:rsidTr="4044C3C2">
      <w:trPr>
        <w:trHeight w:val="300"/>
        <w:trPrChange w:id="56" w:author="Trine Dale" w:date="2024-11-10T00:55:00Z">
          <w:trPr>
            <w:gridBefore w:val="1"/>
            <w:trHeight w:val="300"/>
          </w:trPr>
        </w:trPrChange>
      </w:trPr>
      <w:tc>
        <w:tcPr>
          <w:tcW w:w="3020" w:type="dxa"/>
          <w:tcPrChange w:id="57" w:author="Trine Dale" w:date="2024-11-10T00:55:00Z">
            <w:tcPr>
              <w:tcW w:w="3020" w:type="dxa"/>
              <w:gridSpan w:val="2"/>
            </w:tcPr>
          </w:tcPrChange>
        </w:tcPr>
        <w:p w14:paraId="0E998798" w14:textId="7572EEC5" w:rsidR="4044C3C2" w:rsidRDefault="4044C3C2">
          <w:pPr>
            <w:pStyle w:val="Topptekst"/>
            <w:ind w:left="-115"/>
            <w:pPrChange w:id="58" w:author="Trine Dale" w:date="2024-11-10T00:55:00Z">
              <w:pPr/>
            </w:pPrChange>
          </w:pPr>
        </w:p>
      </w:tc>
      <w:tc>
        <w:tcPr>
          <w:tcW w:w="3020" w:type="dxa"/>
          <w:tcPrChange w:id="59" w:author="Trine Dale" w:date="2024-11-10T00:55:00Z">
            <w:tcPr>
              <w:tcW w:w="3020" w:type="dxa"/>
              <w:gridSpan w:val="2"/>
            </w:tcPr>
          </w:tcPrChange>
        </w:tcPr>
        <w:p w14:paraId="0CDF1B68" w14:textId="37C7DDE2" w:rsidR="4044C3C2" w:rsidRDefault="4044C3C2">
          <w:pPr>
            <w:pStyle w:val="Topptekst"/>
            <w:jc w:val="center"/>
            <w:pPrChange w:id="60" w:author="Trine Dale" w:date="2024-11-10T00:55:00Z">
              <w:pPr/>
            </w:pPrChange>
          </w:pPr>
        </w:p>
      </w:tc>
      <w:tc>
        <w:tcPr>
          <w:tcW w:w="3020" w:type="dxa"/>
          <w:tcPrChange w:id="61" w:author="Trine Dale" w:date="2024-11-10T00:55:00Z">
            <w:tcPr>
              <w:tcW w:w="3020" w:type="dxa"/>
              <w:gridSpan w:val="2"/>
            </w:tcPr>
          </w:tcPrChange>
        </w:tcPr>
        <w:p w14:paraId="5B6EB1CA" w14:textId="07F916AB" w:rsidR="4044C3C2" w:rsidRDefault="4044C3C2">
          <w:pPr>
            <w:pStyle w:val="Topptekst"/>
            <w:ind w:right="-115"/>
            <w:jc w:val="right"/>
            <w:pPrChange w:id="62" w:author="Trine Dale" w:date="2024-11-10T00:55:00Z">
              <w:pPr/>
            </w:pPrChange>
          </w:pPr>
        </w:p>
      </w:tc>
    </w:tr>
  </w:tbl>
  <w:p w14:paraId="016E77D3" w14:textId="060CDBD2" w:rsidR="4044C3C2" w:rsidRDefault="4044C3C2">
    <w:pPr>
      <w:pStyle w:val="Bunntekst"/>
      <w:pPrChange w:id="63" w:author="Trine Dale" w:date="2024-11-10T00:55:00Z">
        <w:pPr/>
      </w:pPrChange>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D5B9F86" w14:textId="239BE831" w:rsidR="001F1A4F" w:rsidRPr="00082585" w:rsidRDefault="001F1A4F" w:rsidP="00860641">
    <w:pPr>
      <w:pStyle w:val="Bunntekst"/>
      <w:tabs>
        <w:tab w:val="clear" w:pos="4536"/>
        <w:tab w:val="center" w:pos="4253"/>
      </w:tabs>
      <w:spacing w:after="0"/>
      <w:jc w:val="center"/>
      <w:rPr>
        <w:sz w:val="14"/>
        <w:szCs w:val="14"/>
        <w:lang w:val="nb-NO"/>
      </w:rPr>
    </w:pPr>
    <w:r w:rsidRPr="0092046A">
      <w:rPr>
        <w:noProof/>
      </w:rPr>
      <mc:AlternateContent>
        <mc:Choice Requires="wps">
          <w:drawing>
            <wp:anchor distT="0" distB="0" distL="114300" distR="114300" simplePos="0" relativeHeight="251658253" behindDoc="0" locked="0" layoutInCell="1" allowOverlap="1" wp14:anchorId="4BEA8183" wp14:editId="7E7763AA">
              <wp:simplePos x="0" y="0"/>
              <wp:positionH relativeFrom="page">
                <wp:posOffset>900430</wp:posOffset>
              </wp:positionH>
              <wp:positionV relativeFrom="page">
                <wp:posOffset>9946005</wp:posOffset>
              </wp:positionV>
              <wp:extent cx="5760000" cy="0"/>
              <wp:effectExtent l="0" t="0" r="31750" b="19050"/>
              <wp:wrapNone/>
              <wp:docPr id="132" name="Rett linje 132">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5760000" cy="0"/>
                      </a:xfrm>
                      <a:prstGeom prst="line">
                        <a:avLst/>
                      </a:prstGeom>
                      <a:ln w="31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arto="http://schemas.microsoft.com/office/word/2006/arto" xmlns:adec="http://schemas.microsoft.com/office/drawing/2017/decorative" xmlns:a="http://schemas.openxmlformats.org/drawingml/2006/main">
          <w:pict w14:anchorId="306956D7">
            <v:line id="Rett linje 132" style="position:absolute;z-index:251658253;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 alt="&quot;&quot;" o:spid="_x0000_s1026" strokecolor="black [3213]" strokeweight=".25pt" from="70.9pt,783.15pt" to="524.45pt,783.15pt" w14:anchorId="0957AE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">
              <w10:wrap anchorx="page" anchory="page"/>
            </v:line>
          </w:pict>
        </mc:Fallback>
      </mc:AlternateContent>
    </w:r>
    <w:r w:rsidRPr="00082585">
      <w:rPr>
        <w:sz w:val="14"/>
        <w:szCs w:val="14"/>
        <w:lang w:val="nb-NO"/>
      </w:rPr>
      <w:t xml:space="preserve">Copyright © Transportøkonomisk institutt, </w:t>
    </w:r>
    <w:sdt>
      <w:sdtPr>
        <w:rPr>
          <w:sz w:val="14"/>
          <w:szCs w:val="14"/>
          <w:lang w:val="nb-NO"/>
          <w:rPrChange w:id="77" w:author="Askill Harkjerr Halse" w:date="2024-12-04T20:28:00Z" w16du:dateUtc="2024-12-04T19:28:00Z">
            <w:rPr>
              <w:sz w:val="14"/>
              <w:szCs w:val="14"/>
            </w:rPr>
          </w:rPrChange>
        </w:rPr>
        <w:alias w:val="Årstall"/>
        <w:tag w:val="Årstall"/>
        <w:id w:val="1692496884"/>
        <w:placeholder>
          <w:docPart w:val="E60A92DE952546CABDC85DF20FF615BF"/>
        </w:placeholder>
        <w:date w:fullDate="2024-10-31T00:00:00Z">
          <w:dateFormat w:val="yyyy"/>
          <w:lid w:val="nb-NO"/>
          <w:storeMappedDataAs w:val="dateTime"/>
          <w:calendar w:val="gregorian"/>
        </w:date>
      </w:sdtPr>
      <w:sdtContent>
        <w:r w:rsidR="00C34CCF" w:rsidRPr="00082585">
          <w:rPr>
            <w:sz w:val="14"/>
            <w:szCs w:val="14"/>
            <w:lang w:val="nb-NO"/>
            <w:rPrChange w:id="78" w:author="Askill Harkjerr Halse" w:date="2024-12-04T20:28:00Z" w16du:dateUtc="2024-12-04T19:28:00Z">
              <w:rPr>
                <w:sz w:val="14"/>
                <w:szCs w:val="14"/>
              </w:rPr>
            </w:rPrChange>
          </w:rPr>
          <w:t>2024</w:t>
        </w:r>
      </w:sdtContent>
    </w:sdt>
    <w:r w:rsidRPr="00082585">
      <w:rPr>
        <w:sz w:val="14"/>
        <w:szCs w:val="14"/>
        <w:lang w:val="nb-NO"/>
      </w:rPr>
      <w:t>. Denne</w:t>
    </w:r>
    <w:r w:rsidRPr="00082585">
      <w:rPr>
        <w:sz w:val="12"/>
        <w:szCs w:val="12"/>
        <w:lang w:val="nb-NO"/>
      </w:rPr>
      <w:t xml:space="preserve"> </w:t>
    </w:r>
    <w:r w:rsidRPr="00082585">
      <w:rPr>
        <w:sz w:val="14"/>
        <w:szCs w:val="14"/>
        <w:lang w:val="nb-NO"/>
      </w:rPr>
      <w:t xml:space="preserve">publikasjonen er vernet i henhold til </w:t>
    </w:r>
    <w:r w:rsidR="00CC1383">
      <w:fldChar w:fldCharType="begin"/>
    </w:r>
    <w:r w:rsidR="00CC1383" w:rsidRPr="00082585">
      <w:rPr>
        <w:lang w:val="nb-NO"/>
        <w:rPrChange w:id="79" w:author="Askill Harkjerr Halse" w:date="2024-12-04T20:28:00Z" w16du:dateUtc="2024-12-04T19:28:00Z">
          <w:rPr/>
        </w:rPrChange>
      </w:rPr>
      <w:instrText xml:space="preserve"> HYPERLINK "https://lovdata.no/dokument/NL/lov/2018-06-15-40" </w:instrText>
    </w:r>
    <w:r w:rsidR="00CC1383">
      <w:fldChar w:fldCharType="separate"/>
    </w:r>
    <w:r w:rsidRPr="00082585">
      <w:rPr>
        <w:rStyle w:val="Hyperkobling"/>
        <w:sz w:val="14"/>
        <w:szCs w:val="14"/>
        <w:lang w:val="nb-NO"/>
      </w:rPr>
      <w:t>Åndsverkloven</w:t>
    </w:r>
    <w:r w:rsidR="00CC1383">
      <w:rPr>
        <w:rStyle w:val="Hyperkobling"/>
        <w:sz w:val="14"/>
        <w:szCs w:val="14"/>
        <w:lang w:val="nb-NO"/>
      </w:rPr>
      <w:fldChar w:fldCharType="end"/>
    </w:r>
    <w:r w:rsidRPr="00082585">
      <w:rPr>
        <w:sz w:val="14"/>
        <w:szCs w:val="14"/>
        <w:lang w:val="nb-NO"/>
      </w:rPr>
      <w:t xml:space="preserve"> av 1961.</w:t>
    </w:r>
    <w:r w:rsidRPr="00082585">
      <w:rPr>
        <w:sz w:val="14"/>
        <w:szCs w:val="14"/>
        <w:lang w:val="nb-NO"/>
      </w:rPr>
      <w:br/>
      <w:t>Ved gjengivelse av materiale fra publikasjonen, må fullstendig kilde oppgis.</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D255CD2" w14:textId="743439B8" w:rsidR="001F1A4F" w:rsidRPr="0092046A" w:rsidRDefault="001F1A4F" w:rsidP="00860641">
    <w:pPr>
      <w:pStyle w:val="Bunntekst"/>
      <w:tabs>
        <w:tab w:val="clear" w:pos="4536"/>
        <w:tab w:val="center" w:pos="4253"/>
      </w:tabs>
      <w:spacing w:after="0"/>
      <w:jc w:val="center"/>
      <w:rPr>
        <w:sz w:val="14"/>
        <w:szCs w:val="14"/>
      </w:rPr>
    </w:pPr>
    <w:r w:rsidRPr="0092046A">
      <w:rPr>
        <w:noProof/>
      </w:rPr>
      <mc:AlternateContent>
        <mc:Choice Requires="wps">
          <w:drawing>
            <wp:anchor distT="0" distB="0" distL="114300" distR="114300" simplePos="0" relativeHeight="251658248" behindDoc="0" locked="0" layoutInCell="1" allowOverlap="1" wp14:anchorId="4537723C" wp14:editId="7B263CD6">
              <wp:simplePos x="0" y="0"/>
              <wp:positionH relativeFrom="page">
                <wp:posOffset>900430</wp:posOffset>
              </wp:positionH>
              <wp:positionV relativeFrom="page">
                <wp:posOffset>9946005</wp:posOffset>
              </wp:positionV>
              <wp:extent cx="5760000" cy="0"/>
              <wp:effectExtent l="0" t="0" r="31750" b="19050"/>
              <wp:wrapNone/>
              <wp:docPr id="37" name="Rett linje 37">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5760000" cy="0"/>
                      </a:xfrm>
                      <a:prstGeom prst="line">
                        <a:avLst/>
                      </a:prstGeom>
                      <a:ln w="31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arto="http://schemas.microsoft.com/office/word/2006/arto" xmlns:adec="http://schemas.microsoft.com/office/drawing/2017/decorative" xmlns:a="http://schemas.openxmlformats.org/drawingml/2006/main">
          <w:pict w14:anchorId="753A9A07">
            <v:line id="Rett linje 37" style="position:absolute;z-index:251658248;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 alt="&quot;&quot;" o:spid="_x0000_s1026" strokecolor="black [3213]" strokeweight=".25pt" from="70.9pt,783.15pt" to="524.45pt,783.15pt" w14:anchorId="3D42E54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">
              <w10:wrap anchorx="page" anchory="page"/>
            </v:line>
          </w:pict>
        </mc:Fallback>
      </mc:AlternateContent>
    </w:r>
    <w:r w:rsidR="00847EF3" w:rsidRPr="0092046A">
      <w:rPr>
        <w:sz w:val="14"/>
        <w:szCs w:val="14"/>
      </w:rPr>
      <w:t xml:space="preserve"> Copyright ©Institute of Transport Economics,</w:t>
    </w:r>
    <w:r w:rsidR="00ED2F5C" w:rsidRPr="0092046A">
      <w:rPr>
        <w:sz w:val="14"/>
        <w:szCs w:val="14"/>
      </w:rPr>
      <w:fldChar w:fldCharType="begin"/>
    </w:r>
    <w:r w:rsidR="00ED2F5C" w:rsidRPr="0092046A">
      <w:rPr>
        <w:sz w:val="14"/>
        <w:szCs w:val="14"/>
      </w:rPr>
      <w:instrText xml:space="preserve"> REF År \h  \* MERGEFORMAT </w:instrText>
    </w:r>
    <w:r w:rsidR="00ED2F5C" w:rsidRPr="0092046A">
      <w:rPr>
        <w:sz w:val="14"/>
        <w:szCs w:val="14"/>
      </w:rPr>
    </w:r>
    <w:r w:rsidR="00ED2F5C" w:rsidRPr="0092046A">
      <w:rPr>
        <w:sz w:val="14"/>
        <w:szCs w:val="14"/>
      </w:rPr>
      <w:fldChar w:fldCharType="separate"/>
    </w:r>
    <w:r w:rsidR="00C34CCF" w:rsidRPr="00C34CCF">
      <w:rPr>
        <w:sz w:val="14"/>
        <w:szCs w:val="14"/>
      </w:rPr>
      <w:t>2024</w:t>
    </w:r>
    <w:r w:rsidR="00ED2F5C" w:rsidRPr="0092046A">
      <w:rPr>
        <w:sz w:val="14"/>
        <w:szCs w:val="14"/>
      </w:rPr>
      <w:fldChar w:fldCharType="end"/>
    </w:r>
    <w:r w:rsidRPr="0092046A">
      <w:rPr>
        <w:sz w:val="14"/>
        <w:szCs w:val="14"/>
      </w:rPr>
      <w:t>.</w:t>
    </w:r>
    <w:r w:rsidR="00060797" w:rsidRPr="0092046A">
      <w:rPr>
        <w:sz w:val="14"/>
        <w:szCs w:val="14"/>
      </w:rPr>
      <w:br/>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590366D" w14:textId="77777777" w:rsidR="00FE4480" w:rsidRPr="0092046A" w:rsidRDefault="00FE4480" w:rsidP="00BE5E84">
      <w:r w:rsidRPr="0092046A">
        <w:separator/>
      </w:r>
    </w:p>
  </w:footnote>
  <w:footnote w:type="continuationSeparator" w:id="0">
    <w:p w14:paraId="15D36104" w14:textId="77777777" w:rsidR="00FE4480" w:rsidRPr="0092046A" w:rsidRDefault="00FE4480" w:rsidP="00BE5E84">
      <w:r w:rsidRPr="0092046A">
        <w:continuationSeparator/>
      </w:r>
    </w:p>
  </w:footnote>
  <w:footnote w:type="continuationNotice" w:id="1">
    <w:p w14:paraId="785D0714" w14:textId="77777777" w:rsidR="00FE4480" w:rsidRPr="0092046A" w:rsidRDefault="00FE4480">
      <w:pPr>
        <w:spacing w:before="0" w:after="0"/>
      </w:pPr>
    </w:p>
  </w:footnote>
  <w:footnote w:id="2">
    <w:p w14:paraId="3C05516B" w14:textId="77777777" w:rsidR="00602A80" w:rsidRPr="001B5053" w:rsidRDefault="00602A80" w:rsidP="00602A80">
      <w:pPr>
        <w:pStyle w:val="Fotnotetekst"/>
      </w:pPr>
      <w:r>
        <w:rPr>
          <w:rStyle w:val="Fotnotereferanse"/>
        </w:rPr>
        <w:footnoteRef/>
      </w:r>
      <w:r>
        <w:t xml:space="preserve"> In the case of Norway, a pre-requisite was that road toll revenues should still be earmarked to road toll projects, even if the tolls are collected through the road pricing system. In our survey, we abstract from this and consider all revenues the same but explore public preferences for how the revenues should be used.</w:t>
      </w:r>
    </w:p>
  </w:footnote>
  <w:footnote w:id="3">
    <w:p w14:paraId="43199CAD" w14:textId="43C33FE2" w:rsidR="00BF6CA9" w:rsidRPr="006C5371" w:rsidRDefault="00BF6CA9">
      <w:pPr>
        <w:pStyle w:val="Fotnotetekst"/>
      </w:pPr>
      <w:r>
        <w:rPr>
          <w:rStyle w:val="Fotnotereferanse"/>
        </w:rPr>
        <w:footnoteRef/>
      </w:r>
      <w:r>
        <w:t xml:space="preserve"> </w:t>
      </w:r>
      <w:r w:rsidR="006C5371" w:rsidRPr="006C5371">
        <w:t>https://www.toi.no/aplanet/</w:t>
      </w:r>
    </w:p>
  </w:footnote>
  <w:footnote w:id="4">
    <w:p w14:paraId="3C674A5D" w14:textId="02E84C0D" w:rsidR="00DB023C" w:rsidRPr="00DB023C" w:rsidRDefault="00DB023C">
      <w:pPr>
        <w:pStyle w:val="Fotnotetekst"/>
      </w:pPr>
      <w:r>
        <w:rPr>
          <w:rStyle w:val="Fotnotereferanse"/>
        </w:rPr>
        <w:footnoteRef/>
      </w:r>
      <w:r>
        <w:t xml:space="preserve"> </w:t>
      </w:r>
      <w:r w:rsidR="00273078">
        <w:t>In the Madrid version respondents were not asked about the</w:t>
      </w:r>
      <w:r>
        <w:t xml:space="preserve"> </w:t>
      </w:r>
      <w:r w:rsidR="00273078">
        <w:t>location of the</w:t>
      </w:r>
      <w:r w:rsidR="00DE119E">
        <w:t xml:space="preserve"> destination.</w:t>
      </w:r>
    </w:p>
  </w:footnote>
  <w:footnote w:id="5">
    <w:p w14:paraId="76411005" w14:textId="22251083" w:rsidR="00713E05" w:rsidRPr="00713E05" w:rsidRDefault="00713E05">
      <w:pPr>
        <w:pStyle w:val="Fotnotetekst"/>
      </w:pPr>
      <w:r>
        <w:rPr>
          <w:rStyle w:val="Fotnotereferanse"/>
        </w:rPr>
        <w:footnoteRef/>
      </w:r>
      <w:r>
        <w:t xml:space="preserve"> A sponsored Facebook post</w:t>
      </w:r>
      <w:r w:rsidR="0049143B">
        <w:t xml:space="preserve"> means that an </w:t>
      </w:r>
      <w:r w:rsidR="006B6D26">
        <w:t xml:space="preserve">organization </w:t>
      </w:r>
      <w:r w:rsidR="0049143B">
        <w:t xml:space="preserve">(in this case, the Institute of Transport Economics) </w:t>
      </w:r>
      <w:r w:rsidR="006B6D26">
        <w:t xml:space="preserve">pays Facebook to display </w:t>
      </w:r>
      <w:r w:rsidR="0049143B">
        <w:t>its</w:t>
      </w:r>
      <w:r w:rsidR="006B6D26">
        <w:t xml:space="preserve"> post in the newsfeed </w:t>
      </w:r>
      <w:r w:rsidR="00277ADD">
        <w:t xml:space="preserve">of a certain number of users, also users that do not actively follow the organization. </w:t>
      </w:r>
      <w:r w:rsidR="0057072C">
        <w:t>Users may be selected based on certain criteria.</w:t>
      </w:r>
      <w:r w:rsidR="001920E7">
        <w:t xml:space="preserve"> In our case, we targeted Facebook users in Norway.</w:t>
      </w:r>
    </w:p>
  </w:footnote>
  <w:footnote w:id="6">
    <w:p w14:paraId="62AAE299" w14:textId="77777777" w:rsidR="00231AB2" w:rsidRDefault="00231AB2" w:rsidP="00231AB2">
      <w:r>
        <w:rPr>
          <w:rStyle w:val="Fotnotereferanse"/>
        </w:rPr>
        <w:footnoteRef/>
      </w:r>
      <w:r>
        <w:t xml:space="preserve"> </w:t>
      </w:r>
      <w:r w:rsidRPr="006A2F05">
        <w:rPr>
          <w:sz w:val="18"/>
          <w:szCs w:val="18"/>
        </w:rPr>
        <w:t>It is noted that one respondent in the main survey indicated they were born in 1901, which is highly unlikely. However, the respondent’s other responses were reasonable, therefore we did not remove them from the sample.</w:t>
      </w:r>
    </w:p>
    <w:p w14:paraId="50C3EBD6" w14:textId="77777777" w:rsidR="00231AB2" w:rsidRPr="00E33444" w:rsidRDefault="00231AB2" w:rsidP="00231AB2">
      <w:pPr>
        <w:pStyle w:val="Fotnotetekst"/>
      </w:pPr>
    </w:p>
  </w:footnote>
  <w:footnote w:id="7">
    <w:p w14:paraId="073B4BEF" w14:textId="77777777" w:rsidR="00231AB2" w:rsidRPr="00905AFA" w:rsidRDefault="00231AB2" w:rsidP="00231AB2">
      <w:pPr>
        <w:pStyle w:val="Fotnotetekst"/>
      </w:pPr>
      <w:r w:rsidRPr="00613E42">
        <w:rPr>
          <w:rStyle w:val="Fotnotereferanse"/>
        </w:rPr>
        <w:footnoteRef/>
      </w:r>
      <w:r w:rsidRPr="00613E42">
        <w:t xml:space="preserve"> In the survey, respondents are defined as employed if they report this as their main activity. </w:t>
      </w:r>
      <w:r>
        <w:t xml:space="preserve">(Those who combine education and part-time employment were instructed to report “Student”.) </w:t>
      </w:r>
      <w:r w:rsidRPr="00490A0D">
        <w:t>In official statistics</w:t>
      </w:r>
      <w:r w:rsidRPr="00613E42">
        <w:t>, individuals are</w:t>
      </w:r>
      <w:r>
        <w:t xml:space="preserve"> defined as employed if employment is one of their activities, also if they have other activities like education of receiving benefits. </w:t>
      </w:r>
    </w:p>
  </w:footnote>
  <w:footnote w:id="8">
    <w:p w14:paraId="28960264" w14:textId="0C20A3B4" w:rsidR="00B301DA" w:rsidRPr="00B301DA" w:rsidRDefault="00B301DA">
      <w:pPr>
        <w:pStyle w:val="Fotnotetekst"/>
      </w:pPr>
      <w:r>
        <w:rPr>
          <w:rStyle w:val="Fotnotereferanse"/>
        </w:rPr>
        <w:footnoteRef/>
      </w:r>
      <w:r>
        <w:t xml:space="preserve"> </w:t>
      </w:r>
      <w:ins w:id="452" w:author="Askill Harkjerr Halse" w:date="2024-12-04T21:08:00Z" w16du:dateUtc="2024-12-04T20:08:00Z">
        <w:r w:rsidR="007D6186">
          <w:t xml:space="preserve">Some respondents answered that the were planning to buy more than one type of car </w:t>
        </w:r>
        <w:r w:rsidR="007D6186">
          <w:t xml:space="preserve">e.g., both a petrol car and a diesel car). </w:t>
        </w:r>
      </w:ins>
      <w:r>
        <w:t>Alth</w:t>
      </w:r>
      <w:r w:rsidR="00463166">
        <w:t xml:space="preserve">ough the term used in the question was “planning” and not “considering”, it might be that </w:t>
      </w:r>
      <w:r w:rsidR="001C3025">
        <w:t>respondents ticked several alternatives if they were planning to buy a car and were considering several options in terms of the type of car.</w:t>
      </w:r>
    </w:p>
  </w:footnote>
  <w:footnote w:id="9">
    <w:p w14:paraId="4F0DE8CE" w14:textId="6A53ABF1" w:rsidR="00E83CAE" w:rsidRPr="00194841" w:rsidRDefault="00E83CAE">
      <w:pPr>
        <w:pStyle w:val="Fotnotetekst"/>
      </w:pPr>
      <w:r>
        <w:rPr>
          <w:rStyle w:val="Fotnotereferanse"/>
        </w:rPr>
        <w:footnoteRef/>
      </w:r>
      <w:r>
        <w:t xml:space="preserve"> The </w:t>
      </w:r>
      <w:r w:rsidR="00246E21">
        <w:t xml:space="preserve">electric share of new passenger cars in Norway </w:t>
      </w:r>
      <w:r w:rsidR="000974DF">
        <w:t xml:space="preserve">sold in January-September 2024 is 88%. </w:t>
      </w:r>
      <w:r>
        <w:t>We do not have statistics on the electric share of used cars transactions</w:t>
      </w:r>
      <w:r w:rsidR="000974DF">
        <w:t xml:space="preserve">, but the </w:t>
      </w:r>
      <w:r w:rsidR="00FA022C">
        <w:t xml:space="preserve">electric share of the entire </w:t>
      </w:r>
      <w:r w:rsidR="00995E18">
        <w:t xml:space="preserve">passenger </w:t>
      </w:r>
      <w:r w:rsidR="00FA022C">
        <w:t>car fleet</w:t>
      </w:r>
      <w:r w:rsidR="00995E18">
        <w:t xml:space="preserve"> was 24% in 2023.</w:t>
      </w:r>
    </w:p>
  </w:footnote>
  <w:footnote w:id="10">
    <w:p w14:paraId="2D881963" w14:textId="77777777" w:rsidR="00995E18" w:rsidRDefault="00995E18" w:rsidP="00995E18">
      <w:pPr>
        <w:pStyle w:val="Fotnotetekst"/>
      </w:pPr>
      <w:r>
        <w:rPr>
          <w:rStyle w:val="Fotnotereferanse"/>
        </w:rPr>
        <w:footnoteRef/>
      </w:r>
      <w:r>
        <w:t xml:space="preserve"> “</w:t>
      </w:r>
      <w:r w:rsidRPr="000C303E">
        <w:t>The 10 largest cities, towns and municipalities in Norway</w:t>
      </w:r>
      <w:r>
        <w:t xml:space="preserve">”, Statistics Norway, December 2023. </w:t>
      </w:r>
      <w:hyperlink r:id="rId1" w:history="1">
        <w:r w:rsidRPr="0068429F">
          <w:rPr>
            <w:rStyle w:val="Hyperkobling"/>
          </w:rPr>
          <w:t>https://www.ssb.no/befolkning/folketall/artikler/de-storste-byene-og-tettstedene-i-norge</w:t>
        </w:r>
      </w:hyperlink>
    </w:p>
  </w:footnote>
  <w:footnote w:id="11">
    <w:p w14:paraId="5942B990" w14:textId="6EAB4F7B" w:rsidR="00995E18" w:rsidRPr="00403263" w:rsidRDefault="00995E18" w:rsidP="00995E18">
      <w:pPr>
        <w:pStyle w:val="Fotnotetekst"/>
      </w:pPr>
      <w:r>
        <w:rPr>
          <w:rStyle w:val="Fotnotereferanse"/>
        </w:rPr>
        <w:footnoteRef/>
      </w:r>
      <w:r>
        <w:t xml:space="preserve"> </w:t>
      </w:r>
      <w:del w:id="462" w:author="Askill Harkjerr Halse" w:date="2024-11-23T20:56:00Z" w16du:dateUtc="2024-11-23T19:56:00Z">
        <w:r w:rsidDel="00AF6308">
          <w:delText xml:space="preserve">As similar scheme was evaluated in the government study on road tax reform (Skatteetaten &amp; Statens vegvesen, 2022). </w:delText>
        </w:r>
      </w:del>
      <w:r>
        <w:t xml:space="preserve">This </w:t>
      </w:r>
      <w:del w:id="463" w:author="Askill Harkjerr Halse" w:date="2024-11-23T20:57:00Z" w16du:dateUtc="2024-11-23T19:57:00Z">
        <w:r w:rsidDel="00AF6308">
          <w:delText xml:space="preserve">study </w:delText>
        </w:r>
      </w:del>
      <w:ins w:id="464" w:author="Askill Harkjerr Halse" w:date="2024-11-23T20:57:00Z" w16du:dateUtc="2024-11-23T19:57:00Z">
        <w:r w:rsidR="00AF6308">
          <w:t xml:space="preserve">investigation </w:t>
        </w:r>
      </w:ins>
      <w:r>
        <w:t xml:space="preserve">also </w:t>
      </w:r>
      <w:ins w:id="465" w:author="Askill Harkjerr Halse" w:date="2024-11-23T20:57:00Z" w16du:dateUtc="2024-11-23T19:57:00Z">
        <w:r w:rsidR="00AF6308">
          <w:t xml:space="preserve">considered a road pricing concept </w:t>
        </w:r>
      </w:ins>
      <w:del w:id="466" w:author="Askill Harkjerr Halse" w:date="2024-11-23T20:57:00Z" w16du:dateUtc="2024-11-23T19:57:00Z">
        <w:r w:rsidDel="00AF6308">
          <w:delText xml:space="preserve">included another alternative </w:delText>
        </w:r>
      </w:del>
      <w:r>
        <w:t>with three categories of areas: Major urban areas, other urban areas and rural areas.</w:t>
      </w:r>
    </w:p>
  </w:footnote>
  <w:footnote w:id="12">
    <w:p w14:paraId="254627C9" w14:textId="22587C6E" w:rsidR="002E43CC" w:rsidRPr="00490A0D" w:rsidRDefault="002E43CC">
      <w:pPr>
        <w:pStyle w:val="Fotnotetekst"/>
        <w:rPr>
          <w:lang w:val="en-GB"/>
        </w:rPr>
      </w:pPr>
      <w:r>
        <w:rPr>
          <w:rStyle w:val="Fotnotereferanse"/>
        </w:rPr>
        <w:footnoteRef/>
      </w:r>
      <w:r>
        <w:t xml:space="preserve"> </w:t>
      </w:r>
      <w:r w:rsidRPr="002E43CC">
        <w:t>There are a small number of trips that are not shown on the maps since they lie far outside the municipality boundaries. For example, points in Svalbard are not shown.</w:t>
      </w:r>
    </w:p>
  </w:footnote>
  <w:footnote w:id="13">
    <w:p w14:paraId="39FCAA8E" w14:textId="2C02FC49" w:rsidR="00E147B6" w:rsidRPr="00E147B6" w:rsidRDefault="00E147B6">
      <w:pPr>
        <w:pStyle w:val="Fotnotetekst"/>
      </w:pPr>
      <w:r>
        <w:rPr>
          <w:rStyle w:val="Fotnotereferanse"/>
        </w:rPr>
        <w:footnoteRef/>
      </w:r>
      <w:r>
        <w:t xml:space="preserve"> This </w:t>
      </w:r>
      <w:r w:rsidR="003E6A13">
        <w:t xml:space="preserve">implies that the definition of rush hour is subjective. </w:t>
      </w:r>
    </w:p>
  </w:footnote>
  <w:footnote w:id="14">
    <w:p w14:paraId="6BA5564B" w14:textId="06F9F502" w:rsidR="00487615" w:rsidRPr="00F03434" w:rsidRDefault="00487615">
      <w:pPr>
        <w:pStyle w:val="Fotnotetekst"/>
      </w:pPr>
      <w:r>
        <w:rPr>
          <w:rStyle w:val="Fotnotereferanse"/>
        </w:rPr>
        <w:footnoteRef/>
      </w:r>
      <w:r>
        <w:t xml:space="preserve"> </w:t>
      </w:r>
      <w:r w:rsidR="007D6A45">
        <w:t xml:space="preserve">The drawback of this approach is that we exclude </w:t>
      </w:r>
      <w:r w:rsidR="00FA0DBC">
        <w:t>respondents who have</w:t>
      </w:r>
      <w:r w:rsidR="008030DB">
        <w:t xml:space="preserve"> zero</w:t>
      </w:r>
      <w:r w:rsidR="00FA0DBC">
        <w:t xml:space="preserve"> calculated tolls but</w:t>
      </w:r>
      <w:r w:rsidR="00D36B0B">
        <w:t xml:space="preserve"> report positive tolls, but not those who have </w:t>
      </w:r>
      <w:r w:rsidR="00A60DB3">
        <w:t xml:space="preserve">positive </w:t>
      </w:r>
      <w:r w:rsidR="00461F01">
        <w:t xml:space="preserve">calculated tolls but report zero tolls. </w:t>
      </w:r>
      <w:r w:rsidR="00D169E4">
        <w:t xml:space="preserve">This implies that </w:t>
      </w:r>
      <w:r w:rsidR="00A1578D">
        <w:t xml:space="preserve">we </w:t>
      </w:r>
      <w:r w:rsidR="00587733">
        <w:t xml:space="preserve">exclude </w:t>
      </w:r>
      <w:r w:rsidR="005725E8">
        <w:t>some respondents who over-report b</w:t>
      </w:r>
      <w:r w:rsidR="00E63E01">
        <w:t>ut</w:t>
      </w:r>
      <w:r w:rsidR="005725E8">
        <w:t xml:space="preserve"> no respondents who under-report their road tolls.</w:t>
      </w:r>
    </w:p>
  </w:footnote>
  <w:footnote w:id="15">
    <w:p w14:paraId="4C7FD71B" w14:textId="7664A907" w:rsidR="00237CF6" w:rsidRPr="00237CF6" w:rsidRDefault="00237CF6">
      <w:pPr>
        <w:pStyle w:val="Fotnotetekst"/>
      </w:pPr>
      <w:r>
        <w:rPr>
          <w:rStyle w:val="Fotnotereferanse"/>
        </w:rPr>
        <w:footnoteRef/>
      </w:r>
      <w:r>
        <w:t xml:space="preserve"> In Norway, all local elections take place at the same </w:t>
      </w:r>
      <w:r w:rsidR="007247DF">
        <w:t>time every fourth year, two years after the national election.</w:t>
      </w:r>
    </w:p>
  </w:footnote>
  <w:footnote w:id="16">
    <w:p w14:paraId="214E5274" w14:textId="618D2C25" w:rsidR="00A403B6" w:rsidRPr="00BD3AD5" w:rsidRDefault="00A403B6">
      <w:pPr>
        <w:pStyle w:val="Fotnotetekst"/>
      </w:pPr>
      <w:r>
        <w:rPr>
          <w:rStyle w:val="Fotnotereferanse"/>
        </w:rPr>
        <w:footnoteRef/>
      </w:r>
      <w:r>
        <w:t xml:space="preserve"> One notable example is </w:t>
      </w:r>
      <w:r w:rsidR="00790172">
        <w:rPr>
          <w:i/>
          <w:iCs/>
        </w:rPr>
        <w:t>The People’s Action No to More Road Tolls</w:t>
      </w:r>
      <w:r w:rsidR="0071175D">
        <w:t xml:space="preserve">, which received considerable support in some municipalities </w:t>
      </w:r>
      <w:r w:rsidR="00817361">
        <w:t>in the</w:t>
      </w:r>
      <w:r w:rsidR="009C7B77">
        <w:t xml:space="preserve"> local election in 2019. However, </w:t>
      </w:r>
      <w:r w:rsidR="00E56670">
        <w:t>th</w:t>
      </w:r>
      <w:r w:rsidR="00DC79D6">
        <w:t>is p</w:t>
      </w:r>
      <w:r w:rsidR="00B51CE6">
        <w:t xml:space="preserve">arty only received </w:t>
      </w:r>
      <w:r w:rsidR="00F800A1">
        <w:t>0,2% of the votes in 2023.</w:t>
      </w:r>
    </w:p>
  </w:footnote>
  <w:footnote w:id="17">
    <w:p w14:paraId="6D547E35" w14:textId="54C29546" w:rsidR="00D032DA" w:rsidRPr="00495A1F" w:rsidRDefault="00D032DA">
      <w:pPr>
        <w:pStyle w:val="Fotnotetekst"/>
      </w:pPr>
      <w:r>
        <w:rPr>
          <w:rStyle w:val="Fotnotereferanse"/>
        </w:rPr>
        <w:footnoteRef/>
      </w:r>
      <w:r>
        <w:t xml:space="preserve"> </w:t>
      </w:r>
      <w:r w:rsidRPr="00495A1F">
        <w:t xml:space="preserve">The Industry and Business </w:t>
      </w:r>
      <w:r w:rsidR="00495A1F" w:rsidRPr="00495A1F">
        <w:t>Party wa</w:t>
      </w:r>
      <w:r w:rsidR="00495A1F">
        <w:t xml:space="preserve">s a new party in the 2023 election, and it is not obvious where to place it on the left-right scale. The party describes itself as centrist, but </w:t>
      </w:r>
      <w:r w:rsidR="008246D0">
        <w:t>typically argues for lower taxes</w:t>
      </w:r>
      <w:r w:rsidR="00EF6628">
        <w:t>.</w:t>
      </w:r>
    </w:p>
  </w:footnote>
  <w:footnote w:id="18">
    <w:p w14:paraId="587D61C2" w14:textId="16C6F1BE" w:rsidR="009909AF" w:rsidRPr="00BD3AD5" w:rsidRDefault="009909AF">
      <w:pPr>
        <w:pStyle w:val="Fotnotetekst"/>
      </w:pPr>
      <w:r>
        <w:rPr>
          <w:rStyle w:val="Fotnotereferanse"/>
        </w:rPr>
        <w:footnoteRef/>
      </w:r>
      <w:r>
        <w:t xml:space="preserve"> </w:t>
      </w:r>
      <w:r w:rsidR="00E416A9" w:rsidRPr="009D6126">
        <w:t xml:space="preserve">Since the </w:t>
      </w:r>
      <w:r w:rsidR="0081524F">
        <w:t xml:space="preserve">two populist parties </w:t>
      </w:r>
      <w:r w:rsidR="003429A8">
        <w:t xml:space="preserve">included here typically do not </w:t>
      </w:r>
      <w:r w:rsidR="003C6880">
        <w:t>attack</w:t>
      </w:r>
      <w:r w:rsidR="003429A8">
        <w:t xml:space="preserve"> the economic elites in their rhetoric, one might </w:t>
      </w:r>
      <w:r w:rsidR="00F439EA">
        <w:t>suspect that</w:t>
      </w:r>
      <w:r w:rsidR="00566471">
        <w:t xml:space="preserve"> the respondents perhaps did not </w:t>
      </w:r>
      <w:r w:rsidR="0057387F">
        <w:t xml:space="preserve">consider economic inequality in a narrow sense when answering this question, but </w:t>
      </w:r>
      <w:r w:rsidR="00A6243B">
        <w:t xml:space="preserve">rather </w:t>
      </w:r>
      <w:r w:rsidR="00C0412B">
        <w:t>inequality and elitism more generally.</w:t>
      </w:r>
    </w:p>
  </w:footnote>
  <w:footnote w:id="19">
    <w:p w14:paraId="129A8B00" w14:textId="39F368DD" w:rsidR="00722A28" w:rsidRPr="00082585" w:rsidRDefault="00722A28">
      <w:pPr>
        <w:pStyle w:val="Fotnotetekst"/>
      </w:pPr>
      <w:ins w:id="631" w:author="Askill Harkjerr Halse" w:date="2024-11-23T21:19:00Z" w16du:dateUtc="2024-11-23T20:19:00Z">
        <w:r>
          <w:rPr>
            <w:rStyle w:val="Fotnotereferanse"/>
          </w:rPr>
          <w:footnoteRef/>
        </w:r>
        <w:r>
          <w:t xml:space="preserve"> </w:t>
        </w:r>
      </w:ins>
      <w:ins w:id="632" w:author="Askill Harkjerr Halse" w:date="2024-11-23T21:20:00Z" w16du:dateUtc="2024-11-23T20:20:00Z">
        <w:r>
          <w:t xml:space="preserve">As shown in </w:t>
        </w:r>
        <w:r>
          <w:fldChar w:fldCharType="begin"/>
        </w:r>
        <w:r>
          <w:instrText xml:space="preserve"> REF _Ref176363814 \h </w:instrText>
        </w:r>
      </w:ins>
      <w:ins w:id="633" w:author="Askill Harkjerr Halse" w:date="2024-11-23T21:20:00Z" w16du:dateUtc="2024-11-23T20:20:00Z">
        <w:r>
          <w:fldChar w:fldCharType="separate"/>
        </w:r>
        <w:r>
          <w:t xml:space="preserve">Figure </w:t>
        </w:r>
        <w:r w:rsidRPr="4044C3C2">
          <w:rPr>
            <w:noProof/>
          </w:rPr>
          <w:t>0</w:t>
        </w:r>
        <w:r>
          <w:t>.</w:t>
        </w:r>
        <w:r w:rsidRPr="4044C3C2">
          <w:rPr>
            <w:noProof/>
          </w:rPr>
          <w:t>20</w:t>
        </w:r>
        <w:r>
          <w:fldChar w:fldCharType="end"/>
        </w:r>
        <w:r>
          <w:t xml:space="preserve"> in the Appendix, we observe more very negative attitudes towards tolls in the pilot survey (~38% strongly disagree with “It is acceptable to pay tolls”) compared to the main survey (~15% have very negative views towards current toll system).  </w:t>
        </w:r>
      </w:ins>
    </w:p>
  </w:footnote>
  <w:footnote w:id="20">
    <w:p w14:paraId="21E193BD" w14:textId="40784BF9" w:rsidR="009D6C0B" w:rsidRPr="009D6C0B" w:rsidRDefault="009D6C0B">
      <w:pPr>
        <w:pStyle w:val="Fotnotetekst"/>
      </w:pPr>
      <w:r>
        <w:rPr>
          <w:rStyle w:val="Fotnotereferanse"/>
        </w:rPr>
        <w:footnoteRef/>
      </w:r>
      <w:r>
        <w:t xml:space="preserve"> </w:t>
      </w:r>
      <w:r w:rsidRPr="00490A0D">
        <w:t>This means that for instance the price level</w:t>
      </w:r>
      <w:r w:rsidR="006C13C6">
        <w:t xml:space="preserve"> in </w:t>
      </w:r>
      <w:r w:rsidR="000E7211">
        <w:t>rush hour in urban areas could have a positive effect on support in one class, but a negative effect in another class.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976E7D1" w14:textId="77777777" w:rsidR="00272573" w:rsidRPr="0092046A" w:rsidRDefault="00272573">
    <w:pPr>
      <w:pStyle w:val="Topptekst"/>
    </w:pPr>
    <w:r w:rsidRPr="0092046A">
      <w:rPr>
        <w:noProof/>
      </w:rPr>
      <mc:AlternateContent>
        <mc:Choice Requires="wps">
          <w:drawing>
            <wp:anchor distT="0" distB="0" distL="114300" distR="114300" simplePos="0" relativeHeight="251658262" behindDoc="1" locked="0" layoutInCell="0" allowOverlap="1" wp14:anchorId="3DBD7326" wp14:editId="27F73B58">
              <wp:simplePos x="0" y="0"/>
              <wp:positionH relativeFrom="margin">
                <wp:align>right</wp:align>
              </wp:positionH>
              <wp:positionV relativeFrom="topMargin">
                <wp:align>bottom</wp:align>
              </wp:positionV>
              <wp:extent cx="5864966" cy="674933"/>
              <wp:effectExtent l="0" t="0" r="0" b="0"/>
              <wp:wrapNone/>
              <wp:docPr id="156" name="Tekstboks 1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a:off x="0" y="0"/>
                        <a:ext cx="5864966" cy="674933"/>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5F423696" w14:textId="77777777" w:rsidR="00272573" w:rsidRPr="0092046A" w:rsidRDefault="00272573" w:rsidP="00272573">
                          <w:pPr>
                            <w:rPr>
                              <w:rFonts w:cs="Calibri"/>
                              <w:color w:val="C0C0C0"/>
                              <w:sz w:val="72"/>
                              <w:szCs w:val="72"/>
                              <w14:textFill>
                                <w14:solidFill>
                                  <w14:srgbClr w14:val="C0C0C0">
                                    <w14:alpha w14:val="50000"/>
                                  </w14:srgbClr>
                                </w14:solidFill>
                              </w14:textFill>
                            </w:rPr>
                          </w:pPr>
                          <w:r w:rsidRPr="0092046A">
                            <w:rPr>
                              <w:rFonts w:cs="Calibri"/>
                              <w:color w:val="C0C0C0"/>
                              <w:sz w:val="72"/>
                              <w:szCs w:val="72"/>
                              <w14:textFill>
                                <w14:solidFill>
                                  <w14:srgbClr w14:val="C0C0C0">
                                    <w14:alpha w14:val="50000"/>
                                  </w14:srgbClr>
                                </w14:solidFill>
                              </w14:textFill>
                            </w:rPr>
                            <w:t>DENNE SIDEN SKAL SLETTES</w:t>
                          </w:r>
                        </w:p>
                      </w:txbxContent>
                    </wps:txbx>
                    <wps:bodyPr wrap="square" numCol="1" fromWordArt="1">
                      <a:prstTxWarp prst="textPlain">
                        <a:avLst>
                          <a:gd name="adj" fmla="val 50000"/>
                        </a:avLst>
                      </a:prstTxWarp>
                      <a:noAutofit/>
                    </wps:bodyPr>
                  </wps:wsp>
                </a:graphicData>
              </a:graphic>
              <wp14:sizeRelH relativeFrom="page">
                <wp14:pctWidth>0</wp14:pctWidth>
              </wp14:sizeRelH>
              <wp14:sizeRelV relativeFrom="page">
                <wp14:pctHeight>0</wp14:pctHeight>
              </wp14:sizeRelV>
            </wp:anchor>
          </w:drawing>
        </mc:Choice>
        <mc:Fallback>
          <w:pict>
            <v:shapetype w14:anchorId="3DBD7326" id="_x0000_t202" coordsize="21600,21600" o:spt="202" path="m,l,21600r21600,l21600,xe">
              <v:stroke joinstyle="miter"/>
              <v:path gradientshapeok="t" o:connecttype="rect"/>
            </v:shapetype>
            <v:shape id="Tekstboks 156" o:spid="_x0000_s1027" type="#_x0000_t202" style="position:absolute;margin-left:410.6pt;margin-top:0;width:461.8pt;height:53.15pt;z-index:-251658218;visibility:visible;mso-wrap-style:square;mso-width-percent:0;mso-height-percent:0;mso-wrap-distance-left:9pt;mso-wrap-distance-top:0;mso-wrap-distance-right:9pt;mso-wrap-distance-bottom:0;mso-position-horizontal:right;mso-position-horizontal-relative:margin;mso-position-vertical:bottom;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" o:allowincell="f" filled="f" stroked="f">
              <v:stroke joinstyle="round"/>
              <o:lock v:ext="edit" shapetype="t"/>
              <v:textbox>
                <w:txbxContent>
                  <w:p w14:paraId="5F423696" w14:textId="77777777" w:rsidR="00272573" w:rsidRPr="0092046A" w:rsidRDefault="00272573" w:rsidP="00272573">
                    <w:pPr>
                      <w:rPr>
                        <w:rFonts w:cs="Calibri"/>
                        <w:color w:val="C0C0C0"/>
                        <w:sz w:val="72"/>
                        <w:szCs w:val="72"/>
                        <w14:textFill>
                          <w14:solidFill>
                            <w14:srgbClr w14:val="C0C0C0">
                              <w14:alpha w14:val="50000"/>
                            </w14:srgbClr>
                          </w14:solidFill>
                        </w14:textFill>
                      </w:rPr>
                    </w:pPr>
                    <w:r w:rsidRPr="0092046A">
                      <w:rPr>
                        <w:rFonts w:cs="Calibri"/>
                        <w:color w:val="C0C0C0"/>
                        <w:sz w:val="72"/>
                        <w:szCs w:val="72"/>
                        <w14:textFill>
                          <w14:solidFill>
                            <w14:srgbClr w14:val="C0C0C0">
                              <w14:alpha w14:val="50000"/>
                            </w14:srgbClr>
                          </w14:solidFill>
                        </w14:textFill>
                      </w:rPr>
                      <w:t>DENNE SIDEN SKAL SLETTES</w:t>
                    </w:r>
                  </w:p>
                </w:txbxContent>
              </v:textbox>
              <w10:wrap anchorx="margin" anchory="margin"/>
            </v:shape>
          </w:pict>
        </mc:Fallback>
      </mc:AlternateConten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E413F1F" w14:textId="77777777" w:rsidR="001F1A4F" w:rsidRPr="0092046A" w:rsidRDefault="001F1A4F" w:rsidP="00D967D4">
    <w:pPr>
      <w:pStyle w:val="Topptekst"/>
      <w:tabs>
        <w:tab w:val="clear" w:pos="4536"/>
        <w:tab w:val="clear" w:pos="9072"/>
        <w:tab w:val="left" w:pos="4740"/>
      </w:tabs>
    </w:pPr>
    <w:r w:rsidRPr="0092046A">
      <w:rPr>
        <w:noProof/>
      </w:rPr>
      <w:drawing>
        <wp:anchor distT="0" distB="0" distL="114300" distR="114300" simplePos="0" relativeHeight="251658245" behindDoc="1" locked="0" layoutInCell="1" allowOverlap="1" wp14:anchorId="7BB62782" wp14:editId="1616A130">
          <wp:simplePos x="0" y="0"/>
          <wp:positionH relativeFrom="page">
            <wp:posOffset>0</wp:posOffset>
          </wp:positionH>
          <wp:positionV relativeFrom="page">
            <wp:posOffset>0</wp:posOffset>
          </wp:positionV>
          <wp:extent cx="7560000" cy="806400"/>
          <wp:effectExtent l="0" t="0" r="3175" b="0"/>
          <wp:wrapNone/>
          <wp:docPr id="547388078" name="Bilde 2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ilde 9">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Lst>
                  </a:blip>
                  <a:stretch>
                    <a:fillRect/>
                  </a:stretch>
                </pic:blipFill>
                <pic:spPr>
                  <a:xfrm>
                    <a:off x="0" y="0"/>
                    <a:ext cx="7560000" cy="806400"/>
                  </a:xfrm>
                  <a:prstGeom prst="rect">
                    <a:avLst/>
                  </a:prstGeom>
                </pic:spPr>
              </pic:pic>
            </a:graphicData>
          </a:graphic>
          <wp14:sizeRelH relativeFrom="margin">
            <wp14:pctWidth>0</wp14:pctWidth>
          </wp14:sizeRelH>
          <wp14:sizeRelV relativeFrom="margin">
            <wp14:pctHeight>0</wp14:pctHeight>
          </wp14:sizeRelV>
        </wp:anchor>
      </w:drawing>
    </w:r>
    <w:r w:rsidRPr="0092046A">
      <w:tab/>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CEE165B" w14:textId="77777777" w:rsidR="00EA3859" w:rsidRPr="0092046A" w:rsidRDefault="00EA3859">
    <w:pPr>
      <w:pStyle w:val="Topptekst"/>
    </w:pPr>
    <w:r w:rsidRPr="0092046A">
      <w:rPr>
        <w:noProof/>
      </w:rPr>
      <w:drawing>
        <wp:anchor distT="0" distB="0" distL="0" distR="0" simplePos="0" relativeHeight="251658269" behindDoc="1" locked="0" layoutInCell="1" allowOverlap="1" wp14:anchorId="2B7EC4DA" wp14:editId="3952B7C3">
          <wp:simplePos x="0" y="0"/>
          <wp:positionH relativeFrom="page">
            <wp:posOffset>0</wp:posOffset>
          </wp:positionH>
          <wp:positionV relativeFrom="page">
            <wp:posOffset>0</wp:posOffset>
          </wp:positionV>
          <wp:extent cx="7560000" cy="806400"/>
          <wp:effectExtent l="0" t="0" r="3175" b="0"/>
          <wp:wrapNone/>
          <wp:docPr id="187220108" name="Bilde 30">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ilde 9">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Lst>
                  </a:blip>
                  <a:stretch>
                    <a:fillRect/>
                  </a:stretch>
                </pic:blipFill>
                <pic:spPr>
                  <a:xfrm>
                    <a:off x="0" y="0"/>
                    <a:ext cx="7560000" cy="806400"/>
                  </a:xfrm>
                  <a:prstGeom prst="rect">
                    <a:avLst/>
                  </a:prstGeom>
                </pic:spPr>
              </pic:pic>
            </a:graphicData>
          </a:graphic>
          <wp14:sizeRelH relativeFrom="margin">
            <wp14:pctWidth>0</wp14:pctWidth>
          </wp14:sizeRelH>
          <wp14:sizeRelV relativeFrom="margin">
            <wp14:pctHeight>0</wp14:pctHeight>
          </wp14:sizeRelV>
        </wp:anchor>
      </w:drawing>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E0BDE11" w14:textId="77777777" w:rsidR="00AF656F" w:rsidRPr="0092046A" w:rsidRDefault="00AF656F" w:rsidP="00F933DE">
    <w:pPr>
      <w:pStyle w:val="Topptekst"/>
      <w:tabs>
        <w:tab w:val="clear" w:pos="4536"/>
        <w:tab w:val="clear" w:pos="9072"/>
        <w:tab w:val="left" w:pos="6982"/>
      </w:tabs>
    </w:pPr>
    <w:r w:rsidRPr="0092046A">
      <w:rPr>
        <w:noProof/>
      </w:rPr>
      <w:drawing>
        <wp:anchor distT="0" distB="0" distL="0" distR="0" simplePos="0" relativeHeight="251658268" behindDoc="1" locked="0" layoutInCell="1" allowOverlap="1" wp14:anchorId="22EA71FE" wp14:editId="1723D16D">
          <wp:simplePos x="0" y="0"/>
          <wp:positionH relativeFrom="page">
            <wp:posOffset>0</wp:posOffset>
          </wp:positionH>
          <wp:positionV relativeFrom="page">
            <wp:posOffset>0</wp:posOffset>
          </wp:positionV>
          <wp:extent cx="7560000" cy="806400"/>
          <wp:effectExtent l="0" t="0" r="3175" b="0"/>
          <wp:wrapNone/>
          <wp:docPr id="657742974" name="Bilde 3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ilde 9">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Lst>
                  </a:blip>
                  <a:stretch>
                    <a:fillRect/>
                  </a:stretch>
                </pic:blipFill>
                <pic:spPr>
                  <a:xfrm>
                    <a:off x="0" y="0"/>
                    <a:ext cx="7560000" cy="806400"/>
                  </a:xfrm>
                  <a:prstGeom prst="rect">
                    <a:avLst/>
                  </a:prstGeom>
                </pic:spPr>
              </pic:pic>
            </a:graphicData>
          </a:graphic>
          <wp14:sizeRelH relativeFrom="margin">
            <wp14:pctWidth>0</wp14:pctWidth>
          </wp14:sizeRelH>
          <wp14:sizeRelV relativeFrom="margin">
            <wp14:pctHeight>0</wp14:pctHeight>
          </wp14:sizeRelV>
        </wp:anchor>
      </w:drawing>
    </w:r>
    <w:r w:rsidR="00F933DE" w:rsidRPr="0092046A">
      <w:tab/>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E4CE07D" w14:textId="7DA052C9" w:rsidR="001F1A4F" w:rsidRPr="0092046A" w:rsidRDefault="00C4443D" w:rsidP="00C4443D">
    <w:pPr>
      <w:pStyle w:val="Topptekst"/>
      <w:tabs>
        <w:tab w:val="clear" w:pos="4536"/>
        <w:tab w:val="clear" w:pos="9072"/>
      </w:tabs>
      <w:ind w:left="-284"/>
    </w:pPr>
    <w:r w:rsidRPr="0092046A">
      <w:rPr>
        <w:sz w:val="20"/>
      </w:rPr>
      <w:fldChar w:fldCharType="begin"/>
    </w:r>
    <w:r w:rsidRPr="0092046A">
      <w:rPr>
        <w:sz w:val="20"/>
      </w:rPr>
      <w:instrText xml:space="preserve"> REF Tittel \h  \* MERGEFORMAT </w:instrText>
    </w:r>
    <w:r w:rsidRPr="0092046A">
      <w:rPr>
        <w:sz w:val="20"/>
      </w:rPr>
    </w:r>
    <w:r w:rsidRPr="0092046A">
      <w:rPr>
        <w:sz w:val="20"/>
      </w:rPr>
      <w:fldChar w:fldCharType="separate"/>
    </w:r>
    <w:r w:rsidR="00C34CCF" w:rsidRPr="00C34CCF">
      <w:rPr>
        <w:sz w:val="20"/>
      </w:rPr>
      <w:t>Attitudes</w:t>
    </w:r>
    <w:r w:rsidR="00C34CCF">
      <w:t xml:space="preserve"> towards road pricing and road tolls</w:t>
    </w:r>
    <w:r w:rsidRPr="0092046A">
      <w:rPr>
        <w:sz w:val="20"/>
      </w:rPr>
      <w:fldChar w:fldCharType="end"/>
    </w:r>
    <w:r w:rsidR="006951D3" w:rsidRPr="0092046A">
      <w:rPr>
        <w:sz w:val="20"/>
      </w:rPr>
      <w:t xml:space="preserve"> </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204A2EF" w14:textId="7B58528C" w:rsidR="001F1A4F" w:rsidRPr="0092046A" w:rsidRDefault="00C4443D" w:rsidP="00C4443D">
    <w:pPr>
      <w:pStyle w:val="Topptekst"/>
      <w:tabs>
        <w:tab w:val="clear" w:pos="4536"/>
        <w:tab w:val="clear" w:pos="9072"/>
      </w:tabs>
      <w:ind w:right="-284"/>
      <w:jc w:val="right"/>
    </w:pPr>
    <w:r w:rsidRPr="0092046A">
      <w:rPr>
        <w:sz w:val="20"/>
      </w:rPr>
      <w:fldChar w:fldCharType="begin"/>
    </w:r>
    <w:r w:rsidRPr="0092046A">
      <w:rPr>
        <w:sz w:val="20"/>
      </w:rPr>
      <w:instrText xml:space="preserve"> REF Tittel \h  \* MERGEFORMAT </w:instrText>
    </w:r>
    <w:r w:rsidRPr="0092046A">
      <w:rPr>
        <w:sz w:val="20"/>
      </w:rPr>
    </w:r>
    <w:r w:rsidRPr="0092046A">
      <w:rPr>
        <w:sz w:val="20"/>
      </w:rPr>
      <w:fldChar w:fldCharType="separate"/>
    </w:r>
    <w:r w:rsidR="00C34CCF" w:rsidRPr="00C34CCF">
      <w:rPr>
        <w:szCs w:val="24"/>
      </w:rPr>
      <w:t>Attitudes</w:t>
    </w:r>
    <w:r w:rsidR="00C34CCF" w:rsidRPr="00C34CCF">
      <w:rPr>
        <w:sz w:val="24"/>
        <w:szCs w:val="24"/>
      </w:rPr>
      <w:t xml:space="preserve"> </w:t>
    </w:r>
    <w:r w:rsidR="00C34CCF">
      <w:t>towards road pricing and road tolls</w:t>
    </w:r>
    <w:r w:rsidRPr="0092046A">
      <w:rPr>
        <w:sz w:val="20"/>
      </w:rPr>
      <w:fldChar w:fldCharType="end"/>
    </w:r>
    <w:r w:rsidR="006951D3" w:rsidRPr="0092046A">
      <w:rPr>
        <w:sz w:val="20"/>
      </w:rPr>
      <w:t xml:space="preserve"> </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9DE5CDF" w14:textId="77777777" w:rsidR="001F1A4F" w:rsidRPr="0092046A" w:rsidRDefault="001F1A4F" w:rsidP="00F2147B">
    <w:pPr>
      <w:pStyle w:val="Topptekst"/>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881F6E7" w14:textId="77777777" w:rsidR="001F1A4F" w:rsidRPr="0092046A" w:rsidRDefault="001F1A4F" w:rsidP="00F2147B">
    <w:pPr>
      <w:pStyle w:val="Topptekst"/>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F52690" w14:textId="77777777" w:rsidR="001F1A4F" w:rsidRPr="0092046A" w:rsidRDefault="001F1A4F" w:rsidP="00F2147B">
    <w:pPr>
      <w:pStyle w:val="Topptekst"/>
    </w:pPr>
    <w:r w:rsidRPr="0092046A">
      <w:rPr>
        <w:noProof/>
      </w:rPr>
      <w:drawing>
        <wp:anchor distT="0" distB="0" distL="114300" distR="114300" simplePos="0" relativeHeight="251658252" behindDoc="0" locked="0" layoutInCell="1" allowOverlap="1" wp14:anchorId="6D6C79EA" wp14:editId="758E09CE">
          <wp:simplePos x="0" y="0"/>
          <wp:positionH relativeFrom="page">
            <wp:posOffset>0</wp:posOffset>
          </wp:positionH>
          <wp:positionV relativeFrom="page">
            <wp:posOffset>0</wp:posOffset>
          </wp:positionV>
          <wp:extent cx="7559040" cy="10692130"/>
          <wp:effectExtent l="0" t="0" r="3810" b="0"/>
          <wp:wrapNone/>
          <wp:docPr id="179" name="Bilde 17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Bilde 38">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Lst>
                  </a:blip>
                  <a:stretch>
                    <a:fillRect/>
                  </a:stretch>
                </pic:blipFill>
                <pic:spPr>
                  <a:xfrm>
                    <a:off x="0" y="0"/>
                    <a:ext cx="7559040" cy="10692130"/>
                  </a:xfrm>
                  <a:prstGeom prst="rect">
                    <a:avLst/>
                  </a:prstGeom>
                </pic:spPr>
              </pic:pic>
            </a:graphicData>
          </a:graphic>
          <wp14:sizeRelH relativeFrom="page">
            <wp14:pctWidth>0</wp14:pctWidth>
          </wp14:sizeRelH>
          <wp14:sizeRelV relativeFrom="page">
            <wp14:pctHeight>0</wp14:pctHeight>
          </wp14:sizeRelV>
        </wp:anchor>
      </w:drawing>
    </w:r>
  </w:p>
  <w:p w14:paraId="4DD55942" w14:textId="77777777" w:rsidR="001F1A4F" w:rsidRPr="0092046A" w:rsidRDefault="001F1A4F" w:rsidP="00F2147B">
    <w:pPr>
      <w:pStyle w:val="Topptekst"/>
    </w:pPr>
  </w:p>
  <w:p w14:paraId="0CCE1CB6" w14:textId="77777777" w:rsidR="001F1A4F" w:rsidRPr="0092046A" w:rsidRDefault="001F1A4F">
    <w:pPr>
      <w:pStyle w:val="Toppteks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5EECC5D" w14:textId="77777777" w:rsidR="00094AD3" w:rsidRPr="0092046A" w:rsidRDefault="00272573">
    <w:pPr>
      <w:pStyle w:val="Topptekst"/>
    </w:pPr>
    <w:r w:rsidRPr="0092046A">
      <w:rPr>
        <w:noProof/>
      </w:rPr>
      <mc:AlternateContent>
        <mc:Choice Requires="wps">
          <w:drawing>
            <wp:anchor distT="0" distB="0" distL="114300" distR="114300" simplePos="0" relativeHeight="251658260" behindDoc="1" locked="0" layoutInCell="0" allowOverlap="1" wp14:anchorId="52AC5DD5" wp14:editId="39989D6E">
              <wp:simplePos x="0" y="0"/>
              <wp:positionH relativeFrom="margin">
                <wp:posOffset>-103517</wp:posOffset>
              </wp:positionH>
              <wp:positionV relativeFrom="margin">
                <wp:posOffset>-677772</wp:posOffset>
              </wp:positionV>
              <wp:extent cx="5864966" cy="674933"/>
              <wp:effectExtent l="0" t="0" r="0" b="0"/>
              <wp:wrapNone/>
              <wp:docPr id="148" name="Tekstboks 1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a:off x="0" y="0"/>
                        <a:ext cx="5864966" cy="674933"/>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30B6A536" w14:textId="77777777" w:rsidR="00272573" w:rsidRPr="0092046A" w:rsidRDefault="00272573" w:rsidP="00272573">
                          <w:pPr>
                            <w:rPr>
                              <w:rFonts w:cs="Calibri"/>
                              <w:color w:val="C0C0C0"/>
                              <w:sz w:val="72"/>
                              <w:szCs w:val="72"/>
                              <w14:textFill>
                                <w14:solidFill>
                                  <w14:srgbClr w14:val="C0C0C0">
                                    <w14:alpha w14:val="50000"/>
                                  </w14:srgbClr>
                                </w14:solidFill>
                              </w14:textFill>
                            </w:rPr>
                          </w:pPr>
                          <w:r w:rsidRPr="0092046A">
                            <w:rPr>
                              <w:rFonts w:cs="Calibri"/>
                              <w:color w:val="C0C0C0"/>
                              <w:sz w:val="72"/>
                              <w:szCs w:val="72"/>
                              <w14:textFill>
                                <w14:solidFill>
                                  <w14:srgbClr w14:val="C0C0C0">
                                    <w14:alpha w14:val="50000"/>
                                  </w14:srgbClr>
                                </w14:solidFill>
                              </w14:textFill>
                            </w:rPr>
                            <w:t>DENNE SIDEN SKAL SLETTES</w:t>
                          </w:r>
                        </w:p>
                      </w:txbxContent>
                    </wps:txbx>
                    <wps:bodyPr wrap="square" numCol="1" fromWordArt="1">
                      <a:prstTxWarp prst="textPlain">
                        <a:avLst>
                          <a:gd name="adj" fmla="val 50000"/>
                        </a:avLst>
                      </a:prstTxWarp>
                      <a:noAutofit/>
                    </wps:bodyPr>
                  </wps:wsp>
                </a:graphicData>
              </a:graphic>
              <wp14:sizeRelH relativeFrom="page">
                <wp14:pctWidth>0</wp14:pctWidth>
              </wp14:sizeRelH>
              <wp14:sizeRelV relativeFrom="page">
                <wp14:pctHeight>0</wp14:pctHeight>
              </wp14:sizeRelV>
            </wp:anchor>
          </w:drawing>
        </mc:Choice>
        <mc:Fallback>
          <w:pict>
            <v:shapetype w14:anchorId="52AC5DD5" id="_x0000_t202" coordsize="21600,21600" o:spt="202" path="m,l,21600r21600,l21600,xe">
              <v:stroke joinstyle="miter"/>
              <v:path gradientshapeok="t" o:connecttype="rect"/>
            </v:shapetype>
            <v:shape id="Tekstboks 148" o:spid="_x0000_s1028" type="#_x0000_t202" style="position:absolute;margin-left:-8.15pt;margin-top:-53.35pt;width:461.8pt;height:53.15pt;z-index:-25165822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" o:allowincell="f" filled="f" stroked="f">
              <v:stroke joinstyle="round"/>
              <o:lock v:ext="edit" shapetype="t"/>
              <v:textbox>
                <w:txbxContent>
                  <w:p w14:paraId="30B6A536" w14:textId="77777777" w:rsidR="00272573" w:rsidRPr="0092046A" w:rsidRDefault="00272573" w:rsidP="00272573">
                    <w:pPr>
                      <w:rPr>
                        <w:rFonts w:cs="Calibri"/>
                        <w:color w:val="C0C0C0"/>
                        <w:sz w:val="72"/>
                        <w:szCs w:val="72"/>
                        <w14:textFill>
                          <w14:solidFill>
                            <w14:srgbClr w14:val="C0C0C0">
                              <w14:alpha w14:val="50000"/>
                            </w14:srgbClr>
                          </w14:solidFill>
                        </w14:textFill>
                      </w:rPr>
                    </w:pPr>
                    <w:r w:rsidRPr="0092046A">
                      <w:rPr>
                        <w:rFonts w:cs="Calibri"/>
                        <w:color w:val="C0C0C0"/>
                        <w:sz w:val="72"/>
                        <w:szCs w:val="72"/>
                        <w14:textFill>
                          <w14:solidFill>
                            <w14:srgbClr w14:val="C0C0C0">
                              <w14:alpha w14:val="50000"/>
                            </w14:srgbClr>
                          </w14:solidFill>
                        </w14:textFill>
                      </w:rPr>
                      <w:t>DENNE SIDEN SKAL SLETTES</w:t>
                    </w:r>
                  </w:p>
                </w:txbxContent>
              </v:textbox>
              <w10:wrap anchorx="margin" anchory="margin"/>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80C7012" w14:textId="77777777" w:rsidR="00272573" w:rsidRPr="0092046A" w:rsidRDefault="00272573">
    <w:pPr>
      <w:pStyle w:val="Topptekst"/>
    </w:pPr>
    <w:r w:rsidRPr="0092046A">
      <w:rPr>
        <w:noProof/>
      </w:rPr>
      <mc:AlternateContent>
        <mc:Choice Requires="wps">
          <w:drawing>
            <wp:anchor distT="0" distB="0" distL="114300" distR="114300" simplePos="0" relativeHeight="251658261" behindDoc="1" locked="0" layoutInCell="0" allowOverlap="1" wp14:anchorId="032FCCDC" wp14:editId="5BD2CB25">
              <wp:simplePos x="0" y="0"/>
              <wp:positionH relativeFrom="margin">
                <wp:posOffset>-103517</wp:posOffset>
              </wp:positionH>
              <wp:positionV relativeFrom="margin">
                <wp:posOffset>-677772</wp:posOffset>
              </wp:positionV>
              <wp:extent cx="5864966" cy="674933"/>
              <wp:effectExtent l="0" t="0" r="0" b="0"/>
              <wp:wrapNone/>
              <wp:docPr id="155" name="Tekstboks 1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a:off x="0" y="0"/>
                        <a:ext cx="5864966" cy="674933"/>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43B27B8E" w14:textId="77777777" w:rsidR="00272573" w:rsidRPr="0092046A" w:rsidRDefault="00272573" w:rsidP="00272573">
                          <w:pPr>
                            <w:rPr>
                              <w:rFonts w:cs="Calibri"/>
                              <w:color w:val="C0C0C0"/>
                              <w:sz w:val="72"/>
                              <w:szCs w:val="72"/>
                              <w14:textFill>
                                <w14:solidFill>
                                  <w14:srgbClr w14:val="C0C0C0">
                                    <w14:alpha w14:val="50000"/>
                                  </w14:srgbClr>
                                </w14:solidFill>
                              </w14:textFill>
                            </w:rPr>
                          </w:pPr>
                          <w:r w:rsidRPr="0092046A">
                            <w:rPr>
                              <w:rFonts w:cs="Calibri"/>
                              <w:color w:val="C0C0C0"/>
                              <w:sz w:val="72"/>
                              <w:szCs w:val="72"/>
                              <w14:textFill>
                                <w14:solidFill>
                                  <w14:srgbClr w14:val="C0C0C0">
                                    <w14:alpha w14:val="50000"/>
                                  </w14:srgbClr>
                                </w14:solidFill>
                              </w14:textFill>
                            </w:rPr>
                            <w:t>DENNE SIDEN SKAL SLETTES</w:t>
                          </w:r>
                        </w:p>
                      </w:txbxContent>
                    </wps:txbx>
                    <wps:bodyPr wrap="square" numCol="1" fromWordArt="1">
                      <a:prstTxWarp prst="textPlain">
                        <a:avLst>
                          <a:gd name="adj" fmla="val 50000"/>
                        </a:avLst>
                      </a:prstTxWarp>
                      <a:noAutofit/>
                    </wps:bodyPr>
                  </wps:wsp>
                </a:graphicData>
              </a:graphic>
              <wp14:sizeRelH relativeFrom="page">
                <wp14:pctWidth>0</wp14:pctWidth>
              </wp14:sizeRelH>
              <wp14:sizeRelV relativeFrom="page">
                <wp14:pctHeight>0</wp14:pctHeight>
              </wp14:sizeRelV>
            </wp:anchor>
          </w:drawing>
        </mc:Choice>
        <mc:Fallback>
          <w:pict>
            <v:shapetype w14:anchorId="032FCCDC" id="_x0000_t202" coordsize="21600,21600" o:spt="202" path="m,l,21600r21600,l21600,xe">
              <v:stroke joinstyle="miter"/>
              <v:path gradientshapeok="t" o:connecttype="rect"/>
            </v:shapetype>
            <v:shape id="Tekstboks 155" o:spid="_x0000_s1030" type="#_x0000_t202" style="position:absolute;margin-left:-8.15pt;margin-top:-53.35pt;width:461.8pt;height:53.15pt;z-index:-251658219;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" o:allowincell="f" filled="f" stroked="f">
              <v:stroke joinstyle="round"/>
              <o:lock v:ext="edit" shapetype="t"/>
              <v:textbox>
                <w:txbxContent>
                  <w:p w14:paraId="43B27B8E" w14:textId="77777777" w:rsidR="00272573" w:rsidRPr="0092046A" w:rsidRDefault="00272573" w:rsidP="00272573">
                    <w:pPr>
                      <w:rPr>
                        <w:rFonts w:cs="Calibri"/>
                        <w:color w:val="C0C0C0"/>
                        <w:sz w:val="72"/>
                        <w:szCs w:val="72"/>
                        <w14:textFill>
                          <w14:solidFill>
                            <w14:srgbClr w14:val="C0C0C0">
                              <w14:alpha w14:val="50000"/>
                            </w14:srgbClr>
                          </w14:solidFill>
                        </w14:textFill>
                      </w:rPr>
                    </w:pPr>
                    <w:r w:rsidRPr="0092046A">
                      <w:rPr>
                        <w:rFonts w:cs="Calibri"/>
                        <w:color w:val="C0C0C0"/>
                        <w:sz w:val="72"/>
                        <w:szCs w:val="72"/>
                        <w14:textFill>
                          <w14:solidFill>
                            <w14:srgbClr w14:val="C0C0C0">
                              <w14:alpha w14:val="50000"/>
                            </w14:srgbClr>
                          </w14:solidFill>
                        </w14:textFill>
                      </w:rPr>
                      <w:t>DENNE SIDEN SKAL SLETTES</w:t>
                    </w:r>
                  </w:p>
                </w:txbxContent>
              </v:textbox>
              <w10:wrap anchorx="margin" anchory="margin"/>
            </v:shap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51DCC64" w14:textId="77777777" w:rsidR="001F1A4F" w:rsidRPr="0092046A" w:rsidRDefault="001F1A4F" w:rsidP="00F2147B">
    <w:pPr>
      <w:pStyle w:val="Topptekst"/>
      <w:tabs>
        <w:tab w:val="clear" w:pos="4536"/>
        <w:tab w:val="clear" w:pos="9072"/>
        <w:tab w:val="center" w:pos="3968"/>
      </w:tabs>
    </w:pPr>
    <w:r w:rsidRPr="0092046A">
      <w:rPr>
        <w:noProof/>
      </w:rPr>
      <w:drawing>
        <wp:anchor distT="0" distB="0" distL="114300" distR="114300" simplePos="0" relativeHeight="251658244" behindDoc="1" locked="0" layoutInCell="1" allowOverlap="1" wp14:anchorId="40C81F43" wp14:editId="58642F7F">
          <wp:simplePos x="0" y="0"/>
          <wp:positionH relativeFrom="page">
            <wp:posOffset>0</wp:posOffset>
          </wp:positionH>
          <wp:positionV relativeFrom="page">
            <wp:posOffset>0</wp:posOffset>
          </wp:positionV>
          <wp:extent cx="7560000" cy="806400"/>
          <wp:effectExtent l="0" t="0" r="3175" b="0"/>
          <wp:wrapNone/>
          <wp:docPr id="1686945186" name="Bilde 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ilde 8">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Lst>
                  </a:blip>
                  <a:stretch>
                    <a:fillRect/>
                  </a:stretch>
                </pic:blipFill>
                <pic:spPr>
                  <a:xfrm>
                    <a:off x="0" y="0"/>
                    <a:ext cx="7560000" cy="806400"/>
                  </a:xfrm>
                  <a:prstGeom prst="rect">
                    <a:avLst/>
                  </a:prstGeom>
                </pic:spPr>
              </pic:pic>
            </a:graphicData>
          </a:graphic>
          <wp14:sizeRelH relativeFrom="margin">
            <wp14:pctWidth>0</wp14:pctWidth>
          </wp14:sizeRelH>
          <wp14:sizeRelV relativeFrom="margin">
            <wp14:pctHeight>0</wp14:pctHeight>
          </wp14:sizeRelV>
        </wp:anchor>
      </w:drawing>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EB5C4A0" w14:textId="77777777" w:rsidR="001F1A4F" w:rsidRPr="0092046A" w:rsidRDefault="001F1A4F">
    <w:pPr>
      <w:pStyle w:val="Topptekst"/>
    </w:pPr>
    <w:r w:rsidRPr="0092046A">
      <w:rPr>
        <w:noProof/>
      </w:rPr>
      <w:drawing>
        <wp:anchor distT="0" distB="0" distL="114300" distR="114300" simplePos="0" relativeHeight="251658251" behindDoc="1" locked="0" layoutInCell="1" allowOverlap="1" wp14:anchorId="167EF308" wp14:editId="1F3E2FDB">
          <wp:simplePos x="0" y="0"/>
          <wp:positionH relativeFrom="page">
            <wp:posOffset>3175</wp:posOffset>
          </wp:positionH>
          <wp:positionV relativeFrom="page">
            <wp:posOffset>1905</wp:posOffset>
          </wp:positionV>
          <wp:extent cx="7560000" cy="806400"/>
          <wp:effectExtent l="0" t="0" r="3175" b="0"/>
          <wp:wrapNone/>
          <wp:docPr id="222851556" name="Bilde 18">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ilde 8">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Lst>
                  </a:blip>
                  <a:stretch>
                    <a:fillRect/>
                  </a:stretch>
                </pic:blipFill>
                <pic:spPr>
                  <a:xfrm>
                    <a:off x="0" y="0"/>
                    <a:ext cx="7560000" cy="806400"/>
                  </a:xfrm>
                  <a:prstGeom prst="rect">
                    <a:avLst/>
                  </a:prstGeom>
                </pic:spPr>
              </pic:pic>
            </a:graphicData>
          </a:graphic>
          <wp14:sizeRelH relativeFrom="margin">
            <wp14:pctWidth>0</wp14:pctWidth>
          </wp14:sizeRelH>
          <wp14:sizeRelV relativeFrom="margin">
            <wp14:pctHeight>0</wp14:pctHeight>
          </wp14:sizeRelV>
        </wp:anchor>
      </w:drawing>
    </w:r>
    <w:r w:rsidRPr="0092046A">
      <w:rPr>
        <w:noProof/>
      </w:rPr>
      <w:drawing>
        <wp:anchor distT="0" distB="0" distL="114300" distR="114300" simplePos="0" relativeHeight="251658250" behindDoc="1" locked="0" layoutInCell="1" allowOverlap="1" wp14:anchorId="2FBEB602" wp14:editId="42592F36">
          <wp:simplePos x="0" y="0"/>
          <wp:positionH relativeFrom="page">
            <wp:posOffset>3175</wp:posOffset>
          </wp:positionH>
          <wp:positionV relativeFrom="page">
            <wp:posOffset>10822305</wp:posOffset>
          </wp:positionV>
          <wp:extent cx="7560000" cy="806400"/>
          <wp:effectExtent l="0" t="0" r="3175" b="0"/>
          <wp:wrapNone/>
          <wp:docPr id="675946999" name="Bilde 2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ilde 8">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Lst>
                  </a:blip>
                  <a:stretch>
                    <a:fillRect/>
                  </a:stretch>
                </pic:blipFill>
                <pic:spPr>
                  <a:xfrm>
                    <a:off x="0" y="0"/>
                    <a:ext cx="7560000" cy="806400"/>
                  </a:xfrm>
                  <a:prstGeom prst="rect">
                    <a:avLst/>
                  </a:prstGeom>
                </pic:spPr>
              </pic:pic>
            </a:graphicData>
          </a:graphic>
          <wp14:sizeRelH relativeFrom="margin">
            <wp14:pctWidth>0</wp14:pctWidth>
          </wp14:sizeRelH>
          <wp14:sizeRelV relativeFrom="margin">
            <wp14:pctHeight>0</wp14:pctHeight>
          </wp14:sizeRelV>
        </wp:anchor>
      </w:drawing>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80F3D8C" w14:textId="77777777" w:rsidR="001F1A4F" w:rsidRPr="0092046A" w:rsidRDefault="001F1A4F" w:rsidP="00F2147B">
    <w:pPr>
      <w:pStyle w:val="Topptekst"/>
      <w:tabs>
        <w:tab w:val="clear" w:pos="4536"/>
        <w:tab w:val="clear" w:pos="9072"/>
        <w:tab w:val="center" w:pos="3968"/>
      </w:tabs>
    </w:pPr>
    <w:r w:rsidRPr="0092046A">
      <w:rPr>
        <w:noProof/>
      </w:rPr>
      <w:drawing>
        <wp:anchor distT="0" distB="0" distL="114300" distR="114300" simplePos="0" relativeHeight="251658243" behindDoc="1" locked="0" layoutInCell="1" allowOverlap="1" wp14:anchorId="030A90A6" wp14:editId="475BDBEA">
          <wp:simplePos x="0" y="0"/>
          <wp:positionH relativeFrom="page">
            <wp:posOffset>0</wp:posOffset>
          </wp:positionH>
          <wp:positionV relativeFrom="page">
            <wp:posOffset>0</wp:posOffset>
          </wp:positionV>
          <wp:extent cx="7560000" cy="806400"/>
          <wp:effectExtent l="0" t="0" r="3175" b="0"/>
          <wp:wrapNone/>
          <wp:docPr id="481914510" name="Bilde 2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ilde 8">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Lst>
                  </a:blip>
                  <a:stretch>
                    <a:fillRect/>
                  </a:stretch>
                </pic:blipFill>
                <pic:spPr>
                  <a:xfrm>
                    <a:off x="0" y="0"/>
                    <a:ext cx="7560000" cy="806400"/>
                  </a:xfrm>
                  <a:prstGeom prst="rect">
                    <a:avLst/>
                  </a:prstGeom>
                </pic:spPr>
              </pic:pic>
            </a:graphicData>
          </a:graphic>
          <wp14:sizeRelH relativeFrom="margin">
            <wp14:pctWidth>0</wp14:pctWidth>
          </wp14:sizeRelH>
          <wp14:sizeRelV relativeFrom="margin">
            <wp14:pctHeight>0</wp14:pctHeight>
          </wp14:sizeRelV>
        </wp:anchor>
      </w:drawing>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FC791C8" w14:textId="77777777" w:rsidR="001F1A4F" w:rsidRPr="0092046A" w:rsidRDefault="001F1A4F">
    <w:pPr>
      <w:pStyle w:val="Topptekst"/>
    </w:pPr>
    <w:r w:rsidRPr="0092046A">
      <w:rPr>
        <w:noProof/>
      </w:rPr>
      <w:drawing>
        <wp:anchor distT="0" distB="0" distL="114300" distR="114300" simplePos="0" relativeHeight="251658242" behindDoc="1" locked="0" layoutInCell="1" allowOverlap="1" wp14:anchorId="2A106EE9" wp14:editId="537BB563">
          <wp:simplePos x="0" y="0"/>
          <wp:positionH relativeFrom="page">
            <wp:posOffset>0</wp:posOffset>
          </wp:positionH>
          <wp:positionV relativeFrom="page">
            <wp:posOffset>0</wp:posOffset>
          </wp:positionV>
          <wp:extent cx="7560000" cy="806400"/>
          <wp:effectExtent l="0" t="0" r="3175" b="0"/>
          <wp:wrapNone/>
          <wp:docPr id="207973579" name="Bilde 2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ilde 9">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Lst>
                  </a:blip>
                  <a:stretch>
                    <a:fillRect/>
                  </a:stretch>
                </pic:blipFill>
                <pic:spPr>
                  <a:xfrm>
                    <a:off x="0" y="0"/>
                    <a:ext cx="7560000" cy="806400"/>
                  </a:xfrm>
                  <a:prstGeom prst="rect">
                    <a:avLst/>
                  </a:prstGeom>
                </pic:spPr>
              </pic:pic>
            </a:graphicData>
          </a:graphic>
          <wp14:sizeRelH relativeFrom="margin">
            <wp14:pctWidth>0</wp14:pctWidth>
          </wp14:sizeRelH>
          <wp14:sizeRelV relativeFrom="margin">
            <wp14:pctHeight>0</wp14:pctHeight>
          </wp14:sizeRelV>
        </wp:anchor>
      </w:drawing>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CD4A47E" w14:textId="77777777" w:rsidR="001F1A4F" w:rsidRPr="0092046A" w:rsidRDefault="001F1A4F" w:rsidP="00F2147B">
    <w:pPr>
      <w:pStyle w:val="Topptekst"/>
      <w:tabs>
        <w:tab w:val="clear" w:pos="4536"/>
        <w:tab w:val="clear" w:pos="9072"/>
        <w:tab w:val="center" w:pos="3968"/>
      </w:tabs>
    </w:pPr>
    <w:r w:rsidRPr="0092046A">
      <w:rPr>
        <w:noProof/>
      </w:rPr>
      <w:drawing>
        <wp:anchor distT="0" distB="0" distL="114300" distR="114300" simplePos="0" relativeHeight="251658246" behindDoc="1" locked="0" layoutInCell="1" allowOverlap="1" wp14:anchorId="04F8E42B" wp14:editId="5B55F400">
          <wp:simplePos x="0" y="0"/>
          <wp:positionH relativeFrom="page">
            <wp:posOffset>0</wp:posOffset>
          </wp:positionH>
          <wp:positionV relativeFrom="page">
            <wp:posOffset>0</wp:posOffset>
          </wp:positionV>
          <wp:extent cx="7560000" cy="806400"/>
          <wp:effectExtent l="0" t="0" r="3175" b="0"/>
          <wp:wrapNone/>
          <wp:docPr id="2141746038" name="Bilde 27">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ilde 8">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Lst>
                  </a:blip>
                  <a:stretch>
                    <a:fillRect/>
                  </a:stretch>
                </pic:blipFill>
                <pic:spPr>
                  <a:xfrm>
                    <a:off x="0" y="0"/>
                    <a:ext cx="7560000" cy="806400"/>
                  </a:xfrm>
                  <a:prstGeom prst="rect">
                    <a:avLst/>
                  </a:prstGeom>
                </pic:spPr>
              </pic:pic>
            </a:graphicData>
          </a:graphic>
          <wp14:sizeRelH relativeFrom="margin">
            <wp14:pctWidth>0</wp14:pctWidth>
          </wp14:sizeRelH>
          <wp14:sizeRelV relativeFrom="margin">
            <wp14:pctHeight>0</wp14:pctHeight>
          </wp14:sizeRelV>
        </wp:anchor>
      </w:drawing>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E3451FB" w14:textId="77777777" w:rsidR="001F1A4F" w:rsidRPr="0092046A" w:rsidRDefault="001F1A4F" w:rsidP="00F2147B">
    <w:pPr>
      <w:pStyle w:val="Topptekst"/>
      <w:tabs>
        <w:tab w:val="clear" w:pos="4536"/>
        <w:tab w:val="clear" w:pos="9072"/>
        <w:tab w:val="center" w:pos="3968"/>
      </w:tabs>
    </w:pPr>
    <w:r w:rsidRPr="0092046A">
      <w:rPr>
        <w:noProof/>
      </w:rPr>
      <w:drawing>
        <wp:anchor distT="0" distB="0" distL="114300" distR="114300" simplePos="0" relativeHeight="251658249" behindDoc="1" locked="0" layoutInCell="1" allowOverlap="1" wp14:anchorId="64CC534C" wp14:editId="0DA48605">
          <wp:simplePos x="0" y="0"/>
          <wp:positionH relativeFrom="page">
            <wp:posOffset>0</wp:posOffset>
          </wp:positionH>
          <wp:positionV relativeFrom="page">
            <wp:posOffset>0</wp:posOffset>
          </wp:positionV>
          <wp:extent cx="7560000" cy="806400"/>
          <wp:effectExtent l="0" t="0" r="3175" b="0"/>
          <wp:wrapNone/>
          <wp:docPr id="1158917068" name="Bilde 28">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ilde 8">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Lst>
                  </a:blip>
                  <a:stretch>
                    <a:fillRect/>
                  </a:stretch>
                </pic:blipFill>
                <pic:spPr>
                  <a:xfrm>
                    <a:off x="0" y="0"/>
                    <a:ext cx="7560000" cy="8064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89"/>
    <w:multiLevelType w:val="singleLevel"/>
    <w:tmpl w:val="953A58E2"/>
    <w:lvl w:ilvl="0">
      <w:start w:val="1"/>
      <w:numFmt w:val="bullet"/>
      <w:pStyle w:val="Punktliste"/>
      <w:lvlText w:val=""/>
      <w:lvlJc w:val="left"/>
      <w:pPr>
        <w:tabs>
          <w:tab w:val="num" w:pos="360"/>
        </w:tabs>
        <w:ind w:left="360" w:hanging="360"/>
      </w:pPr>
      <w:rPr>
        <w:rFonts w:ascii="Symbol" w:hAnsi="Symbol" w:hint="default"/>
      </w:rPr>
    </w:lvl>
  </w:abstractNum>
  <w:abstractNum w:abstractNumId="1" w15:restartNumberingAfterBreak="0">
    <w:nsid w:val="00F97696"/>
    <w:multiLevelType w:val="hybridMultilevel"/>
    <w:tmpl w:val="A2866764"/>
    <w:lvl w:ilvl="0" w:tplc="04140011">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2" w15:restartNumberingAfterBreak="0">
    <w:nsid w:val="089B55A1"/>
    <w:multiLevelType w:val="hybridMultilevel"/>
    <w:tmpl w:val="96D860C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D3F6B77"/>
    <w:multiLevelType w:val="hybridMultilevel"/>
    <w:tmpl w:val="1D661DC0"/>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F781BDB"/>
    <w:multiLevelType w:val="hybridMultilevel"/>
    <w:tmpl w:val="FC5E2C2E"/>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5" w15:restartNumberingAfterBreak="0">
    <w:nsid w:val="100D0030"/>
    <w:multiLevelType w:val="hybridMultilevel"/>
    <w:tmpl w:val="DB40CB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3317A6F"/>
    <w:multiLevelType w:val="hybridMultilevel"/>
    <w:tmpl w:val="9814D56E"/>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7" w15:restartNumberingAfterBreak="0">
    <w:nsid w:val="18E832C5"/>
    <w:multiLevelType w:val="hybridMultilevel"/>
    <w:tmpl w:val="F1F844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A764D65"/>
    <w:multiLevelType w:val="hybridMultilevel"/>
    <w:tmpl w:val="DB1A1EBE"/>
    <w:lvl w:ilvl="0" w:tplc="3E98ADC8">
      <w:start w:val="1"/>
      <w:numFmt w:val="decimal"/>
      <w:pStyle w:val="Vedlegg1"/>
      <w:lvlText w:val="Exhibit %1."/>
      <w:lvlJc w:val="left"/>
      <w:pPr>
        <w:ind w:left="360" w:hanging="360"/>
      </w:pPr>
      <w:rPr>
        <w:rFonts w:hint="default"/>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9" w15:restartNumberingAfterBreak="0">
    <w:nsid w:val="215E51D1"/>
    <w:multiLevelType w:val="hybridMultilevel"/>
    <w:tmpl w:val="035AE2D6"/>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start w:val="1"/>
      <w:numFmt w:val="bullet"/>
      <w:lvlText w:val=""/>
      <w:lvlJc w:val="left"/>
      <w:pPr>
        <w:ind w:left="2160" w:hanging="360"/>
      </w:pPr>
      <w:rPr>
        <w:rFonts w:ascii="Wingdings" w:hAnsi="Wingdings" w:hint="default"/>
      </w:rPr>
    </w:lvl>
    <w:lvl w:ilvl="3" w:tplc="04140001">
      <w:start w:val="1"/>
      <w:numFmt w:val="bullet"/>
      <w:lvlText w:val=""/>
      <w:lvlJc w:val="left"/>
      <w:pPr>
        <w:ind w:left="2880" w:hanging="360"/>
      </w:pPr>
      <w:rPr>
        <w:rFonts w:ascii="Symbol" w:hAnsi="Symbol" w:hint="default"/>
      </w:rPr>
    </w:lvl>
    <w:lvl w:ilvl="4" w:tplc="04140003">
      <w:start w:val="1"/>
      <w:numFmt w:val="bullet"/>
      <w:lvlText w:val="o"/>
      <w:lvlJc w:val="left"/>
      <w:pPr>
        <w:ind w:left="3600" w:hanging="360"/>
      </w:pPr>
      <w:rPr>
        <w:rFonts w:ascii="Courier New" w:hAnsi="Courier New" w:cs="Courier New" w:hint="default"/>
      </w:rPr>
    </w:lvl>
    <w:lvl w:ilvl="5" w:tplc="04140005">
      <w:start w:val="1"/>
      <w:numFmt w:val="bullet"/>
      <w:lvlText w:val=""/>
      <w:lvlJc w:val="left"/>
      <w:pPr>
        <w:ind w:left="4320" w:hanging="360"/>
      </w:pPr>
      <w:rPr>
        <w:rFonts w:ascii="Wingdings" w:hAnsi="Wingdings" w:hint="default"/>
      </w:rPr>
    </w:lvl>
    <w:lvl w:ilvl="6" w:tplc="04140001">
      <w:start w:val="1"/>
      <w:numFmt w:val="bullet"/>
      <w:lvlText w:val=""/>
      <w:lvlJc w:val="left"/>
      <w:pPr>
        <w:ind w:left="5040" w:hanging="360"/>
      </w:pPr>
      <w:rPr>
        <w:rFonts w:ascii="Symbol" w:hAnsi="Symbol" w:hint="default"/>
      </w:rPr>
    </w:lvl>
    <w:lvl w:ilvl="7" w:tplc="04140003">
      <w:start w:val="1"/>
      <w:numFmt w:val="bullet"/>
      <w:lvlText w:val="o"/>
      <w:lvlJc w:val="left"/>
      <w:pPr>
        <w:ind w:left="5760" w:hanging="360"/>
      </w:pPr>
      <w:rPr>
        <w:rFonts w:ascii="Courier New" w:hAnsi="Courier New" w:cs="Courier New" w:hint="default"/>
      </w:rPr>
    </w:lvl>
    <w:lvl w:ilvl="8" w:tplc="04140005">
      <w:start w:val="1"/>
      <w:numFmt w:val="bullet"/>
      <w:lvlText w:val=""/>
      <w:lvlJc w:val="left"/>
      <w:pPr>
        <w:ind w:left="6480" w:hanging="360"/>
      </w:pPr>
      <w:rPr>
        <w:rFonts w:ascii="Wingdings" w:hAnsi="Wingdings" w:hint="default"/>
      </w:rPr>
    </w:lvl>
  </w:abstractNum>
  <w:abstractNum w:abstractNumId="10" w15:restartNumberingAfterBreak="0">
    <w:nsid w:val="24BE33DF"/>
    <w:multiLevelType w:val="hybridMultilevel"/>
    <w:tmpl w:val="56D23950"/>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15:restartNumberingAfterBreak="0">
    <w:nsid w:val="24DD6E01"/>
    <w:multiLevelType w:val="hybridMultilevel"/>
    <w:tmpl w:val="B73E54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80D3721"/>
    <w:multiLevelType w:val="hybridMultilevel"/>
    <w:tmpl w:val="356E2FCE"/>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13" w15:restartNumberingAfterBreak="0">
    <w:nsid w:val="28184BAB"/>
    <w:multiLevelType w:val="hybridMultilevel"/>
    <w:tmpl w:val="BCC67EA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2E327035"/>
    <w:multiLevelType w:val="hybridMultilevel"/>
    <w:tmpl w:val="EC980F6A"/>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5" w15:restartNumberingAfterBreak="0">
    <w:nsid w:val="30236CEB"/>
    <w:multiLevelType w:val="hybridMultilevel"/>
    <w:tmpl w:val="A5F654BE"/>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6" w15:restartNumberingAfterBreak="0">
    <w:nsid w:val="334E75EB"/>
    <w:multiLevelType w:val="hybridMultilevel"/>
    <w:tmpl w:val="33547710"/>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 w15:restartNumberingAfterBreak="0">
    <w:nsid w:val="36EC45DA"/>
    <w:multiLevelType w:val="hybridMultilevel"/>
    <w:tmpl w:val="E3363A6C"/>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8" w15:restartNumberingAfterBreak="0">
    <w:nsid w:val="3BCC521A"/>
    <w:multiLevelType w:val="hybridMultilevel"/>
    <w:tmpl w:val="1DBAEF08"/>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19" w15:restartNumberingAfterBreak="0">
    <w:nsid w:val="3DF47890"/>
    <w:multiLevelType w:val="hybridMultilevel"/>
    <w:tmpl w:val="0C1845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0780BEC"/>
    <w:multiLevelType w:val="hybridMultilevel"/>
    <w:tmpl w:val="2F0C28F0"/>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44070FBB"/>
    <w:multiLevelType w:val="hybridMultilevel"/>
    <w:tmpl w:val="7D84CCFE"/>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2" w15:restartNumberingAfterBreak="0">
    <w:nsid w:val="46003F92"/>
    <w:multiLevelType w:val="hybridMultilevel"/>
    <w:tmpl w:val="EE4A0B04"/>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3" w15:restartNumberingAfterBreak="0">
    <w:nsid w:val="46B008C4"/>
    <w:multiLevelType w:val="hybridMultilevel"/>
    <w:tmpl w:val="BCC67EA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4BAC4DBB"/>
    <w:multiLevelType w:val="multilevel"/>
    <w:tmpl w:val="73EA37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4DD51DC6"/>
    <w:multiLevelType w:val="hybridMultilevel"/>
    <w:tmpl w:val="DCD0B4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1EA4229"/>
    <w:multiLevelType w:val="hybridMultilevel"/>
    <w:tmpl w:val="BCC67EA0"/>
    <w:lvl w:ilvl="0" w:tplc="0414000F">
      <w:start w:val="1"/>
      <w:numFmt w:val="decimal"/>
      <w:lvlText w:val="%1."/>
      <w:lvlJc w:val="left"/>
      <w:pPr>
        <w:ind w:left="720" w:hanging="360"/>
      </w:p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27" w15:restartNumberingAfterBreak="0">
    <w:nsid w:val="5236297C"/>
    <w:multiLevelType w:val="hybridMultilevel"/>
    <w:tmpl w:val="7A462E14"/>
    <w:lvl w:ilvl="0" w:tplc="B31CD3FE">
      <w:numFmt w:val="bullet"/>
      <w:lvlText w:val="•"/>
      <w:lvlJc w:val="left"/>
      <w:pPr>
        <w:ind w:left="1488" w:hanging="1128"/>
      </w:pPr>
      <w:rPr>
        <w:rFonts w:ascii="Calibri" w:eastAsiaTheme="minorHAnsi" w:hAnsi="Calibri" w:cs="Calibri"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8" w15:restartNumberingAfterBreak="0">
    <w:nsid w:val="53A95076"/>
    <w:multiLevelType w:val="hybridMultilevel"/>
    <w:tmpl w:val="2F0C28F0"/>
    <w:lvl w:ilvl="0" w:tplc="04140017">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58237623"/>
    <w:multiLevelType w:val="hybridMultilevel"/>
    <w:tmpl w:val="E21E1EF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DF07B9E"/>
    <w:multiLevelType w:val="hybridMultilevel"/>
    <w:tmpl w:val="549C4E86"/>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1" w15:restartNumberingAfterBreak="0">
    <w:nsid w:val="5F4A5CBB"/>
    <w:multiLevelType w:val="hybridMultilevel"/>
    <w:tmpl w:val="504AB1D6"/>
    <w:lvl w:ilvl="0" w:tplc="B31CD3FE">
      <w:numFmt w:val="bullet"/>
      <w:lvlText w:val="•"/>
      <w:lvlJc w:val="left"/>
      <w:pPr>
        <w:ind w:left="1488" w:hanging="1128"/>
      </w:pPr>
      <w:rPr>
        <w:rFonts w:ascii="Calibri" w:eastAsiaTheme="minorHAnsi" w:hAnsi="Calibri" w:cs="Calibri"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2" w15:restartNumberingAfterBreak="0">
    <w:nsid w:val="647E0E58"/>
    <w:multiLevelType w:val="hybridMultilevel"/>
    <w:tmpl w:val="FE9C66DC"/>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3" w15:restartNumberingAfterBreak="0">
    <w:nsid w:val="64821943"/>
    <w:multiLevelType w:val="hybridMultilevel"/>
    <w:tmpl w:val="ABA21AFE"/>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34" w15:restartNumberingAfterBreak="0">
    <w:nsid w:val="70734666"/>
    <w:multiLevelType w:val="multilevel"/>
    <w:tmpl w:val="82C8DA6E"/>
    <w:lvl w:ilvl="0">
      <w:start w:val="1"/>
      <w:numFmt w:val="decimal"/>
      <w:pStyle w:val="Overskrift1"/>
      <w:lvlText w:val="%1"/>
      <w:lvlJc w:val="left"/>
      <w:pPr>
        <w:ind w:left="432" w:hanging="432"/>
      </w:pPr>
    </w:lvl>
    <w:lvl w:ilvl="1">
      <w:start w:val="1"/>
      <w:numFmt w:val="decimal"/>
      <w:pStyle w:val="Overskrift2"/>
      <w:lvlText w:val="%1.%2"/>
      <w:lvlJc w:val="left"/>
      <w:pPr>
        <w:ind w:left="576" w:hanging="576"/>
      </w:pPr>
    </w:lvl>
    <w:lvl w:ilvl="2">
      <w:start w:val="1"/>
      <w:numFmt w:val="decimal"/>
      <w:pStyle w:val="Overskrift3"/>
      <w:lvlText w:val="%1.%2.%3"/>
      <w:lvlJc w:val="left"/>
      <w:pPr>
        <w:ind w:left="720" w:hanging="720"/>
      </w:pPr>
    </w:lvl>
    <w:lvl w:ilvl="3">
      <w:start w:val="1"/>
      <w:numFmt w:val="decimal"/>
      <w:pStyle w:val="Overskrift4"/>
      <w:lvlText w:val="%1.%2.%3.%4"/>
      <w:lvlJc w:val="left"/>
      <w:pPr>
        <w:ind w:left="864" w:hanging="864"/>
      </w:pPr>
    </w:lvl>
    <w:lvl w:ilvl="4">
      <w:start w:val="1"/>
      <w:numFmt w:val="decimal"/>
      <w:pStyle w:val="Overskrift5"/>
      <w:lvlText w:val="%1.%2.%3.%4.%5"/>
      <w:lvlJc w:val="left"/>
      <w:pPr>
        <w:ind w:left="1008" w:hanging="1008"/>
      </w:pPr>
    </w:lvl>
    <w:lvl w:ilvl="5">
      <w:start w:val="1"/>
      <w:numFmt w:val="decimal"/>
      <w:pStyle w:val="Overskrift6"/>
      <w:lvlText w:val="%1.%2.%3.%4.%5.%6"/>
      <w:lvlJc w:val="left"/>
      <w:pPr>
        <w:ind w:left="1152" w:hanging="1152"/>
      </w:pPr>
    </w:lvl>
    <w:lvl w:ilvl="6">
      <w:start w:val="1"/>
      <w:numFmt w:val="decimal"/>
      <w:pStyle w:val="Overskrift7"/>
      <w:lvlText w:val="%1.%2.%3.%4.%5.%6.%7"/>
      <w:lvlJc w:val="left"/>
      <w:pPr>
        <w:ind w:left="1296" w:hanging="1296"/>
      </w:pPr>
    </w:lvl>
    <w:lvl w:ilvl="7">
      <w:start w:val="1"/>
      <w:numFmt w:val="decimal"/>
      <w:pStyle w:val="Overskrift8"/>
      <w:lvlText w:val="%1.%2.%3.%4.%5.%6.%7.%8"/>
      <w:lvlJc w:val="left"/>
      <w:pPr>
        <w:ind w:left="1440" w:hanging="1440"/>
      </w:pPr>
    </w:lvl>
    <w:lvl w:ilvl="8">
      <w:start w:val="1"/>
      <w:numFmt w:val="decimal"/>
      <w:pStyle w:val="Overskrift9"/>
      <w:lvlText w:val="%1.%2.%3.%4.%5.%6.%7.%8.%9"/>
      <w:lvlJc w:val="left"/>
      <w:pPr>
        <w:ind w:left="1584" w:hanging="1584"/>
      </w:pPr>
    </w:lvl>
  </w:abstractNum>
  <w:abstractNum w:abstractNumId="35" w15:restartNumberingAfterBreak="0">
    <w:nsid w:val="72B9745B"/>
    <w:multiLevelType w:val="hybridMultilevel"/>
    <w:tmpl w:val="B08ED458"/>
    <w:lvl w:ilvl="0" w:tplc="3E52527C">
      <w:numFmt w:val="bullet"/>
      <w:lvlText w:val="-"/>
      <w:lvlJc w:val="left"/>
      <w:pPr>
        <w:ind w:left="720" w:hanging="360"/>
      </w:pPr>
      <w:rPr>
        <w:rFonts w:ascii="Calibri" w:eastAsiaTheme="minorHAnsi" w:hAnsi="Calibri" w:cs="Calibri"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6" w15:restartNumberingAfterBreak="0">
    <w:nsid w:val="761C5C2E"/>
    <w:multiLevelType w:val="hybridMultilevel"/>
    <w:tmpl w:val="2F0C28F0"/>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 w15:restartNumberingAfterBreak="0">
    <w:nsid w:val="78CE558D"/>
    <w:multiLevelType w:val="hybridMultilevel"/>
    <w:tmpl w:val="2F0C28F0"/>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913462579">
    <w:abstractNumId w:val="0"/>
  </w:num>
  <w:num w:numId="2" w16cid:durableId="1129015043">
    <w:abstractNumId w:val="34"/>
  </w:num>
  <w:num w:numId="3" w16cid:durableId="1667632074">
    <w:abstractNumId w:val="8"/>
  </w:num>
  <w:num w:numId="4" w16cid:durableId="169299998">
    <w:abstractNumId w:val="34"/>
  </w:num>
  <w:num w:numId="5" w16cid:durableId="738553810">
    <w:abstractNumId w:val="35"/>
  </w:num>
  <w:num w:numId="6" w16cid:durableId="1986621352">
    <w:abstractNumId w:val="9"/>
  </w:num>
  <w:num w:numId="7" w16cid:durableId="1981108852">
    <w:abstractNumId w:val="26"/>
  </w:num>
  <w:num w:numId="8" w16cid:durableId="1316764843">
    <w:abstractNumId w:val="12"/>
  </w:num>
  <w:num w:numId="9" w16cid:durableId="384453961">
    <w:abstractNumId w:val="28"/>
  </w:num>
  <w:num w:numId="10" w16cid:durableId="1241059809">
    <w:abstractNumId w:val="18"/>
  </w:num>
  <w:num w:numId="11" w16cid:durableId="275797105">
    <w:abstractNumId w:val="11"/>
  </w:num>
  <w:num w:numId="12" w16cid:durableId="1189754082">
    <w:abstractNumId w:val="10"/>
  </w:num>
  <w:num w:numId="13" w16cid:durableId="1121726138">
    <w:abstractNumId w:val="16"/>
  </w:num>
  <w:num w:numId="14" w16cid:durableId="1819372358">
    <w:abstractNumId w:val="32"/>
  </w:num>
  <w:num w:numId="15" w16cid:durableId="1308439087">
    <w:abstractNumId w:val="22"/>
  </w:num>
  <w:num w:numId="16" w16cid:durableId="955603360">
    <w:abstractNumId w:val="15"/>
  </w:num>
  <w:num w:numId="17" w16cid:durableId="259720846">
    <w:abstractNumId w:val="33"/>
  </w:num>
  <w:num w:numId="18" w16cid:durableId="280966078">
    <w:abstractNumId w:val="1"/>
  </w:num>
  <w:num w:numId="19" w16cid:durableId="891428915">
    <w:abstractNumId w:val="3"/>
  </w:num>
  <w:num w:numId="20" w16cid:durableId="1111625816">
    <w:abstractNumId w:val="19"/>
  </w:num>
  <w:num w:numId="21" w16cid:durableId="2084720268">
    <w:abstractNumId w:val="4"/>
  </w:num>
  <w:num w:numId="22" w16cid:durableId="273905436">
    <w:abstractNumId w:val="21"/>
  </w:num>
  <w:num w:numId="23" w16cid:durableId="1150057539">
    <w:abstractNumId w:val="5"/>
  </w:num>
  <w:num w:numId="24" w16cid:durableId="20977364">
    <w:abstractNumId w:val="25"/>
  </w:num>
  <w:num w:numId="25" w16cid:durableId="332219375">
    <w:abstractNumId w:val="2"/>
  </w:num>
  <w:num w:numId="26" w16cid:durableId="972714483">
    <w:abstractNumId w:val="7"/>
  </w:num>
  <w:num w:numId="27" w16cid:durableId="1549797500">
    <w:abstractNumId w:val="20"/>
  </w:num>
  <w:num w:numId="28" w16cid:durableId="1497182437">
    <w:abstractNumId w:val="29"/>
  </w:num>
  <w:num w:numId="29" w16cid:durableId="2015764670">
    <w:abstractNumId w:val="13"/>
  </w:num>
  <w:num w:numId="30" w16cid:durableId="178929507">
    <w:abstractNumId w:val="6"/>
  </w:num>
  <w:num w:numId="31" w16cid:durableId="1290280730">
    <w:abstractNumId w:val="30"/>
  </w:num>
  <w:num w:numId="32" w16cid:durableId="614218597">
    <w:abstractNumId w:val="14"/>
  </w:num>
  <w:num w:numId="33" w16cid:durableId="374624616">
    <w:abstractNumId w:val="31"/>
  </w:num>
  <w:num w:numId="34" w16cid:durableId="18240855">
    <w:abstractNumId w:val="17"/>
  </w:num>
  <w:num w:numId="35" w16cid:durableId="764762461">
    <w:abstractNumId w:val="27"/>
  </w:num>
  <w:num w:numId="36" w16cid:durableId="836580808">
    <w:abstractNumId w:val="24"/>
  </w:num>
  <w:num w:numId="37" w16cid:durableId="1258173910">
    <w:abstractNumId w:val="23"/>
  </w:num>
  <w:num w:numId="38" w16cid:durableId="268632728">
    <w:abstractNumId w:val="36"/>
  </w:num>
  <w:num w:numId="39" w16cid:durableId="1562256180">
    <w:abstractNumId w:val="37"/>
  </w:num>
  <w:numIdMacAtCleanup w:val="3"/>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Trine Dale">
    <w15:presenceInfo w15:providerId="AD" w15:userId="S::trine.dale@toi.no::73a5d28d-ae87-4e0c-b281-f098f59e7905"/>
  </w15:person>
  <w15:person w15:author="Kamilla Flem Mathisen">
    <w15:presenceInfo w15:providerId="AD" w15:userId="S::Kamilla.FlemMathisen@toi.no::433ec83c-61ed-49b4-a3d1-7642bc411358"/>
  </w15:person>
  <w15:person w15:author="Askill Harkjerr Halse">
    <w15:presenceInfo w15:providerId="AD" w15:userId="S::Askill.HarkjerrHalse@toi.no::600f8eff-5001-45f2-bb89-8a52d843d96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9"/>
  <w:printFractionalCharacterWidth/>
  <w:trackRevisions/>
  <w:documentProtection w:formatting="1" w:enforcement="0"/>
  <w:defaultTabStop w:val="1134"/>
  <w:hyphenationZone w:val="426"/>
  <w:doNotHyphenateCaps/>
  <w:evenAndOddHeaders/>
  <w:displayHorizontalDrawingGridEvery w:val="0"/>
  <w:displayVerticalDrawingGridEvery w:val="0"/>
  <w:doNotUseMarginsForDrawingGridOrigin/>
  <w:doNotShadeFormData/>
  <w:noPunctuationKerning/>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869CC"/>
    <w:rsid w:val="0000014D"/>
    <w:rsid w:val="00000A07"/>
    <w:rsid w:val="00000F98"/>
    <w:rsid w:val="0000114B"/>
    <w:rsid w:val="0000144F"/>
    <w:rsid w:val="00001F02"/>
    <w:rsid w:val="00001F33"/>
    <w:rsid w:val="00002213"/>
    <w:rsid w:val="00002407"/>
    <w:rsid w:val="000027B4"/>
    <w:rsid w:val="0000282B"/>
    <w:rsid w:val="0000376F"/>
    <w:rsid w:val="00003835"/>
    <w:rsid w:val="00003938"/>
    <w:rsid w:val="000039FA"/>
    <w:rsid w:val="00003B80"/>
    <w:rsid w:val="00003C2E"/>
    <w:rsid w:val="000044D1"/>
    <w:rsid w:val="00004711"/>
    <w:rsid w:val="000049F1"/>
    <w:rsid w:val="00004D01"/>
    <w:rsid w:val="00004E64"/>
    <w:rsid w:val="0000566C"/>
    <w:rsid w:val="00005704"/>
    <w:rsid w:val="000058EB"/>
    <w:rsid w:val="00005BE8"/>
    <w:rsid w:val="00005ED4"/>
    <w:rsid w:val="000060E1"/>
    <w:rsid w:val="000062B4"/>
    <w:rsid w:val="00006634"/>
    <w:rsid w:val="00006705"/>
    <w:rsid w:val="00006AD3"/>
    <w:rsid w:val="00006BDE"/>
    <w:rsid w:val="00006F07"/>
    <w:rsid w:val="0000722E"/>
    <w:rsid w:val="00007A2B"/>
    <w:rsid w:val="00007CDB"/>
    <w:rsid w:val="00007E63"/>
    <w:rsid w:val="0001072A"/>
    <w:rsid w:val="000107EB"/>
    <w:rsid w:val="00010A0B"/>
    <w:rsid w:val="00010AA5"/>
    <w:rsid w:val="00010B3A"/>
    <w:rsid w:val="000112F0"/>
    <w:rsid w:val="000113C5"/>
    <w:rsid w:val="0001140A"/>
    <w:rsid w:val="00011605"/>
    <w:rsid w:val="00011C3E"/>
    <w:rsid w:val="00011E1F"/>
    <w:rsid w:val="00013A72"/>
    <w:rsid w:val="000147E2"/>
    <w:rsid w:val="00015092"/>
    <w:rsid w:val="000150DB"/>
    <w:rsid w:val="0001614F"/>
    <w:rsid w:val="00016309"/>
    <w:rsid w:val="0001676E"/>
    <w:rsid w:val="00016D5F"/>
    <w:rsid w:val="00016DF4"/>
    <w:rsid w:val="00017287"/>
    <w:rsid w:val="00017ADC"/>
    <w:rsid w:val="00017DA9"/>
    <w:rsid w:val="0002024E"/>
    <w:rsid w:val="000207FE"/>
    <w:rsid w:val="0002093B"/>
    <w:rsid w:val="000211DF"/>
    <w:rsid w:val="000213A5"/>
    <w:rsid w:val="000216B6"/>
    <w:rsid w:val="000217B8"/>
    <w:rsid w:val="000218CC"/>
    <w:rsid w:val="00021BF1"/>
    <w:rsid w:val="0002222E"/>
    <w:rsid w:val="000225D0"/>
    <w:rsid w:val="0002289E"/>
    <w:rsid w:val="00022A6D"/>
    <w:rsid w:val="00023071"/>
    <w:rsid w:val="00023176"/>
    <w:rsid w:val="00023723"/>
    <w:rsid w:val="000238D4"/>
    <w:rsid w:val="000245F0"/>
    <w:rsid w:val="0002523D"/>
    <w:rsid w:val="00025317"/>
    <w:rsid w:val="0002553D"/>
    <w:rsid w:val="00025855"/>
    <w:rsid w:val="00026B68"/>
    <w:rsid w:val="00026DB7"/>
    <w:rsid w:val="00027312"/>
    <w:rsid w:val="00027D6B"/>
    <w:rsid w:val="00027DA2"/>
    <w:rsid w:val="00030885"/>
    <w:rsid w:val="00030C47"/>
    <w:rsid w:val="000310E0"/>
    <w:rsid w:val="000310E9"/>
    <w:rsid w:val="00031765"/>
    <w:rsid w:val="00031A7C"/>
    <w:rsid w:val="00031E69"/>
    <w:rsid w:val="000320B4"/>
    <w:rsid w:val="000323A2"/>
    <w:rsid w:val="000326DD"/>
    <w:rsid w:val="000328C4"/>
    <w:rsid w:val="00032DDB"/>
    <w:rsid w:val="00033567"/>
    <w:rsid w:val="00033AB9"/>
    <w:rsid w:val="00033CCB"/>
    <w:rsid w:val="00033CD6"/>
    <w:rsid w:val="000341C2"/>
    <w:rsid w:val="0003428C"/>
    <w:rsid w:val="000347B3"/>
    <w:rsid w:val="00035069"/>
    <w:rsid w:val="000353D9"/>
    <w:rsid w:val="00035B2C"/>
    <w:rsid w:val="00036141"/>
    <w:rsid w:val="00036589"/>
    <w:rsid w:val="00036958"/>
    <w:rsid w:val="00036993"/>
    <w:rsid w:val="00036F1A"/>
    <w:rsid w:val="00037380"/>
    <w:rsid w:val="0003776F"/>
    <w:rsid w:val="000377E9"/>
    <w:rsid w:val="000379BA"/>
    <w:rsid w:val="00037EB9"/>
    <w:rsid w:val="000400A7"/>
    <w:rsid w:val="0004015A"/>
    <w:rsid w:val="0004067D"/>
    <w:rsid w:val="00040904"/>
    <w:rsid w:val="00040CBB"/>
    <w:rsid w:val="00041152"/>
    <w:rsid w:val="000413F6"/>
    <w:rsid w:val="00041648"/>
    <w:rsid w:val="00041815"/>
    <w:rsid w:val="00041AD9"/>
    <w:rsid w:val="00041D0A"/>
    <w:rsid w:val="0004299F"/>
    <w:rsid w:val="00042BB4"/>
    <w:rsid w:val="00042CA6"/>
    <w:rsid w:val="000431C3"/>
    <w:rsid w:val="000434BC"/>
    <w:rsid w:val="000436CA"/>
    <w:rsid w:val="00043A3B"/>
    <w:rsid w:val="00043A61"/>
    <w:rsid w:val="00043CD7"/>
    <w:rsid w:val="000442B3"/>
    <w:rsid w:val="00044CA4"/>
    <w:rsid w:val="000450CA"/>
    <w:rsid w:val="00045BBD"/>
    <w:rsid w:val="00045CAE"/>
    <w:rsid w:val="00046084"/>
    <w:rsid w:val="0004622F"/>
    <w:rsid w:val="000465A9"/>
    <w:rsid w:val="00046AEA"/>
    <w:rsid w:val="00046C30"/>
    <w:rsid w:val="00046C69"/>
    <w:rsid w:val="000507CF"/>
    <w:rsid w:val="0005088B"/>
    <w:rsid w:val="00050904"/>
    <w:rsid w:val="00050FDC"/>
    <w:rsid w:val="000512CC"/>
    <w:rsid w:val="000514CE"/>
    <w:rsid w:val="00051859"/>
    <w:rsid w:val="0005185B"/>
    <w:rsid w:val="00052893"/>
    <w:rsid w:val="000531E0"/>
    <w:rsid w:val="0005323E"/>
    <w:rsid w:val="00053691"/>
    <w:rsid w:val="00053B11"/>
    <w:rsid w:val="00053C36"/>
    <w:rsid w:val="00054092"/>
    <w:rsid w:val="00054254"/>
    <w:rsid w:val="00054C03"/>
    <w:rsid w:val="00054D27"/>
    <w:rsid w:val="00055315"/>
    <w:rsid w:val="00055AE2"/>
    <w:rsid w:val="00055D99"/>
    <w:rsid w:val="00056003"/>
    <w:rsid w:val="000561B3"/>
    <w:rsid w:val="000565EB"/>
    <w:rsid w:val="00057368"/>
    <w:rsid w:val="000573E9"/>
    <w:rsid w:val="00057528"/>
    <w:rsid w:val="000575C1"/>
    <w:rsid w:val="00057B01"/>
    <w:rsid w:val="00057B91"/>
    <w:rsid w:val="00060153"/>
    <w:rsid w:val="00060616"/>
    <w:rsid w:val="00060797"/>
    <w:rsid w:val="00060BB3"/>
    <w:rsid w:val="000610F0"/>
    <w:rsid w:val="0006129D"/>
    <w:rsid w:val="000614B2"/>
    <w:rsid w:val="000615B1"/>
    <w:rsid w:val="00061737"/>
    <w:rsid w:val="00061813"/>
    <w:rsid w:val="00061CA6"/>
    <w:rsid w:val="00061E22"/>
    <w:rsid w:val="00061F34"/>
    <w:rsid w:val="00062248"/>
    <w:rsid w:val="00062E75"/>
    <w:rsid w:val="000630B9"/>
    <w:rsid w:val="000634A1"/>
    <w:rsid w:val="0006370E"/>
    <w:rsid w:val="00063817"/>
    <w:rsid w:val="00063D5C"/>
    <w:rsid w:val="00064257"/>
    <w:rsid w:val="00064636"/>
    <w:rsid w:val="00065237"/>
    <w:rsid w:val="00065E27"/>
    <w:rsid w:val="000663AB"/>
    <w:rsid w:val="000666F0"/>
    <w:rsid w:val="00066C27"/>
    <w:rsid w:val="00066C3B"/>
    <w:rsid w:val="00066D0A"/>
    <w:rsid w:val="000676A1"/>
    <w:rsid w:val="00067818"/>
    <w:rsid w:val="0007003D"/>
    <w:rsid w:val="000701F0"/>
    <w:rsid w:val="0007041A"/>
    <w:rsid w:val="000708A8"/>
    <w:rsid w:val="000715F2"/>
    <w:rsid w:val="000718F4"/>
    <w:rsid w:val="00071A94"/>
    <w:rsid w:val="00071B61"/>
    <w:rsid w:val="00072085"/>
    <w:rsid w:val="00072856"/>
    <w:rsid w:val="00072F47"/>
    <w:rsid w:val="0007306D"/>
    <w:rsid w:val="00073643"/>
    <w:rsid w:val="00073681"/>
    <w:rsid w:val="00073713"/>
    <w:rsid w:val="000738E8"/>
    <w:rsid w:val="0007419C"/>
    <w:rsid w:val="0007553B"/>
    <w:rsid w:val="000756F9"/>
    <w:rsid w:val="000758D8"/>
    <w:rsid w:val="00075B9E"/>
    <w:rsid w:val="00075F3C"/>
    <w:rsid w:val="000762EB"/>
    <w:rsid w:val="0007646B"/>
    <w:rsid w:val="000767CF"/>
    <w:rsid w:val="00076F79"/>
    <w:rsid w:val="000777CE"/>
    <w:rsid w:val="000778BE"/>
    <w:rsid w:val="0007795D"/>
    <w:rsid w:val="00077EE6"/>
    <w:rsid w:val="00080769"/>
    <w:rsid w:val="00080E1D"/>
    <w:rsid w:val="00080F95"/>
    <w:rsid w:val="00080FA6"/>
    <w:rsid w:val="0008143F"/>
    <w:rsid w:val="000817DD"/>
    <w:rsid w:val="000818E8"/>
    <w:rsid w:val="00082585"/>
    <w:rsid w:val="00082FFC"/>
    <w:rsid w:val="0008301B"/>
    <w:rsid w:val="000834DF"/>
    <w:rsid w:val="000837E3"/>
    <w:rsid w:val="0008394B"/>
    <w:rsid w:val="00083ACF"/>
    <w:rsid w:val="000844FC"/>
    <w:rsid w:val="000850AA"/>
    <w:rsid w:val="00085163"/>
    <w:rsid w:val="00085356"/>
    <w:rsid w:val="000853D4"/>
    <w:rsid w:val="00085493"/>
    <w:rsid w:val="000856FC"/>
    <w:rsid w:val="000858E6"/>
    <w:rsid w:val="00085F16"/>
    <w:rsid w:val="00085FC0"/>
    <w:rsid w:val="00085FCF"/>
    <w:rsid w:val="0008640F"/>
    <w:rsid w:val="00086A1A"/>
    <w:rsid w:val="00086FE5"/>
    <w:rsid w:val="000878E4"/>
    <w:rsid w:val="00087B36"/>
    <w:rsid w:val="00087D0A"/>
    <w:rsid w:val="00090047"/>
    <w:rsid w:val="000903ED"/>
    <w:rsid w:val="00090AB8"/>
    <w:rsid w:val="00090FE4"/>
    <w:rsid w:val="000911AF"/>
    <w:rsid w:val="00091316"/>
    <w:rsid w:val="000914D4"/>
    <w:rsid w:val="000917EC"/>
    <w:rsid w:val="00091E2F"/>
    <w:rsid w:val="00092128"/>
    <w:rsid w:val="000927D7"/>
    <w:rsid w:val="00092FB9"/>
    <w:rsid w:val="000934A8"/>
    <w:rsid w:val="0009358A"/>
    <w:rsid w:val="0009382D"/>
    <w:rsid w:val="00093DC8"/>
    <w:rsid w:val="00094443"/>
    <w:rsid w:val="000945BF"/>
    <w:rsid w:val="00094AD3"/>
    <w:rsid w:val="00094F68"/>
    <w:rsid w:val="000958CF"/>
    <w:rsid w:val="00095D75"/>
    <w:rsid w:val="00095DC0"/>
    <w:rsid w:val="000960BE"/>
    <w:rsid w:val="00096187"/>
    <w:rsid w:val="00096702"/>
    <w:rsid w:val="00096BA8"/>
    <w:rsid w:val="000974DF"/>
    <w:rsid w:val="00097809"/>
    <w:rsid w:val="00097833"/>
    <w:rsid w:val="00097B01"/>
    <w:rsid w:val="00097C53"/>
    <w:rsid w:val="00097ED0"/>
    <w:rsid w:val="000A03A8"/>
    <w:rsid w:val="000A04BB"/>
    <w:rsid w:val="000A0620"/>
    <w:rsid w:val="000A0803"/>
    <w:rsid w:val="000A080A"/>
    <w:rsid w:val="000A0B0E"/>
    <w:rsid w:val="000A0CA1"/>
    <w:rsid w:val="000A0E4E"/>
    <w:rsid w:val="000A10D9"/>
    <w:rsid w:val="000A276A"/>
    <w:rsid w:val="000A297A"/>
    <w:rsid w:val="000A2D91"/>
    <w:rsid w:val="000A2F54"/>
    <w:rsid w:val="000A3273"/>
    <w:rsid w:val="000A3BB6"/>
    <w:rsid w:val="000A3E72"/>
    <w:rsid w:val="000A3FA8"/>
    <w:rsid w:val="000A3FDA"/>
    <w:rsid w:val="000A4805"/>
    <w:rsid w:val="000A4965"/>
    <w:rsid w:val="000A4AE3"/>
    <w:rsid w:val="000A508E"/>
    <w:rsid w:val="000A5416"/>
    <w:rsid w:val="000A5924"/>
    <w:rsid w:val="000A60B6"/>
    <w:rsid w:val="000A66CF"/>
    <w:rsid w:val="000A6BE7"/>
    <w:rsid w:val="000A6C27"/>
    <w:rsid w:val="000A7176"/>
    <w:rsid w:val="000A75DD"/>
    <w:rsid w:val="000A7ED3"/>
    <w:rsid w:val="000A7F71"/>
    <w:rsid w:val="000B0022"/>
    <w:rsid w:val="000B04B9"/>
    <w:rsid w:val="000B0536"/>
    <w:rsid w:val="000B0855"/>
    <w:rsid w:val="000B0C3B"/>
    <w:rsid w:val="000B12AD"/>
    <w:rsid w:val="000B1599"/>
    <w:rsid w:val="000B3072"/>
    <w:rsid w:val="000B3353"/>
    <w:rsid w:val="000B38CE"/>
    <w:rsid w:val="000B523F"/>
    <w:rsid w:val="000B5908"/>
    <w:rsid w:val="000B5A20"/>
    <w:rsid w:val="000B5B15"/>
    <w:rsid w:val="000B6417"/>
    <w:rsid w:val="000B64C0"/>
    <w:rsid w:val="000B6836"/>
    <w:rsid w:val="000B6E59"/>
    <w:rsid w:val="000B7440"/>
    <w:rsid w:val="000B7A69"/>
    <w:rsid w:val="000C00EF"/>
    <w:rsid w:val="000C04E3"/>
    <w:rsid w:val="000C07E8"/>
    <w:rsid w:val="000C101F"/>
    <w:rsid w:val="000C11C6"/>
    <w:rsid w:val="000C12E5"/>
    <w:rsid w:val="000C1418"/>
    <w:rsid w:val="000C163A"/>
    <w:rsid w:val="000C1865"/>
    <w:rsid w:val="000C25A3"/>
    <w:rsid w:val="000C2698"/>
    <w:rsid w:val="000C26A5"/>
    <w:rsid w:val="000C26DA"/>
    <w:rsid w:val="000C278F"/>
    <w:rsid w:val="000C303E"/>
    <w:rsid w:val="000C320C"/>
    <w:rsid w:val="000C3325"/>
    <w:rsid w:val="000C37FD"/>
    <w:rsid w:val="000C5236"/>
    <w:rsid w:val="000C6B09"/>
    <w:rsid w:val="000C7527"/>
    <w:rsid w:val="000C755C"/>
    <w:rsid w:val="000D11BE"/>
    <w:rsid w:val="000D1697"/>
    <w:rsid w:val="000D16D6"/>
    <w:rsid w:val="000D18DF"/>
    <w:rsid w:val="000D1D70"/>
    <w:rsid w:val="000D1E8A"/>
    <w:rsid w:val="000D2A74"/>
    <w:rsid w:val="000D2C6B"/>
    <w:rsid w:val="000D2E73"/>
    <w:rsid w:val="000D3470"/>
    <w:rsid w:val="000D3A10"/>
    <w:rsid w:val="000D3F49"/>
    <w:rsid w:val="000D411B"/>
    <w:rsid w:val="000D497F"/>
    <w:rsid w:val="000D53C4"/>
    <w:rsid w:val="000D5CA9"/>
    <w:rsid w:val="000D603D"/>
    <w:rsid w:val="000D61B8"/>
    <w:rsid w:val="000D621A"/>
    <w:rsid w:val="000D629B"/>
    <w:rsid w:val="000D6507"/>
    <w:rsid w:val="000D6689"/>
    <w:rsid w:val="000D6977"/>
    <w:rsid w:val="000D69A4"/>
    <w:rsid w:val="000D6B0C"/>
    <w:rsid w:val="000D6C6C"/>
    <w:rsid w:val="000D6F1F"/>
    <w:rsid w:val="000E009C"/>
    <w:rsid w:val="000E0AE2"/>
    <w:rsid w:val="000E10CF"/>
    <w:rsid w:val="000E1632"/>
    <w:rsid w:val="000E18D5"/>
    <w:rsid w:val="000E1B31"/>
    <w:rsid w:val="000E1B41"/>
    <w:rsid w:val="000E1EF1"/>
    <w:rsid w:val="000E2006"/>
    <w:rsid w:val="000E2092"/>
    <w:rsid w:val="000E21A1"/>
    <w:rsid w:val="000E2680"/>
    <w:rsid w:val="000E27F2"/>
    <w:rsid w:val="000E2900"/>
    <w:rsid w:val="000E3196"/>
    <w:rsid w:val="000E3850"/>
    <w:rsid w:val="000E3A2B"/>
    <w:rsid w:val="000E3A64"/>
    <w:rsid w:val="000E3E8C"/>
    <w:rsid w:val="000E3F75"/>
    <w:rsid w:val="000E3F99"/>
    <w:rsid w:val="000E4C1A"/>
    <w:rsid w:val="000E4D60"/>
    <w:rsid w:val="000E4E61"/>
    <w:rsid w:val="000E4EF5"/>
    <w:rsid w:val="000E52CC"/>
    <w:rsid w:val="000E55F8"/>
    <w:rsid w:val="000E5B2D"/>
    <w:rsid w:val="000E6290"/>
    <w:rsid w:val="000E6900"/>
    <w:rsid w:val="000E6DD5"/>
    <w:rsid w:val="000E7211"/>
    <w:rsid w:val="000E73FB"/>
    <w:rsid w:val="000E76D3"/>
    <w:rsid w:val="000E78EE"/>
    <w:rsid w:val="000E7A8E"/>
    <w:rsid w:val="000E7B4A"/>
    <w:rsid w:val="000E7C4A"/>
    <w:rsid w:val="000F0087"/>
    <w:rsid w:val="000F048E"/>
    <w:rsid w:val="000F0E7E"/>
    <w:rsid w:val="000F0FEB"/>
    <w:rsid w:val="000F1429"/>
    <w:rsid w:val="000F1B6C"/>
    <w:rsid w:val="000F22A1"/>
    <w:rsid w:val="000F299C"/>
    <w:rsid w:val="000F2D4D"/>
    <w:rsid w:val="000F4038"/>
    <w:rsid w:val="000F4650"/>
    <w:rsid w:val="000F4C46"/>
    <w:rsid w:val="000F51C4"/>
    <w:rsid w:val="000F55EC"/>
    <w:rsid w:val="000F5AF5"/>
    <w:rsid w:val="000F5B09"/>
    <w:rsid w:val="000F5C06"/>
    <w:rsid w:val="000F5CFF"/>
    <w:rsid w:val="000F5D07"/>
    <w:rsid w:val="000F65E8"/>
    <w:rsid w:val="000F6882"/>
    <w:rsid w:val="000F6AE0"/>
    <w:rsid w:val="000F6C84"/>
    <w:rsid w:val="000F75A2"/>
    <w:rsid w:val="000F7DC0"/>
    <w:rsid w:val="0010000A"/>
    <w:rsid w:val="00100629"/>
    <w:rsid w:val="001014EB"/>
    <w:rsid w:val="00101544"/>
    <w:rsid w:val="001016E1"/>
    <w:rsid w:val="001023FD"/>
    <w:rsid w:val="00102F9D"/>
    <w:rsid w:val="001030FA"/>
    <w:rsid w:val="00103715"/>
    <w:rsid w:val="00103C98"/>
    <w:rsid w:val="00104A1B"/>
    <w:rsid w:val="00104D90"/>
    <w:rsid w:val="00105249"/>
    <w:rsid w:val="001053BE"/>
    <w:rsid w:val="00105492"/>
    <w:rsid w:val="00105973"/>
    <w:rsid w:val="001063A0"/>
    <w:rsid w:val="0010681E"/>
    <w:rsid w:val="00106D5D"/>
    <w:rsid w:val="00106FC1"/>
    <w:rsid w:val="00107017"/>
    <w:rsid w:val="00107687"/>
    <w:rsid w:val="00107EC5"/>
    <w:rsid w:val="00110149"/>
    <w:rsid w:val="00110558"/>
    <w:rsid w:val="00110866"/>
    <w:rsid w:val="00110F16"/>
    <w:rsid w:val="00110FDA"/>
    <w:rsid w:val="001111CC"/>
    <w:rsid w:val="001118DD"/>
    <w:rsid w:val="00111A6D"/>
    <w:rsid w:val="00111A77"/>
    <w:rsid w:val="00111A7A"/>
    <w:rsid w:val="00111D5D"/>
    <w:rsid w:val="001120B4"/>
    <w:rsid w:val="001120F0"/>
    <w:rsid w:val="00112168"/>
    <w:rsid w:val="0011251C"/>
    <w:rsid w:val="0011375D"/>
    <w:rsid w:val="00114193"/>
    <w:rsid w:val="00114A1D"/>
    <w:rsid w:val="00114BEC"/>
    <w:rsid w:val="00114C96"/>
    <w:rsid w:val="00114DFE"/>
    <w:rsid w:val="00115FCE"/>
    <w:rsid w:val="00116004"/>
    <w:rsid w:val="001168FE"/>
    <w:rsid w:val="00116E01"/>
    <w:rsid w:val="00117070"/>
    <w:rsid w:val="00117532"/>
    <w:rsid w:val="0011792A"/>
    <w:rsid w:val="00117CDE"/>
    <w:rsid w:val="00117E20"/>
    <w:rsid w:val="00117F96"/>
    <w:rsid w:val="001203AB"/>
    <w:rsid w:val="00120438"/>
    <w:rsid w:val="00120562"/>
    <w:rsid w:val="001209D8"/>
    <w:rsid w:val="00120BE4"/>
    <w:rsid w:val="00120CBA"/>
    <w:rsid w:val="00120D5D"/>
    <w:rsid w:val="00121354"/>
    <w:rsid w:val="0012217B"/>
    <w:rsid w:val="001226F8"/>
    <w:rsid w:val="001228AF"/>
    <w:rsid w:val="00122F8B"/>
    <w:rsid w:val="00122F9C"/>
    <w:rsid w:val="00123256"/>
    <w:rsid w:val="00123423"/>
    <w:rsid w:val="00123FB3"/>
    <w:rsid w:val="00124141"/>
    <w:rsid w:val="00124844"/>
    <w:rsid w:val="0012487E"/>
    <w:rsid w:val="00124888"/>
    <w:rsid w:val="00124A76"/>
    <w:rsid w:val="00124B19"/>
    <w:rsid w:val="00124F02"/>
    <w:rsid w:val="0012562C"/>
    <w:rsid w:val="001256A9"/>
    <w:rsid w:val="00125C50"/>
    <w:rsid w:val="00125EB6"/>
    <w:rsid w:val="00127CD5"/>
    <w:rsid w:val="0013029D"/>
    <w:rsid w:val="00130308"/>
    <w:rsid w:val="00130469"/>
    <w:rsid w:val="00130A13"/>
    <w:rsid w:val="00130BBB"/>
    <w:rsid w:val="0013109D"/>
    <w:rsid w:val="00131702"/>
    <w:rsid w:val="001319F2"/>
    <w:rsid w:val="00131C84"/>
    <w:rsid w:val="00132163"/>
    <w:rsid w:val="00132359"/>
    <w:rsid w:val="001323F9"/>
    <w:rsid w:val="0013270B"/>
    <w:rsid w:val="00132C48"/>
    <w:rsid w:val="00133E9E"/>
    <w:rsid w:val="00134004"/>
    <w:rsid w:val="00134669"/>
    <w:rsid w:val="001349AD"/>
    <w:rsid w:val="00134BAA"/>
    <w:rsid w:val="0013524E"/>
    <w:rsid w:val="001355FA"/>
    <w:rsid w:val="00135E71"/>
    <w:rsid w:val="00135FA9"/>
    <w:rsid w:val="001362A8"/>
    <w:rsid w:val="00136551"/>
    <w:rsid w:val="00136651"/>
    <w:rsid w:val="001366D4"/>
    <w:rsid w:val="00136BC1"/>
    <w:rsid w:val="00136DB5"/>
    <w:rsid w:val="00136DFE"/>
    <w:rsid w:val="00136F33"/>
    <w:rsid w:val="00137264"/>
    <w:rsid w:val="00137423"/>
    <w:rsid w:val="00137638"/>
    <w:rsid w:val="0013764A"/>
    <w:rsid w:val="00137681"/>
    <w:rsid w:val="0013771A"/>
    <w:rsid w:val="001403DE"/>
    <w:rsid w:val="0014052E"/>
    <w:rsid w:val="00140DEA"/>
    <w:rsid w:val="00141BE0"/>
    <w:rsid w:val="00141F0F"/>
    <w:rsid w:val="00142598"/>
    <w:rsid w:val="00142991"/>
    <w:rsid w:val="00142BF5"/>
    <w:rsid w:val="00142C42"/>
    <w:rsid w:val="00142E04"/>
    <w:rsid w:val="00142EFF"/>
    <w:rsid w:val="00143396"/>
    <w:rsid w:val="0014351F"/>
    <w:rsid w:val="001437C9"/>
    <w:rsid w:val="00143E66"/>
    <w:rsid w:val="00143FB1"/>
    <w:rsid w:val="0014422D"/>
    <w:rsid w:val="00144D77"/>
    <w:rsid w:val="00145113"/>
    <w:rsid w:val="001453DF"/>
    <w:rsid w:val="0014543C"/>
    <w:rsid w:val="0014556F"/>
    <w:rsid w:val="001458D4"/>
    <w:rsid w:val="00145D89"/>
    <w:rsid w:val="00146155"/>
    <w:rsid w:val="00146212"/>
    <w:rsid w:val="001463F5"/>
    <w:rsid w:val="001467EB"/>
    <w:rsid w:val="00146A31"/>
    <w:rsid w:val="001470FE"/>
    <w:rsid w:val="00147D40"/>
    <w:rsid w:val="00150473"/>
    <w:rsid w:val="00150D97"/>
    <w:rsid w:val="001512A5"/>
    <w:rsid w:val="001519CC"/>
    <w:rsid w:val="001521A8"/>
    <w:rsid w:val="001523A8"/>
    <w:rsid w:val="00152464"/>
    <w:rsid w:val="00152876"/>
    <w:rsid w:val="00152AA1"/>
    <w:rsid w:val="00152AB5"/>
    <w:rsid w:val="00152C57"/>
    <w:rsid w:val="001531EC"/>
    <w:rsid w:val="0015394B"/>
    <w:rsid w:val="00154458"/>
    <w:rsid w:val="0015472E"/>
    <w:rsid w:val="00155330"/>
    <w:rsid w:val="001553D5"/>
    <w:rsid w:val="00155BB6"/>
    <w:rsid w:val="00155D3F"/>
    <w:rsid w:val="00155E16"/>
    <w:rsid w:val="0015600B"/>
    <w:rsid w:val="00156712"/>
    <w:rsid w:val="00156B05"/>
    <w:rsid w:val="0015712D"/>
    <w:rsid w:val="0015728B"/>
    <w:rsid w:val="001577FB"/>
    <w:rsid w:val="00157AD9"/>
    <w:rsid w:val="00160503"/>
    <w:rsid w:val="001606C2"/>
    <w:rsid w:val="001606DD"/>
    <w:rsid w:val="00160D47"/>
    <w:rsid w:val="00160F20"/>
    <w:rsid w:val="001612AA"/>
    <w:rsid w:val="001614A9"/>
    <w:rsid w:val="00161569"/>
    <w:rsid w:val="00161AD8"/>
    <w:rsid w:val="00162B60"/>
    <w:rsid w:val="00162D20"/>
    <w:rsid w:val="00162D86"/>
    <w:rsid w:val="00163AB6"/>
    <w:rsid w:val="00164506"/>
    <w:rsid w:val="00164B11"/>
    <w:rsid w:val="00164F44"/>
    <w:rsid w:val="0016575D"/>
    <w:rsid w:val="00165764"/>
    <w:rsid w:val="001659BC"/>
    <w:rsid w:val="00165BA0"/>
    <w:rsid w:val="00166187"/>
    <w:rsid w:val="00166338"/>
    <w:rsid w:val="001673F1"/>
    <w:rsid w:val="00167A79"/>
    <w:rsid w:val="00167DC0"/>
    <w:rsid w:val="00167E90"/>
    <w:rsid w:val="001712FB"/>
    <w:rsid w:val="0017151A"/>
    <w:rsid w:val="001717B3"/>
    <w:rsid w:val="001718E3"/>
    <w:rsid w:val="00171D9D"/>
    <w:rsid w:val="001722A8"/>
    <w:rsid w:val="0017292E"/>
    <w:rsid w:val="00172C2C"/>
    <w:rsid w:val="00173A86"/>
    <w:rsid w:val="00173AC9"/>
    <w:rsid w:val="00173B7E"/>
    <w:rsid w:val="00174634"/>
    <w:rsid w:val="00174A1B"/>
    <w:rsid w:val="00174D3C"/>
    <w:rsid w:val="00175746"/>
    <w:rsid w:val="00175D57"/>
    <w:rsid w:val="00175DD7"/>
    <w:rsid w:val="00175DFB"/>
    <w:rsid w:val="00176556"/>
    <w:rsid w:val="00176A71"/>
    <w:rsid w:val="00176CCF"/>
    <w:rsid w:val="00176DFA"/>
    <w:rsid w:val="00177640"/>
    <w:rsid w:val="00177B94"/>
    <w:rsid w:val="00177C6C"/>
    <w:rsid w:val="001805C6"/>
    <w:rsid w:val="001809B3"/>
    <w:rsid w:val="00180A1C"/>
    <w:rsid w:val="00181D5B"/>
    <w:rsid w:val="00181FA6"/>
    <w:rsid w:val="00182666"/>
    <w:rsid w:val="00183256"/>
    <w:rsid w:val="00183273"/>
    <w:rsid w:val="00183964"/>
    <w:rsid w:val="001849D4"/>
    <w:rsid w:val="00185EDB"/>
    <w:rsid w:val="00185F6A"/>
    <w:rsid w:val="0018669C"/>
    <w:rsid w:val="00186F05"/>
    <w:rsid w:val="0018748D"/>
    <w:rsid w:val="00187BDF"/>
    <w:rsid w:val="00187CFB"/>
    <w:rsid w:val="00187F35"/>
    <w:rsid w:val="00190273"/>
    <w:rsid w:val="001902A6"/>
    <w:rsid w:val="00190818"/>
    <w:rsid w:val="001909E0"/>
    <w:rsid w:val="00190C29"/>
    <w:rsid w:val="00190F71"/>
    <w:rsid w:val="0019147D"/>
    <w:rsid w:val="001918B9"/>
    <w:rsid w:val="00191F51"/>
    <w:rsid w:val="00191F61"/>
    <w:rsid w:val="00191FE9"/>
    <w:rsid w:val="001920E7"/>
    <w:rsid w:val="001925E8"/>
    <w:rsid w:val="0019288A"/>
    <w:rsid w:val="00192B12"/>
    <w:rsid w:val="0019346E"/>
    <w:rsid w:val="001934C4"/>
    <w:rsid w:val="00193944"/>
    <w:rsid w:val="00193BE5"/>
    <w:rsid w:val="00193E07"/>
    <w:rsid w:val="00193E4B"/>
    <w:rsid w:val="001941BB"/>
    <w:rsid w:val="00194841"/>
    <w:rsid w:val="001954A1"/>
    <w:rsid w:val="001955BE"/>
    <w:rsid w:val="00195A3C"/>
    <w:rsid w:val="00195B42"/>
    <w:rsid w:val="00195F22"/>
    <w:rsid w:val="001962D3"/>
    <w:rsid w:val="00196D83"/>
    <w:rsid w:val="00196EAF"/>
    <w:rsid w:val="0019732F"/>
    <w:rsid w:val="001976C4"/>
    <w:rsid w:val="001976F1"/>
    <w:rsid w:val="001A0104"/>
    <w:rsid w:val="001A07F3"/>
    <w:rsid w:val="001A0C0A"/>
    <w:rsid w:val="001A0E44"/>
    <w:rsid w:val="001A10AE"/>
    <w:rsid w:val="001A1597"/>
    <w:rsid w:val="001A177F"/>
    <w:rsid w:val="001A18A6"/>
    <w:rsid w:val="001A1B1C"/>
    <w:rsid w:val="001A20B2"/>
    <w:rsid w:val="001A2155"/>
    <w:rsid w:val="001A2786"/>
    <w:rsid w:val="001A2B5A"/>
    <w:rsid w:val="001A3041"/>
    <w:rsid w:val="001A4582"/>
    <w:rsid w:val="001A46EF"/>
    <w:rsid w:val="001A4A98"/>
    <w:rsid w:val="001A4DA8"/>
    <w:rsid w:val="001A54AE"/>
    <w:rsid w:val="001A55B1"/>
    <w:rsid w:val="001A5ABA"/>
    <w:rsid w:val="001A5FA3"/>
    <w:rsid w:val="001A680F"/>
    <w:rsid w:val="001A7693"/>
    <w:rsid w:val="001A7B65"/>
    <w:rsid w:val="001A7DE2"/>
    <w:rsid w:val="001A7EF5"/>
    <w:rsid w:val="001B00C5"/>
    <w:rsid w:val="001B09B1"/>
    <w:rsid w:val="001B0C2B"/>
    <w:rsid w:val="001B0F49"/>
    <w:rsid w:val="001B0F91"/>
    <w:rsid w:val="001B10AA"/>
    <w:rsid w:val="001B149E"/>
    <w:rsid w:val="001B1512"/>
    <w:rsid w:val="001B2245"/>
    <w:rsid w:val="001B2784"/>
    <w:rsid w:val="001B278B"/>
    <w:rsid w:val="001B2868"/>
    <w:rsid w:val="001B2871"/>
    <w:rsid w:val="001B2AD0"/>
    <w:rsid w:val="001B3303"/>
    <w:rsid w:val="001B37F0"/>
    <w:rsid w:val="001B3B35"/>
    <w:rsid w:val="001B4423"/>
    <w:rsid w:val="001B460B"/>
    <w:rsid w:val="001B4617"/>
    <w:rsid w:val="001B49B5"/>
    <w:rsid w:val="001B4D64"/>
    <w:rsid w:val="001B4F83"/>
    <w:rsid w:val="001B5053"/>
    <w:rsid w:val="001B5E4A"/>
    <w:rsid w:val="001B5E78"/>
    <w:rsid w:val="001B6385"/>
    <w:rsid w:val="001B6514"/>
    <w:rsid w:val="001B7247"/>
    <w:rsid w:val="001B739D"/>
    <w:rsid w:val="001B77F2"/>
    <w:rsid w:val="001B7858"/>
    <w:rsid w:val="001B7D63"/>
    <w:rsid w:val="001C05C2"/>
    <w:rsid w:val="001C0BF3"/>
    <w:rsid w:val="001C0D58"/>
    <w:rsid w:val="001C1C12"/>
    <w:rsid w:val="001C1DF3"/>
    <w:rsid w:val="001C1FF4"/>
    <w:rsid w:val="001C2018"/>
    <w:rsid w:val="001C2306"/>
    <w:rsid w:val="001C2DB7"/>
    <w:rsid w:val="001C3025"/>
    <w:rsid w:val="001C363C"/>
    <w:rsid w:val="001C37D7"/>
    <w:rsid w:val="001C396A"/>
    <w:rsid w:val="001C3F15"/>
    <w:rsid w:val="001C4B68"/>
    <w:rsid w:val="001C4E46"/>
    <w:rsid w:val="001C5183"/>
    <w:rsid w:val="001C5263"/>
    <w:rsid w:val="001C5286"/>
    <w:rsid w:val="001C5801"/>
    <w:rsid w:val="001C64F8"/>
    <w:rsid w:val="001C6583"/>
    <w:rsid w:val="001C7040"/>
    <w:rsid w:val="001C7117"/>
    <w:rsid w:val="001C72D8"/>
    <w:rsid w:val="001C73C8"/>
    <w:rsid w:val="001C74E7"/>
    <w:rsid w:val="001C767E"/>
    <w:rsid w:val="001C7FA9"/>
    <w:rsid w:val="001C7FEA"/>
    <w:rsid w:val="001D0018"/>
    <w:rsid w:val="001D00A2"/>
    <w:rsid w:val="001D0FB7"/>
    <w:rsid w:val="001D174B"/>
    <w:rsid w:val="001D1925"/>
    <w:rsid w:val="001D1AA1"/>
    <w:rsid w:val="001D1AED"/>
    <w:rsid w:val="001D3961"/>
    <w:rsid w:val="001D3A7D"/>
    <w:rsid w:val="001D3F5C"/>
    <w:rsid w:val="001D4040"/>
    <w:rsid w:val="001D41F7"/>
    <w:rsid w:val="001D4312"/>
    <w:rsid w:val="001D440E"/>
    <w:rsid w:val="001D4720"/>
    <w:rsid w:val="001D497A"/>
    <w:rsid w:val="001D5521"/>
    <w:rsid w:val="001D609A"/>
    <w:rsid w:val="001D630D"/>
    <w:rsid w:val="001D66F6"/>
    <w:rsid w:val="001D6A41"/>
    <w:rsid w:val="001D6B2A"/>
    <w:rsid w:val="001D6CAD"/>
    <w:rsid w:val="001D6D14"/>
    <w:rsid w:val="001D7098"/>
    <w:rsid w:val="001D761C"/>
    <w:rsid w:val="001E01B6"/>
    <w:rsid w:val="001E026E"/>
    <w:rsid w:val="001E0927"/>
    <w:rsid w:val="001E0EB3"/>
    <w:rsid w:val="001E113A"/>
    <w:rsid w:val="001E1D3C"/>
    <w:rsid w:val="001E2144"/>
    <w:rsid w:val="001E2174"/>
    <w:rsid w:val="001E260C"/>
    <w:rsid w:val="001E2DB8"/>
    <w:rsid w:val="001E2E13"/>
    <w:rsid w:val="001E322F"/>
    <w:rsid w:val="001E33D2"/>
    <w:rsid w:val="001E36FE"/>
    <w:rsid w:val="001E41C7"/>
    <w:rsid w:val="001E43AF"/>
    <w:rsid w:val="001E4410"/>
    <w:rsid w:val="001E53E0"/>
    <w:rsid w:val="001E590D"/>
    <w:rsid w:val="001E5942"/>
    <w:rsid w:val="001E5E6D"/>
    <w:rsid w:val="001E5E92"/>
    <w:rsid w:val="001E6004"/>
    <w:rsid w:val="001E6304"/>
    <w:rsid w:val="001E640F"/>
    <w:rsid w:val="001E644F"/>
    <w:rsid w:val="001E6475"/>
    <w:rsid w:val="001E664A"/>
    <w:rsid w:val="001E67E0"/>
    <w:rsid w:val="001E689D"/>
    <w:rsid w:val="001E7A90"/>
    <w:rsid w:val="001E7CB4"/>
    <w:rsid w:val="001E7CDE"/>
    <w:rsid w:val="001F0130"/>
    <w:rsid w:val="001F013E"/>
    <w:rsid w:val="001F02C0"/>
    <w:rsid w:val="001F0461"/>
    <w:rsid w:val="001F0572"/>
    <w:rsid w:val="001F0882"/>
    <w:rsid w:val="001F08D6"/>
    <w:rsid w:val="001F091C"/>
    <w:rsid w:val="001F0F4A"/>
    <w:rsid w:val="001F16CC"/>
    <w:rsid w:val="001F1A4F"/>
    <w:rsid w:val="001F27C6"/>
    <w:rsid w:val="001F2C67"/>
    <w:rsid w:val="001F2D20"/>
    <w:rsid w:val="001F2EEA"/>
    <w:rsid w:val="001F302F"/>
    <w:rsid w:val="001F35C5"/>
    <w:rsid w:val="001F4289"/>
    <w:rsid w:val="001F46E0"/>
    <w:rsid w:val="001F49B6"/>
    <w:rsid w:val="001F4BFA"/>
    <w:rsid w:val="001F5C44"/>
    <w:rsid w:val="001F5E68"/>
    <w:rsid w:val="001F5F4B"/>
    <w:rsid w:val="001F60FB"/>
    <w:rsid w:val="001F66BB"/>
    <w:rsid w:val="001F69BE"/>
    <w:rsid w:val="001F6BA3"/>
    <w:rsid w:val="001F7F6F"/>
    <w:rsid w:val="00200761"/>
    <w:rsid w:val="002007C9"/>
    <w:rsid w:val="002010AB"/>
    <w:rsid w:val="002012E2"/>
    <w:rsid w:val="0020154C"/>
    <w:rsid w:val="002016AC"/>
    <w:rsid w:val="00201AE9"/>
    <w:rsid w:val="002021F8"/>
    <w:rsid w:val="0020287F"/>
    <w:rsid w:val="00202FAD"/>
    <w:rsid w:val="0020415C"/>
    <w:rsid w:val="002045AC"/>
    <w:rsid w:val="00204608"/>
    <w:rsid w:val="00204729"/>
    <w:rsid w:val="00204B9E"/>
    <w:rsid w:val="00204C4E"/>
    <w:rsid w:val="00205589"/>
    <w:rsid w:val="00205891"/>
    <w:rsid w:val="00205DB8"/>
    <w:rsid w:val="00206AB3"/>
    <w:rsid w:val="00206D19"/>
    <w:rsid w:val="00206E72"/>
    <w:rsid w:val="00207265"/>
    <w:rsid w:val="00207341"/>
    <w:rsid w:val="002073B0"/>
    <w:rsid w:val="002074CF"/>
    <w:rsid w:val="0020775A"/>
    <w:rsid w:val="002101E4"/>
    <w:rsid w:val="0021082F"/>
    <w:rsid w:val="0021154D"/>
    <w:rsid w:val="00211E4B"/>
    <w:rsid w:val="00211EFB"/>
    <w:rsid w:val="0021250E"/>
    <w:rsid w:val="002125F8"/>
    <w:rsid w:val="00212AFF"/>
    <w:rsid w:val="00212B2C"/>
    <w:rsid w:val="00212BD8"/>
    <w:rsid w:val="00212D60"/>
    <w:rsid w:val="00213434"/>
    <w:rsid w:val="00213C93"/>
    <w:rsid w:val="00213D72"/>
    <w:rsid w:val="00214139"/>
    <w:rsid w:val="00214348"/>
    <w:rsid w:val="0021465F"/>
    <w:rsid w:val="00214BDB"/>
    <w:rsid w:val="002153A7"/>
    <w:rsid w:val="00215490"/>
    <w:rsid w:val="0021591F"/>
    <w:rsid w:val="00215ADE"/>
    <w:rsid w:val="0021626D"/>
    <w:rsid w:val="002162BB"/>
    <w:rsid w:val="00216472"/>
    <w:rsid w:val="00216868"/>
    <w:rsid w:val="00216A62"/>
    <w:rsid w:val="00216AAD"/>
    <w:rsid w:val="00216AE5"/>
    <w:rsid w:val="00217023"/>
    <w:rsid w:val="002175B2"/>
    <w:rsid w:val="002178A1"/>
    <w:rsid w:val="00221201"/>
    <w:rsid w:val="00221379"/>
    <w:rsid w:val="002217E0"/>
    <w:rsid w:val="0022180E"/>
    <w:rsid w:val="00221B41"/>
    <w:rsid w:val="00221B9E"/>
    <w:rsid w:val="00222402"/>
    <w:rsid w:val="00222489"/>
    <w:rsid w:val="00222545"/>
    <w:rsid w:val="00222B91"/>
    <w:rsid w:val="00222C35"/>
    <w:rsid w:val="00222DFC"/>
    <w:rsid w:val="002235E8"/>
    <w:rsid w:val="00223ADA"/>
    <w:rsid w:val="002243D3"/>
    <w:rsid w:val="00224615"/>
    <w:rsid w:val="00224663"/>
    <w:rsid w:val="00224D2E"/>
    <w:rsid w:val="0022511F"/>
    <w:rsid w:val="002265F1"/>
    <w:rsid w:val="002266C3"/>
    <w:rsid w:val="002269A8"/>
    <w:rsid w:val="00227717"/>
    <w:rsid w:val="00230A78"/>
    <w:rsid w:val="00230D9A"/>
    <w:rsid w:val="002311D3"/>
    <w:rsid w:val="00231242"/>
    <w:rsid w:val="0023169F"/>
    <w:rsid w:val="002318E9"/>
    <w:rsid w:val="00231927"/>
    <w:rsid w:val="00231AB2"/>
    <w:rsid w:val="002320F3"/>
    <w:rsid w:val="00232180"/>
    <w:rsid w:val="002324F4"/>
    <w:rsid w:val="00232A2E"/>
    <w:rsid w:val="00232C0A"/>
    <w:rsid w:val="00232E71"/>
    <w:rsid w:val="00232E90"/>
    <w:rsid w:val="002338B2"/>
    <w:rsid w:val="00234041"/>
    <w:rsid w:val="0023458D"/>
    <w:rsid w:val="00235951"/>
    <w:rsid w:val="00235CA0"/>
    <w:rsid w:val="002362AB"/>
    <w:rsid w:val="00236669"/>
    <w:rsid w:val="002368B8"/>
    <w:rsid w:val="00237611"/>
    <w:rsid w:val="00237955"/>
    <w:rsid w:val="00237CF6"/>
    <w:rsid w:val="002406D6"/>
    <w:rsid w:val="00240ABC"/>
    <w:rsid w:val="00240C10"/>
    <w:rsid w:val="002412F6"/>
    <w:rsid w:val="002414D7"/>
    <w:rsid w:val="00242152"/>
    <w:rsid w:val="0024220C"/>
    <w:rsid w:val="00242DD1"/>
    <w:rsid w:val="00243433"/>
    <w:rsid w:val="002436A6"/>
    <w:rsid w:val="00243B5D"/>
    <w:rsid w:val="0024419D"/>
    <w:rsid w:val="00244B41"/>
    <w:rsid w:val="00245521"/>
    <w:rsid w:val="002457C0"/>
    <w:rsid w:val="0024588D"/>
    <w:rsid w:val="00245EF3"/>
    <w:rsid w:val="002462BC"/>
    <w:rsid w:val="00246E21"/>
    <w:rsid w:val="00246F7F"/>
    <w:rsid w:val="0024714B"/>
    <w:rsid w:val="0024755D"/>
    <w:rsid w:val="0024770B"/>
    <w:rsid w:val="002477A0"/>
    <w:rsid w:val="00247A17"/>
    <w:rsid w:val="00247C1C"/>
    <w:rsid w:val="00247F4D"/>
    <w:rsid w:val="002500B2"/>
    <w:rsid w:val="00250354"/>
    <w:rsid w:val="002509A9"/>
    <w:rsid w:val="002511A2"/>
    <w:rsid w:val="00251396"/>
    <w:rsid w:val="002517B5"/>
    <w:rsid w:val="00252298"/>
    <w:rsid w:val="00252A5A"/>
    <w:rsid w:val="0025354C"/>
    <w:rsid w:val="00253618"/>
    <w:rsid w:val="00253810"/>
    <w:rsid w:val="00253909"/>
    <w:rsid w:val="00254383"/>
    <w:rsid w:val="002545C7"/>
    <w:rsid w:val="0025473B"/>
    <w:rsid w:val="00254BE8"/>
    <w:rsid w:val="0025523A"/>
    <w:rsid w:val="002553B7"/>
    <w:rsid w:val="002556D6"/>
    <w:rsid w:val="0025587B"/>
    <w:rsid w:val="00255C96"/>
    <w:rsid w:val="00255ED1"/>
    <w:rsid w:val="002560FE"/>
    <w:rsid w:val="00257A37"/>
    <w:rsid w:val="00257E38"/>
    <w:rsid w:val="0026035A"/>
    <w:rsid w:val="00260361"/>
    <w:rsid w:val="00260490"/>
    <w:rsid w:val="0026096E"/>
    <w:rsid w:val="002609C6"/>
    <w:rsid w:val="00260D24"/>
    <w:rsid w:val="00261000"/>
    <w:rsid w:val="00261435"/>
    <w:rsid w:val="002621B0"/>
    <w:rsid w:val="00262954"/>
    <w:rsid w:val="00263635"/>
    <w:rsid w:val="00263F6E"/>
    <w:rsid w:val="00264592"/>
    <w:rsid w:val="00264774"/>
    <w:rsid w:val="00264B1E"/>
    <w:rsid w:val="00265015"/>
    <w:rsid w:val="00265068"/>
    <w:rsid w:val="002651F7"/>
    <w:rsid w:val="0026543F"/>
    <w:rsid w:val="0026544E"/>
    <w:rsid w:val="002662D3"/>
    <w:rsid w:val="0026639F"/>
    <w:rsid w:val="00266590"/>
    <w:rsid w:val="002665F3"/>
    <w:rsid w:val="00266913"/>
    <w:rsid w:val="0026740D"/>
    <w:rsid w:val="0027074C"/>
    <w:rsid w:val="00270C13"/>
    <w:rsid w:val="00270DE8"/>
    <w:rsid w:val="00270E1F"/>
    <w:rsid w:val="00270F24"/>
    <w:rsid w:val="002714CA"/>
    <w:rsid w:val="00271C3E"/>
    <w:rsid w:val="00271F02"/>
    <w:rsid w:val="00272573"/>
    <w:rsid w:val="00273078"/>
    <w:rsid w:val="00273FA7"/>
    <w:rsid w:val="0027439D"/>
    <w:rsid w:val="00274B4D"/>
    <w:rsid w:val="00274D49"/>
    <w:rsid w:val="002754BB"/>
    <w:rsid w:val="00275589"/>
    <w:rsid w:val="00276083"/>
    <w:rsid w:val="00276B5D"/>
    <w:rsid w:val="00277ADD"/>
    <w:rsid w:val="00277BA1"/>
    <w:rsid w:val="00280514"/>
    <w:rsid w:val="0028163B"/>
    <w:rsid w:val="00281C24"/>
    <w:rsid w:val="002831C2"/>
    <w:rsid w:val="002832F1"/>
    <w:rsid w:val="00283D3A"/>
    <w:rsid w:val="002844E9"/>
    <w:rsid w:val="00284E73"/>
    <w:rsid w:val="0028556C"/>
    <w:rsid w:val="00286379"/>
    <w:rsid w:val="002867AF"/>
    <w:rsid w:val="002873CA"/>
    <w:rsid w:val="00290727"/>
    <w:rsid w:val="0029146C"/>
    <w:rsid w:val="0029184F"/>
    <w:rsid w:val="00291AA1"/>
    <w:rsid w:val="00291E64"/>
    <w:rsid w:val="00291F18"/>
    <w:rsid w:val="0029204A"/>
    <w:rsid w:val="002920F9"/>
    <w:rsid w:val="00292472"/>
    <w:rsid w:val="00293231"/>
    <w:rsid w:val="00293413"/>
    <w:rsid w:val="00293E8E"/>
    <w:rsid w:val="00293F07"/>
    <w:rsid w:val="00293F5D"/>
    <w:rsid w:val="002942A6"/>
    <w:rsid w:val="00294327"/>
    <w:rsid w:val="00294620"/>
    <w:rsid w:val="00294A15"/>
    <w:rsid w:val="00294B6A"/>
    <w:rsid w:val="00294C86"/>
    <w:rsid w:val="00294CE4"/>
    <w:rsid w:val="00295ACF"/>
    <w:rsid w:val="00295B2F"/>
    <w:rsid w:val="002963CF"/>
    <w:rsid w:val="0029650D"/>
    <w:rsid w:val="0029651D"/>
    <w:rsid w:val="002966AF"/>
    <w:rsid w:val="00296B7F"/>
    <w:rsid w:val="00296D8F"/>
    <w:rsid w:val="00297283"/>
    <w:rsid w:val="002972B5"/>
    <w:rsid w:val="00297C51"/>
    <w:rsid w:val="00297E44"/>
    <w:rsid w:val="00297EA2"/>
    <w:rsid w:val="00297FA2"/>
    <w:rsid w:val="002A079A"/>
    <w:rsid w:val="002A0D6E"/>
    <w:rsid w:val="002A0E2D"/>
    <w:rsid w:val="002A12B6"/>
    <w:rsid w:val="002A1505"/>
    <w:rsid w:val="002A22F1"/>
    <w:rsid w:val="002A23F0"/>
    <w:rsid w:val="002A252C"/>
    <w:rsid w:val="002A38E7"/>
    <w:rsid w:val="002A3E9B"/>
    <w:rsid w:val="002A4A91"/>
    <w:rsid w:val="002A50B1"/>
    <w:rsid w:val="002A565C"/>
    <w:rsid w:val="002A7129"/>
    <w:rsid w:val="002A753B"/>
    <w:rsid w:val="002A785F"/>
    <w:rsid w:val="002A793E"/>
    <w:rsid w:val="002A7C41"/>
    <w:rsid w:val="002B0181"/>
    <w:rsid w:val="002B0A49"/>
    <w:rsid w:val="002B0D45"/>
    <w:rsid w:val="002B18FB"/>
    <w:rsid w:val="002B1A34"/>
    <w:rsid w:val="002B28F6"/>
    <w:rsid w:val="002B29EC"/>
    <w:rsid w:val="002B2BB4"/>
    <w:rsid w:val="002B2F54"/>
    <w:rsid w:val="002B3034"/>
    <w:rsid w:val="002B31A6"/>
    <w:rsid w:val="002B3AE8"/>
    <w:rsid w:val="002B3D8B"/>
    <w:rsid w:val="002B3E80"/>
    <w:rsid w:val="002B4008"/>
    <w:rsid w:val="002B4119"/>
    <w:rsid w:val="002B4239"/>
    <w:rsid w:val="002B46BA"/>
    <w:rsid w:val="002B49F6"/>
    <w:rsid w:val="002B4A98"/>
    <w:rsid w:val="002B536D"/>
    <w:rsid w:val="002B55A4"/>
    <w:rsid w:val="002B55DE"/>
    <w:rsid w:val="002B569D"/>
    <w:rsid w:val="002B5FC0"/>
    <w:rsid w:val="002B605B"/>
    <w:rsid w:val="002B627E"/>
    <w:rsid w:val="002B675B"/>
    <w:rsid w:val="002B6957"/>
    <w:rsid w:val="002B7052"/>
    <w:rsid w:val="002C03E2"/>
    <w:rsid w:val="002C0B26"/>
    <w:rsid w:val="002C0FC5"/>
    <w:rsid w:val="002C12ED"/>
    <w:rsid w:val="002C1428"/>
    <w:rsid w:val="002C15B3"/>
    <w:rsid w:val="002C1A65"/>
    <w:rsid w:val="002C1D86"/>
    <w:rsid w:val="002C2A16"/>
    <w:rsid w:val="002C3A62"/>
    <w:rsid w:val="002C3B47"/>
    <w:rsid w:val="002C3EE0"/>
    <w:rsid w:val="002C43FE"/>
    <w:rsid w:val="002C4C55"/>
    <w:rsid w:val="002C5735"/>
    <w:rsid w:val="002C66A0"/>
    <w:rsid w:val="002C6797"/>
    <w:rsid w:val="002C67A6"/>
    <w:rsid w:val="002C6877"/>
    <w:rsid w:val="002C6D01"/>
    <w:rsid w:val="002C6F43"/>
    <w:rsid w:val="002C6FCC"/>
    <w:rsid w:val="002C73A7"/>
    <w:rsid w:val="002C75FF"/>
    <w:rsid w:val="002C7964"/>
    <w:rsid w:val="002C79D0"/>
    <w:rsid w:val="002C7B2F"/>
    <w:rsid w:val="002C7DB1"/>
    <w:rsid w:val="002D019D"/>
    <w:rsid w:val="002D0733"/>
    <w:rsid w:val="002D0A69"/>
    <w:rsid w:val="002D1029"/>
    <w:rsid w:val="002D1089"/>
    <w:rsid w:val="002D1117"/>
    <w:rsid w:val="002D1232"/>
    <w:rsid w:val="002D12A5"/>
    <w:rsid w:val="002D22ED"/>
    <w:rsid w:val="002D25F2"/>
    <w:rsid w:val="002D2BD6"/>
    <w:rsid w:val="002D373E"/>
    <w:rsid w:val="002D375C"/>
    <w:rsid w:val="002D3C4C"/>
    <w:rsid w:val="002D3E06"/>
    <w:rsid w:val="002D4591"/>
    <w:rsid w:val="002D4FD9"/>
    <w:rsid w:val="002D5457"/>
    <w:rsid w:val="002D58B7"/>
    <w:rsid w:val="002D58BF"/>
    <w:rsid w:val="002D5F68"/>
    <w:rsid w:val="002D64C8"/>
    <w:rsid w:val="002D6654"/>
    <w:rsid w:val="002D6789"/>
    <w:rsid w:val="002D6807"/>
    <w:rsid w:val="002D6A1E"/>
    <w:rsid w:val="002D734B"/>
    <w:rsid w:val="002D7430"/>
    <w:rsid w:val="002E044B"/>
    <w:rsid w:val="002E1055"/>
    <w:rsid w:val="002E1139"/>
    <w:rsid w:val="002E1523"/>
    <w:rsid w:val="002E15EA"/>
    <w:rsid w:val="002E16E4"/>
    <w:rsid w:val="002E1871"/>
    <w:rsid w:val="002E202F"/>
    <w:rsid w:val="002E21C6"/>
    <w:rsid w:val="002E2591"/>
    <w:rsid w:val="002E278F"/>
    <w:rsid w:val="002E2864"/>
    <w:rsid w:val="002E2CB5"/>
    <w:rsid w:val="002E2F37"/>
    <w:rsid w:val="002E30BA"/>
    <w:rsid w:val="002E3CAA"/>
    <w:rsid w:val="002E3FB7"/>
    <w:rsid w:val="002E43CC"/>
    <w:rsid w:val="002E461B"/>
    <w:rsid w:val="002E533C"/>
    <w:rsid w:val="002E541A"/>
    <w:rsid w:val="002E54C9"/>
    <w:rsid w:val="002E57B9"/>
    <w:rsid w:val="002E5A8E"/>
    <w:rsid w:val="002E5BDB"/>
    <w:rsid w:val="002E5FD2"/>
    <w:rsid w:val="002E6180"/>
    <w:rsid w:val="002E6E0B"/>
    <w:rsid w:val="002E702A"/>
    <w:rsid w:val="002E7147"/>
    <w:rsid w:val="002E72C4"/>
    <w:rsid w:val="002E7470"/>
    <w:rsid w:val="002E7861"/>
    <w:rsid w:val="002E78B0"/>
    <w:rsid w:val="002F07DE"/>
    <w:rsid w:val="002F0EC3"/>
    <w:rsid w:val="002F126D"/>
    <w:rsid w:val="002F176C"/>
    <w:rsid w:val="002F2801"/>
    <w:rsid w:val="002F2C95"/>
    <w:rsid w:val="002F305D"/>
    <w:rsid w:val="002F33FB"/>
    <w:rsid w:val="002F3436"/>
    <w:rsid w:val="002F3474"/>
    <w:rsid w:val="002F3FC9"/>
    <w:rsid w:val="002F3FFA"/>
    <w:rsid w:val="002F44F0"/>
    <w:rsid w:val="002F4B53"/>
    <w:rsid w:val="002F504E"/>
    <w:rsid w:val="002F581C"/>
    <w:rsid w:val="002F5927"/>
    <w:rsid w:val="002F5C53"/>
    <w:rsid w:val="002F6930"/>
    <w:rsid w:val="002F6959"/>
    <w:rsid w:val="002F6CFB"/>
    <w:rsid w:val="002F6DEC"/>
    <w:rsid w:val="002F715B"/>
    <w:rsid w:val="002F7C0B"/>
    <w:rsid w:val="003001EE"/>
    <w:rsid w:val="0030020A"/>
    <w:rsid w:val="0030055C"/>
    <w:rsid w:val="003006D9"/>
    <w:rsid w:val="00300C03"/>
    <w:rsid w:val="00301136"/>
    <w:rsid w:val="003012A6"/>
    <w:rsid w:val="003018D1"/>
    <w:rsid w:val="00301CC4"/>
    <w:rsid w:val="003021A6"/>
    <w:rsid w:val="003022BB"/>
    <w:rsid w:val="0030278E"/>
    <w:rsid w:val="00302E59"/>
    <w:rsid w:val="003033BB"/>
    <w:rsid w:val="00303876"/>
    <w:rsid w:val="003039D7"/>
    <w:rsid w:val="0030426F"/>
    <w:rsid w:val="00304B39"/>
    <w:rsid w:val="00304D94"/>
    <w:rsid w:val="00304F3F"/>
    <w:rsid w:val="00304F92"/>
    <w:rsid w:val="003055C7"/>
    <w:rsid w:val="003059F7"/>
    <w:rsid w:val="00305CCD"/>
    <w:rsid w:val="003060F4"/>
    <w:rsid w:val="003067D6"/>
    <w:rsid w:val="00306948"/>
    <w:rsid w:val="00306B84"/>
    <w:rsid w:val="00306D2D"/>
    <w:rsid w:val="00306DAD"/>
    <w:rsid w:val="0030748F"/>
    <w:rsid w:val="0030774A"/>
    <w:rsid w:val="00307BD6"/>
    <w:rsid w:val="00307EEF"/>
    <w:rsid w:val="00310726"/>
    <w:rsid w:val="00310AF2"/>
    <w:rsid w:val="003111E7"/>
    <w:rsid w:val="0031121C"/>
    <w:rsid w:val="0031168C"/>
    <w:rsid w:val="003116EF"/>
    <w:rsid w:val="00311B3A"/>
    <w:rsid w:val="00312422"/>
    <w:rsid w:val="00312D05"/>
    <w:rsid w:val="00313145"/>
    <w:rsid w:val="003132BE"/>
    <w:rsid w:val="003135E4"/>
    <w:rsid w:val="00313C77"/>
    <w:rsid w:val="00313D3B"/>
    <w:rsid w:val="00314940"/>
    <w:rsid w:val="00314AAB"/>
    <w:rsid w:val="003151AD"/>
    <w:rsid w:val="00315DE4"/>
    <w:rsid w:val="00316653"/>
    <w:rsid w:val="00316751"/>
    <w:rsid w:val="00316767"/>
    <w:rsid w:val="003167A3"/>
    <w:rsid w:val="00316856"/>
    <w:rsid w:val="00316CCF"/>
    <w:rsid w:val="00316E4B"/>
    <w:rsid w:val="00316EAA"/>
    <w:rsid w:val="003175A9"/>
    <w:rsid w:val="00320358"/>
    <w:rsid w:val="003204E0"/>
    <w:rsid w:val="00320709"/>
    <w:rsid w:val="00320901"/>
    <w:rsid w:val="0032096D"/>
    <w:rsid w:val="003210B4"/>
    <w:rsid w:val="00321185"/>
    <w:rsid w:val="003214DB"/>
    <w:rsid w:val="00321CEC"/>
    <w:rsid w:val="00322A17"/>
    <w:rsid w:val="00323701"/>
    <w:rsid w:val="0032390E"/>
    <w:rsid w:val="00323D20"/>
    <w:rsid w:val="003246F0"/>
    <w:rsid w:val="003247C7"/>
    <w:rsid w:val="00324ACA"/>
    <w:rsid w:val="00325B4C"/>
    <w:rsid w:val="00325D7C"/>
    <w:rsid w:val="003264D8"/>
    <w:rsid w:val="00326895"/>
    <w:rsid w:val="00326CFF"/>
    <w:rsid w:val="00326ED1"/>
    <w:rsid w:val="0032741B"/>
    <w:rsid w:val="003274C0"/>
    <w:rsid w:val="0033198F"/>
    <w:rsid w:val="00332164"/>
    <w:rsid w:val="00333207"/>
    <w:rsid w:val="00333DB2"/>
    <w:rsid w:val="00334006"/>
    <w:rsid w:val="00334780"/>
    <w:rsid w:val="00334827"/>
    <w:rsid w:val="00335400"/>
    <w:rsid w:val="003355E8"/>
    <w:rsid w:val="00335675"/>
    <w:rsid w:val="00335AC7"/>
    <w:rsid w:val="00335D10"/>
    <w:rsid w:val="00335E9C"/>
    <w:rsid w:val="00336127"/>
    <w:rsid w:val="003361AD"/>
    <w:rsid w:val="00336339"/>
    <w:rsid w:val="00337448"/>
    <w:rsid w:val="003375DC"/>
    <w:rsid w:val="0033787D"/>
    <w:rsid w:val="00337C96"/>
    <w:rsid w:val="0034078E"/>
    <w:rsid w:val="00341273"/>
    <w:rsid w:val="003412BA"/>
    <w:rsid w:val="00341CCB"/>
    <w:rsid w:val="00341F10"/>
    <w:rsid w:val="003427F4"/>
    <w:rsid w:val="003429A8"/>
    <w:rsid w:val="003430C9"/>
    <w:rsid w:val="00343916"/>
    <w:rsid w:val="00343A92"/>
    <w:rsid w:val="00343C2E"/>
    <w:rsid w:val="00344CF1"/>
    <w:rsid w:val="0034524B"/>
    <w:rsid w:val="003452BD"/>
    <w:rsid w:val="003453DF"/>
    <w:rsid w:val="0034594B"/>
    <w:rsid w:val="0034608C"/>
    <w:rsid w:val="00346487"/>
    <w:rsid w:val="003465A0"/>
    <w:rsid w:val="003466E2"/>
    <w:rsid w:val="003467B2"/>
    <w:rsid w:val="00346D84"/>
    <w:rsid w:val="00346E06"/>
    <w:rsid w:val="00346ED9"/>
    <w:rsid w:val="00347385"/>
    <w:rsid w:val="003500E5"/>
    <w:rsid w:val="00350377"/>
    <w:rsid w:val="00350653"/>
    <w:rsid w:val="003506FE"/>
    <w:rsid w:val="003508C1"/>
    <w:rsid w:val="00350F0F"/>
    <w:rsid w:val="003513B8"/>
    <w:rsid w:val="00351613"/>
    <w:rsid w:val="00352937"/>
    <w:rsid w:val="00352C3E"/>
    <w:rsid w:val="00352D31"/>
    <w:rsid w:val="00352E38"/>
    <w:rsid w:val="003530AF"/>
    <w:rsid w:val="003530EF"/>
    <w:rsid w:val="00353ACC"/>
    <w:rsid w:val="003541D1"/>
    <w:rsid w:val="003542C6"/>
    <w:rsid w:val="0035449C"/>
    <w:rsid w:val="00354AB0"/>
    <w:rsid w:val="00355290"/>
    <w:rsid w:val="00355659"/>
    <w:rsid w:val="00355BCE"/>
    <w:rsid w:val="00355D06"/>
    <w:rsid w:val="00355E60"/>
    <w:rsid w:val="00356133"/>
    <w:rsid w:val="0035702C"/>
    <w:rsid w:val="00357137"/>
    <w:rsid w:val="00357493"/>
    <w:rsid w:val="00357998"/>
    <w:rsid w:val="0036063D"/>
    <w:rsid w:val="003608F8"/>
    <w:rsid w:val="00361559"/>
    <w:rsid w:val="00361A5E"/>
    <w:rsid w:val="00362CB5"/>
    <w:rsid w:val="00362DA5"/>
    <w:rsid w:val="00362DFE"/>
    <w:rsid w:val="00362ECD"/>
    <w:rsid w:val="00363614"/>
    <w:rsid w:val="00363687"/>
    <w:rsid w:val="0036458D"/>
    <w:rsid w:val="003645A7"/>
    <w:rsid w:val="003654E2"/>
    <w:rsid w:val="0036555C"/>
    <w:rsid w:val="003658DA"/>
    <w:rsid w:val="00365BCE"/>
    <w:rsid w:val="00365C37"/>
    <w:rsid w:val="00366255"/>
    <w:rsid w:val="003662BE"/>
    <w:rsid w:val="003663A9"/>
    <w:rsid w:val="00367114"/>
    <w:rsid w:val="00367136"/>
    <w:rsid w:val="003678CA"/>
    <w:rsid w:val="003679D8"/>
    <w:rsid w:val="00367A8A"/>
    <w:rsid w:val="00367B10"/>
    <w:rsid w:val="00370595"/>
    <w:rsid w:val="00370929"/>
    <w:rsid w:val="00370A49"/>
    <w:rsid w:val="00370D7C"/>
    <w:rsid w:val="003712F6"/>
    <w:rsid w:val="0037135A"/>
    <w:rsid w:val="003718F9"/>
    <w:rsid w:val="00371CCB"/>
    <w:rsid w:val="00372125"/>
    <w:rsid w:val="003721AE"/>
    <w:rsid w:val="003723C3"/>
    <w:rsid w:val="00372D1C"/>
    <w:rsid w:val="00372D62"/>
    <w:rsid w:val="0037304D"/>
    <w:rsid w:val="003730F7"/>
    <w:rsid w:val="0037315C"/>
    <w:rsid w:val="00373F2A"/>
    <w:rsid w:val="00374130"/>
    <w:rsid w:val="00374851"/>
    <w:rsid w:val="00374AB3"/>
    <w:rsid w:val="00374DFF"/>
    <w:rsid w:val="00374E26"/>
    <w:rsid w:val="003754B9"/>
    <w:rsid w:val="003759D8"/>
    <w:rsid w:val="00376077"/>
    <w:rsid w:val="0037644F"/>
    <w:rsid w:val="00377703"/>
    <w:rsid w:val="00377791"/>
    <w:rsid w:val="00377AE3"/>
    <w:rsid w:val="00377BE8"/>
    <w:rsid w:val="00380026"/>
    <w:rsid w:val="00380594"/>
    <w:rsid w:val="0038060F"/>
    <w:rsid w:val="00380996"/>
    <w:rsid w:val="0038145B"/>
    <w:rsid w:val="00381A46"/>
    <w:rsid w:val="00381E78"/>
    <w:rsid w:val="003820B7"/>
    <w:rsid w:val="00382378"/>
    <w:rsid w:val="003826D1"/>
    <w:rsid w:val="0038287C"/>
    <w:rsid w:val="00382D02"/>
    <w:rsid w:val="003833F7"/>
    <w:rsid w:val="00383B78"/>
    <w:rsid w:val="00384213"/>
    <w:rsid w:val="00385403"/>
    <w:rsid w:val="00385D59"/>
    <w:rsid w:val="00385E5A"/>
    <w:rsid w:val="00386169"/>
    <w:rsid w:val="0038646E"/>
    <w:rsid w:val="00386EC8"/>
    <w:rsid w:val="00387017"/>
    <w:rsid w:val="00387F18"/>
    <w:rsid w:val="00390301"/>
    <w:rsid w:val="0039096A"/>
    <w:rsid w:val="003913A2"/>
    <w:rsid w:val="00391609"/>
    <w:rsid w:val="0039216A"/>
    <w:rsid w:val="003921B4"/>
    <w:rsid w:val="003925D5"/>
    <w:rsid w:val="003936B1"/>
    <w:rsid w:val="0039377C"/>
    <w:rsid w:val="00393A7D"/>
    <w:rsid w:val="003944F7"/>
    <w:rsid w:val="00394884"/>
    <w:rsid w:val="0039490F"/>
    <w:rsid w:val="0039522F"/>
    <w:rsid w:val="003952E3"/>
    <w:rsid w:val="003954EB"/>
    <w:rsid w:val="003957F1"/>
    <w:rsid w:val="00395A22"/>
    <w:rsid w:val="00396082"/>
    <w:rsid w:val="0039614F"/>
    <w:rsid w:val="00396892"/>
    <w:rsid w:val="00396FAF"/>
    <w:rsid w:val="00397261"/>
    <w:rsid w:val="00397645"/>
    <w:rsid w:val="00397668"/>
    <w:rsid w:val="0039F381"/>
    <w:rsid w:val="003A019D"/>
    <w:rsid w:val="003A051B"/>
    <w:rsid w:val="003A0646"/>
    <w:rsid w:val="003A088B"/>
    <w:rsid w:val="003A0BE9"/>
    <w:rsid w:val="003A0F75"/>
    <w:rsid w:val="003A12A7"/>
    <w:rsid w:val="003A1898"/>
    <w:rsid w:val="003A217F"/>
    <w:rsid w:val="003A2796"/>
    <w:rsid w:val="003A2868"/>
    <w:rsid w:val="003A2EF7"/>
    <w:rsid w:val="003A32C4"/>
    <w:rsid w:val="003A33C1"/>
    <w:rsid w:val="003A3725"/>
    <w:rsid w:val="003A3D53"/>
    <w:rsid w:val="003A403B"/>
    <w:rsid w:val="003A40D5"/>
    <w:rsid w:val="003A450A"/>
    <w:rsid w:val="003A45BE"/>
    <w:rsid w:val="003A4B94"/>
    <w:rsid w:val="003A4EE8"/>
    <w:rsid w:val="003A590A"/>
    <w:rsid w:val="003A5BE2"/>
    <w:rsid w:val="003A651D"/>
    <w:rsid w:val="003A69CB"/>
    <w:rsid w:val="003A6D04"/>
    <w:rsid w:val="003A6E5C"/>
    <w:rsid w:val="003A6F47"/>
    <w:rsid w:val="003A7012"/>
    <w:rsid w:val="003A71F9"/>
    <w:rsid w:val="003B0639"/>
    <w:rsid w:val="003B0A48"/>
    <w:rsid w:val="003B0ABA"/>
    <w:rsid w:val="003B0B26"/>
    <w:rsid w:val="003B0C49"/>
    <w:rsid w:val="003B0CEF"/>
    <w:rsid w:val="003B1317"/>
    <w:rsid w:val="003B149F"/>
    <w:rsid w:val="003B1931"/>
    <w:rsid w:val="003B1AF8"/>
    <w:rsid w:val="003B1D1F"/>
    <w:rsid w:val="003B2176"/>
    <w:rsid w:val="003B26B6"/>
    <w:rsid w:val="003B284D"/>
    <w:rsid w:val="003B2DCB"/>
    <w:rsid w:val="003B33C3"/>
    <w:rsid w:val="003B3576"/>
    <w:rsid w:val="003B3E01"/>
    <w:rsid w:val="003B40F3"/>
    <w:rsid w:val="003B41AA"/>
    <w:rsid w:val="003B4731"/>
    <w:rsid w:val="003B4996"/>
    <w:rsid w:val="003B4B8A"/>
    <w:rsid w:val="003B51E9"/>
    <w:rsid w:val="003B5E9A"/>
    <w:rsid w:val="003B6070"/>
    <w:rsid w:val="003B6D11"/>
    <w:rsid w:val="003B6E0E"/>
    <w:rsid w:val="003B7014"/>
    <w:rsid w:val="003B71A4"/>
    <w:rsid w:val="003B7480"/>
    <w:rsid w:val="003C00D5"/>
    <w:rsid w:val="003C0600"/>
    <w:rsid w:val="003C20DA"/>
    <w:rsid w:val="003C2912"/>
    <w:rsid w:val="003C2BA4"/>
    <w:rsid w:val="003C2E73"/>
    <w:rsid w:val="003C2F15"/>
    <w:rsid w:val="003C322C"/>
    <w:rsid w:val="003C336F"/>
    <w:rsid w:val="003C339A"/>
    <w:rsid w:val="003C37D4"/>
    <w:rsid w:val="003C3F0E"/>
    <w:rsid w:val="003C4856"/>
    <w:rsid w:val="003C48B4"/>
    <w:rsid w:val="003C4CAB"/>
    <w:rsid w:val="003C4F93"/>
    <w:rsid w:val="003C5113"/>
    <w:rsid w:val="003C5A61"/>
    <w:rsid w:val="003C61EB"/>
    <w:rsid w:val="003C6880"/>
    <w:rsid w:val="003C7143"/>
    <w:rsid w:val="003C7219"/>
    <w:rsid w:val="003C75EC"/>
    <w:rsid w:val="003C7A5C"/>
    <w:rsid w:val="003D028C"/>
    <w:rsid w:val="003D09D2"/>
    <w:rsid w:val="003D1665"/>
    <w:rsid w:val="003D1966"/>
    <w:rsid w:val="003D2401"/>
    <w:rsid w:val="003D270E"/>
    <w:rsid w:val="003D2A6E"/>
    <w:rsid w:val="003D2C70"/>
    <w:rsid w:val="003D2F39"/>
    <w:rsid w:val="003D3506"/>
    <w:rsid w:val="003D4F38"/>
    <w:rsid w:val="003D51B9"/>
    <w:rsid w:val="003D5305"/>
    <w:rsid w:val="003D6193"/>
    <w:rsid w:val="003D67FC"/>
    <w:rsid w:val="003D6E00"/>
    <w:rsid w:val="003D7129"/>
    <w:rsid w:val="003D76DB"/>
    <w:rsid w:val="003D78DD"/>
    <w:rsid w:val="003D7D52"/>
    <w:rsid w:val="003D7EBC"/>
    <w:rsid w:val="003E045B"/>
    <w:rsid w:val="003E056A"/>
    <w:rsid w:val="003E0A13"/>
    <w:rsid w:val="003E116A"/>
    <w:rsid w:val="003E14DC"/>
    <w:rsid w:val="003E15DF"/>
    <w:rsid w:val="003E198A"/>
    <w:rsid w:val="003E1CEB"/>
    <w:rsid w:val="003E1E51"/>
    <w:rsid w:val="003E2B63"/>
    <w:rsid w:val="003E2D08"/>
    <w:rsid w:val="003E3650"/>
    <w:rsid w:val="003E3CA2"/>
    <w:rsid w:val="003E3D50"/>
    <w:rsid w:val="003E3D71"/>
    <w:rsid w:val="003E412C"/>
    <w:rsid w:val="003E49C8"/>
    <w:rsid w:val="003E4CD9"/>
    <w:rsid w:val="003E562D"/>
    <w:rsid w:val="003E5C31"/>
    <w:rsid w:val="003E6367"/>
    <w:rsid w:val="003E65A5"/>
    <w:rsid w:val="003E6872"/>
    <w:rsid w:val="003E6A13"/>
    <w:rsid w:val="003E6A7A"/>
    <w:rsid w:val="003E7009"/>
    <w:rsid w:val="003E75D6"/>
    <w:rsid w:val="003E7BFB"/>
    <w:rsid w:val="003E7CD3"/>
    <w:rsid w:val="003E7D77"/>
    <w:rsid w:val="003F012B"/>
    <w:rsid w:val="003F0B35"/>
    <w:rsid w:val="003F0EDE"/>
    <w:rsid w:val="003F192E"/>
    <w:rsid w:val="003F2048"/>
    <w:rsid w:val="003F245A"/>
    <w:rsid w:val="003F38A4"/>
    <w:rsid w:val="003F3A34"/>
    <w:rsid w:val="003F3C3D"/>
    <w:rsid w:val="003F3C82"/>
    <w:rsid w:val="003F404B"/>
    <w:rsid w:val="003F4D77"/>
    <w:rsid w:val="003F6620"/>
    <w:rsid w:val="003F667B"/>
    <w:rsid w:val="003F6E02"/>
    <w:rsid w:val="003F6FA7"/>
    <w:rsid w:val="004001C9"/>
    <w:rsid w:val="004005E5"/>
    <w:rsid w:val="004011BA"/>
    <w:rsid w:val="004012F7"/>
    <w:rsid w:val="004018DF"/>
    <w:rsid w:val="00401AC0"/>
    <w:rsid w:val="00401BEC"/>
    <w:rsid w:val="00401F1F"/>
    <w:rsid w:val="004022F5"/>
    <w:rsid w:val="0040260D"/>
    <w:rsid w:val="0040269B"/>
    <w:rsid w:val="00402AF2"/>
    <w:rsid w:val="00403263"/>
    <w:rsid w:val="00403316"/>
    <w:rsid w:val="0040331E"/>
    <w:rsid w:val="00403BB4"/>
    <w:rsid w:val="00404422"/>
    <w:rsid w:val="0040447D"/>
    <w:rsid w:val="004048F7"/>
    <w:rsid w:val="004050FF"/>
    <w:rsid w:val="00405C41"/>
    <w:rsid w:val="004061FC"/>
    <w:rsid w:val="0040634A"/>
    <w:rsid w:val="00406721"/>
    <w:rsid w:val="00406767"/>
    <w:rsid w:val="00406C70"/>
    <w:rsid w:val="00406DD5"/>
    <w:rsid w:val="00406E74"/>
    <w:rsid w:val="00406F2B"/>
    <w:rsid w:val="00406FCE"/>
    <w:rsid w:val="00410272"/>
    <w:rsid w:val="00410488"/>
    <w:rsid w:val="00410DFE"/>
    <w:rsid w:val="00410F0C"/>
    <w:rsid w:val="004115BA"/>
    <w:rsid w:val="00411992"/>
    <w:rsid w:val="00411EBE"/>
    <w:rsid w:val="0041238B"/>
    <w:rsid w:val="00412627"/>
    <w:rsid w:val="00412A6A"/>
    <w:rsid w:val="00412B99"/>
    <w:rsid w:val="00412C76"/>
    <w:rsid w:val="00412DDA"/>
    <w:rsid w:val="004132FD"/>
    <w:rsid w:val="004133F8"/>
    <w:rsid w:val="004136B4"/>
    <w:rsid w:val="0041400A"/>
    <w:rsid w:val="00414011"/>
    <w:rsid w:val="0041441D"/>
    <w:rsid w:val="0041463C"/>
    <w:rsid w:val="00414A77"/>
    <w:rsid w:val="004150BD"/>
    <w:rsid w:val="0041539C"/>
    <w:rsid w:val="00415756"/>
    <w:rsid w:val="00415FB2"/>
    <w:rsid w:val="00416518"/>
    <w:rsid w:val="00416AB5"/>
    <w:rsid w:val="00417290"/>
    <w:rsid w:val="00417948"/>
    <w:rsid w:val="004179BB"/>
    <w:rsid w:val="00417A5D"/>
    <w:rsid w:val="004207E8"/>
    <w:rsid w:val="0042088E"/>
    <w:rsid w:val="00420A2A"/>
    <w:rsid w:val="00420C6B"/>
    <w:rsid w:val="00420D10"/>
    <w:rsid w:val="0042113A"/>
    <w:rsid w:val="00421398"/>
    <w:rsid w:val="004214F5"/>
    <w:rsid w:val="00421A99"/>
    <w:rsid w:val="004222AD"/>
    <w:rsid w:val="00422351"/>
    <w:rsid w:val="00422566"/>
    <w:rsid w:val="004226BF"/>
    <w:rsid w:val="00423557"/>
    <w:rsid w:val="004237CF"/>
    <w:rsid w:val="00423C3B"/>
    <w:rsid w:val="00423F45"/>
    <w:rsid w:val="00424080"/>
    <w:rsid w:val="00424565"/>
    <w:rsid w:val="00424A77"/>
    <w:rsid w:val="00424E86"/>
    <w:rsid w:val="0042576C"/>
    <w:rsid w:val="00425CF8"/>
    <w:rsid w:val="0042613B"/>
    <w:rsid w:val="00426578"/>
    <w:rsid w:val="00426A99"/>
    <w:rsid w:val="00426B26"/>
    <w:rsid w:val="00426C26"/>
    <w:rsid w:val="00426DC4"/>
    <w:rsid w:val="00426EC1"/>
    <w:rsid w:val="004271AA"/>
    <w:rsid w:val="00427CA0"/>
    <w:rsid w:val="00430426"/>
    <w:rsid w:val="0043045B"/>
    <w:rsid w:val="00431051"/>
    <w:rsid w:val="00431B6E"/>
    <w:rsid w:val="00431DB5"/>
    <w:rsid w:val="00431EB1"/>
    <w:rsid w:val="00432242"/>
    <w:rsid w:val="0043225E"/>
    <w:rsid w:val="00432876"/>
    <w:rsid w:val="004328B1"/>
    <w:rsid w:val="00432AFA"/>
    <w:rsid w:val="0043306A"/>
    <w:rsid w:val="004332AD"/>
    <w:rsid w:val="00433815"/>
    <w:rsid w:val="00433959"/>
    <w:rsid w:val="00433E6A"/>
    <w:rsid w:val="0043487D"/>
    <w:rsid w:val="00434C56"/>
    <w:rsid w:val="00434F67"/>
    <w:rsid w:val="00435168"/>
    <w:rsid w:val="00435220"/>
    <w:rsid w:val="004355D7"/>
    <w:rsid w:val="00435887"/>
    <w:rsid w:val="0043595A"/>
    <w:rsid w:val="004359E8"/>
    <w:rsid w:val="0043690F"/>
    <w:rsid w:val="00436D0E"/>
    <w:rsid w:val="00437081"/>
    <w:rsid w:val="0043713D"/>
    <w:rsid w:val="0043768E"/>
    <w:rsid w:val="00437C57"/>
    <w:rsid w:val="00437EB5"/>
    <w:rsid w:val="004401B6"/>
    <w:rsid w:val="00440333"/>
    <w:rsid w:val="00441501"/>
    <w:rsid w:val="00441774"/>
    <w:rsid w:val="004418A0"/>
    <w:rsid w:val="00441BB1"/>
    <w:rsid w:val="00442474"/>
    <w:rsid w:val="0044281D"/>
    <w:rsid w:val="00442C74"/>
    <w:rsid w:val="00443ED8"/>
    <w:rsid w:val="00444363"/>
    <w:rsid w:val="00444685"/>
    <w:rsid w:val="004446B0"/>
    <w:rsid w:val="00444B0E"/>
    <w:rsid w:val="00444FF3"/>
    <w:rsid w:val="00445091"/>
    <w:rsid w:val="00446357"/>
    <w:rsid w:val="00446554"/>
    <w:rsid w:val="004467C2"/>
    <w:rsid w:val="004467FB"/>
    <w:rsid w:val="00446A9C"/>
    <w:rsid w:val="0044704A"/>
    <w:rsid w:val="004470FD"/>
    <w:rsid w:val="004476B5"/>
    <w:rsid w:val="004476C4"/>
    <w:rsid w:val="00447B95"/>
    <w:rsid w:val="00450036"/>
    <w:rsid w:val="004500A6"/>
    <w:rsid w:val="0045014B"/>
    <w:rsid w:val="00450713"/>
    <w:rsid w:val="00450FD1"/>
    <w:rsid w:val="00452281"/>
    <w:rsid w:val="00452EFD"/>
    <w:rsid w:val="00453628"/>
    <w:rsid w:val="00453BCB"/>
    <w:rsid w:val="00453EAB"/>
    <w:rsid w:val="004540E7"/>
    <w:rsid w:val="00454844"/>
    <w:rsid w:val="00454BFA"/>
    <w:rsid w:val="00454FE2"/>
    <w:rsid w:val="00455422"/>
    <w:rsid w:val="00455919"/>
    <w:rsid w:val="00455C03"/>
    <w:rsid w:val="00455EEB"/>
    <w:rsid w:val="00456064"/>
    <w:rsid w:val="00456685"/>
    <w:rsid w:val="00456F8E"/>
    <w:rsid w:val="004573EE"/>
    <w:rsid w:val="0045740B"/>
    <w:rsid w:val="00457874"/>
    <w:rsid w:val="00457CB5"/>
    <w:rsid w:val="004605BD"/>
    <w:rsid w:val="00460871"/>
    <w:rsid w:val="00460D97"/>
    <w:rsid w:val="00461333"/>
    <w:rsid w:val="00461484"/>
    <w:rsid w:val="00461BE6"/>
    <w:rsid w:val="00461D9B"/>
    <w:rsid w:val="00461F01"/>
    <w:rsid w:val="00462E76"/>
    <w:rsid w:val="00462EEC"/>
    <w:rsid w:val="00462F17"/>
    <w:rsid w:val="00462FED"/>
    <w:rsid w:val="00463166"/>
    <w:rsid w:val="004631E9"/>
    <w:rsid w:val="00463379"/>
    <w:rsid w:val="004635A4"/>
    <w:rsid w:val="00463AA5"/>
    <w:rsid w:val="00463B6D"/>
    <w:rsid w:val="00464291"/>
    <w:rsid w:val="00464C8C"/>
    <w:rsid w:val="0046624B"/>
    <w:rsid w:val="00466E0E"/>
    <w:rsid w:val="004674D6"/>
    <w:rsid w:val="00467661"/>
    <w:rsid w:val="004677E8"/>
    <w:rsid w:val="00467BCC"/>
    <w:rsid w:val="00467F6E"/>
    <w:rsid w:val="00470315"/>
    <w:rsid w:val="004707C5"/>
    <w:rsid w:val="004714EC"/>
    <w:rsid w:val="004717CB"/>
    <w:rsid w:val="00471884"/>
    <w:rsid w:val="00471DBE"/>
    <w:rsid w:val="00471EC4"/>
    <w:rsid w:val="0047283B"/>
    <w:rsid w:val="004730A0"/>
    <w:rsid w:val="00473870"/>
    <w:rsid w:val="00474741"/>
    <w:rsid w:val="0047518E"/>
    <w:rsid w:val="00475A1F"/>
    <w:rsid w:val="0047679C"/>
    <w:rsid w:val="00476808"/>
    <w:rsid w:val="00476C30"/>
    <w:rsid w:val="00476F51"/>
    <w:rsid w:val="00477E5A"/>
    <w:rsid w:val="00480773"/>
    <w:rsid w:val="00480949"/>
    <w:rsid w:val="0048094A"/>
    <w:rsid w:val="00481224"/>
    <w:rsid w:val="00481729"/>
    <w:rsid w:val="00481AEE"/>
    <w:rsid w:val="00481DAA"/>
    <w:rsid w:val="00481E05"/>
    <w:rsid w:val="004821D5"/>
    <w:rsid w:val="004827EF"/>
    <w:rsid w:val="004828D1"/>
    <w:rsid w:val="00482D62"/>
    <w:rsid w:val="00483190"/>
    <w:rsid w:val="004833D5"/>
    <w:rsid w:val="004834CD"/>
    <w:rsid w:val="00483710"/>
    <w:rsid w:val="00483B57"/>
    <w:rsid w:val="00484003"/>
    <w:rsid w:val="00484070"/>
    <w:rsid w:val="00485C67"/>
    <w:rsid w:val="00485C69"/>
    <w:rsid w:val="00486420"/>
    <w:rsid w:val="00486B5D"/>
    <w:rsid w:val="00486DF4"/>
    <w:rsid w:val="00487356"/>
    <w:rsid w:val="00487468"/>
    <w:rsid w:val="00487615"/>
    <w:rsid w:val="004906D2"/>
    <w:rsid w:val="004909DC"/>
    <w:rsid w:val="00490A0D"/>
    <w:rsid w:val="00490B74"/>
    <w:rsid w:val="00490BF3"/>
    <w:rsid w:val="0049143B"/>
    <w:rsid w:val="00491486"/>
    <w:rsid w:val="00491A51"/>
    <w:rsid w:val="00491D80"/>
    <w:rsid w:val="004922CB"/>
    <w:rsid w:val="004924AD"/>
    <w:rsid w:val="0049403E"/>
    <w:rsid w:val="00494671"/>
    <w:rsid w:val="00494A4F"/>
    <w:rsid w:val="00494D60"/>
    <w:rsid w:val="004950DC"/>
    <w:rsid w:val="00495A1F"/>
    <w:rsid w:val="00496A51"/>
    <w:rsid w:val="00496BD8"/>
    <w:rsid w:val="00496C9C"/>
    <w:rsid w:val="00496D48"/>
    <w:rsid w:val="0049718A"/>
    <w:rsid w:val="00497FA7"/>
    <w:rsid w:val="004A129F"/>
    <w:rsid w:val="004A1514"/>
    <w:rsid w:val="004A156F"/>
    <w:rsid w:val="004A210D"/>
    <w:rsid w:val="004A2BC1"/>
    <w:rsid w:val="004A2DBB"/>
    <w:rsid w:val="004A2ED6"/>
    <w:rsid w:val="004A3C0C"/>
    <w:rsid w:val="004A3C4C"/>
    <w:rsid w:val="004A3E0D"/>
    <w:rsid w:val="004A3E97"/>
    <w:rsid w:val="004A4A65"/>
    <w:rsid w:val="004A53C9"/>
    <w:rsid w:val="004A5436"/>
    <w:rsid w:val="004A5437"/>
    <w:rsid w:val="004A5507"/>
    <w:rsid w:val="004A5ACE"/>
    <w:rsid w:val="004A5C40"/>
    <w:rsid w:val="004A5F3F"/>
    <w:rsid w:val="004A5FF1"/>
    <w:rsid w:val="004A6583"/>
    <w:rsid w:val="004A669E"/>
    <w:rsid w:val="004A6DD4"/>
    <w:rsid w:val="004A6E90"/>
    <w:rsid w:val="004A6F36"/>
    <w:rsid w:val="004A7469"/>
    <w:rsid w:val="004A76AA"/>
    <w:rsid w:val="004A7958"/>
    <w:rsid w:val="004A7B33"/>
    <w:rsid w:val="004A7EED"/>
    <w:rsid w:val="004B026D"/>
    <w:rsid w:val="004B0EC2"/>
    <w:rsid w:val="004B14A7"/>
    <w:rsid w:val="004B173F"/>
    <w:rsid w:val="004B184A"/>
    <w:rsid w:val="004B1DDE"/>
    <w:rsid w:val="004B1E16"/>
    <w:rsid w:val="004B1EEF"/>
    <w:rsid w:val="004B2122"/>
    <w:rsid w:val="004B2330"/>
    <w:rsid w:val="004B238A"/>
    <w:rsid w:val="004B2516"/>
    <w:rsid w:val="004B27D6"/>
    <w:rsid w:val="004B2928"/>
    <w:rsid w:val="004B2A1D"/>
    <w:rsid w:val="004B2A7B"/>
    <w:rsid w:val="004B2C9D"/>
    <w:rsid w:val="004B2CC8"/>
    <w:rsid w:val="004B2D3C"/>
    <w:rsid w:val="004B3B3D"/>
    <w:rsid w:val="004B4496"/>
    <w:rsid w:val="004B476F"/>
    <w:rsid w:val="004B49B6"/>
    <w:rsid w:val="004B4A37"/>
    <w:rsid w:val="004B4C76"/>
    <w:rsid w:val="004B51ED"/>
    <w:rsid w:val="004B5BD6"/>
    <w:rsid w:val="004B63EE"/>
    <w:rsid w:val="004B7252"/>
    <w:rsid w:val="004B746D"/>
    <w:rsid w:val="004B7629"/>
    <w:rsid w:val="004B7887"/>
    <w:rsid w:val="004C058C"/>
    <w:rsid w:val="004C0708"/>
    <w:rsid w:val="004C090B"/>
    <w:rsid w:val="004C0A39"/>
    <w:rsid w:val="004C0EED"/>
    <w:rsid w:val="004C13D4"/>
    <w:rsid w:val="004C1851"/>
    <w:rsid w:val="004C1C15"/>
    <w:rsid w:val="004C2535"/>
    <w:rsid w:val="004C2654"/>
    <w:rsid w:val="004C2A53"/>
    <w:rsid w:val="004C3E8E"/>
    <w:rsid w:val="004C3F9A"/>
    <w:rsid w:val="004C4667"/>
    <w:rsid w:val="004C5790"/>
    <w:rsid w:val="004C5958"/>
    <w:rsid w:val="004C5BAF"/>
    <w:rsid w:val="004C5BB7"/>
    <w:rsid w:val="004C60A5"/>
    <w:rsid w:val="004C6B6A"/>
    <w:rsid w:val="004C7308"/>
    <w:rsid w:val="004D048F"/>
    <w:rsid w:val="004D07EE"/>
    <w:rsid w:val="004D09EA"/>
    <w:rsid w:val="004D10F6"/>
    <w:rsid w:val="004D1238"/>
    <w:rsid w:val="004D194F"/>
    <w:rsid w:val="004D1967"/>
    <w:rsid w:val="004D1BCA"/>
    <w:rsid w:val="004D1BD0"/>
    <w:rsid w:val="004D216A"/>
    <w:rsid w:val="004D2378"/>
    <w:rsid w:val="004D23CD"/>
    <w:rsid w:val="004D30CF"/>
    <w:rsid w:val="004D3238"/>
    <w:rsid w:val="004D3253"/>
    <w:rsid w:val="004D39CE"/>
    <w:rsid w:val="004D41FE"/>
    <w:rsid w:val="004D4990"/>
    <w:rsid w:val="004D4D50"/>
    <w:rsid w:val="004D53BB"/>
    <w:rsid w:val="004D56C5"/>
    <w:rsid w:val="004D5803"/>
    <w:rsid w:val="004D69EE"/>
    <w:rsid w:val="004D6CD2"/>
    <w:rsid w:val="004D72A0"/>
    <w:rsid w:val="004D7391"/>
    <w:rsid w:val="004D774F"/>
    <w:rsid w:val="004D7787"/>
    <w:rsid w:val="004E003D"/>
    <w:rsid w:val="004E0293"/>
    <w:rsid w:val="004E0BE9"/>
    <w:rsid w:val="004E0F8B"/>
    <w:rsid w:val="004E1044"/>
    <w:rsid w:val="004E1571"/>
    <w:rsid w:val="004E22EF"/>
    <w:rsid w:val="004E2392"/>
    <w:rsid w:val="004E2446"/>
    <w:rsid w:val="004E257D"/>
    <w:rsid w:val="004E28DF"/>
    <w:rsid w:val="004E2C60"/>
    <w:rsid w:val="004E331B"/>
    <w:rsid w:val="004E35B3"/>
    <w:rsid w:val="004E48D1"/>
    <w:rsid w:val="004E4F03"/>
    <w:rsid w:val="004E5039"/>
    <w:rsid w:val="004E50CF"/>
    <w:rsid w:val="004E5552"/>
    <w:rsid w:val="004E5630"/>
    <w:rsid w:val="004E59BF"/>
    <w:rsid w:val="004E5B1F"/>
    <w:rsid w:val="004E5C8A"/>
    <w:rsid w:val="004E5FC4"/>
    <w:rsid w:val="004E65CA"/>
    <w:rsid w:val="004E6C5A"/>
    <w:rsid w:val="004E6F99"/>
    <w:rsid w:val="004E7240"/>
    <w:rsid w:val="004E75F2"/>
    <w:rsid w:val="004E78F3"/>
    <w:rsid w:val="004F030F"/>
    <w:rsid w:val="004F04A9"/>
    <w:rsid w:val="004F0F2E"/>
    <w:rsid w:val="004F206B"/>
    <w:rsid w:val="004F2489"/>
    <w:rsid w:val="004F2693"/>
    <w:rsid w:val="004F2946"/>
    <w:rsid w:val="004F2A1E"/>
    <w:rsid w:val="004F2B71"/>
    <w:rsid w:val="004F2C0A"/>
    <w:rsid w:val="004F2C1F"/>
    <w:rsid w:val="004F3861"/>
    <w:rsid w:val="004F39E0"/>
    <w:rsid w:val="004F4687"/>
    <w:rsid w:val="004F484F"/>
    <w:rsid w:val="004F4F51"/>
    <w:rsid w:val="004F553B"/>
    <w:rsid w:val="004F55D9"/>
    <w:rsid w:val="004F5A68"/>
    <w:rsid w:val="004F5D37"/>
    <w:rsid w:val="004F612F"/>
    <w:rsid w:val="004F63A9"/>
    <w:rsid w:val="004F6707"/>
    <w:rsid w:val="004F6722"/>
    <w:rsid w:val="004F6993"/>
    <w:rsid w:val="004F6BFA"/>
    <w:rsid w:val="004F6C7D"/>
    <w:rsid w:val="004F6E36"/>
    <w:rsid w:val="004F7571"/>
    <w:rsid w:val="004F7943"/>
    <w:rsid w:val="00500162"/>
    <w:rsid w:val="005001F7"/>
    <w:rsid w:val="005007BE"/>
    <w:rsid w:val="00500B37"/>
    <w:rsid w:val="00501403"/>
    <w:rsid w:val="00501CDD"/>
    <w:rsid w:val="00502000"/>
    <w:rsid w:val="00502584"/>
    <w:rsid w:val="00502693"/>
    <w:rsid w:val="0050325A"/>
    <w:rsid w:val="005042C8"/>
    <w:rsid w:val="00504E78"/>
    <w:rsid w:val="0050522A"/>
    <w:rsid w:val="00505326"/>
    <w:rsid w:val="005053AD"/>
    <w:rsid w:val="0050542F"/>
    <w:rsid w:val="0050544E"/>
    <w:rsid w:val="00505656"/>
    <w:rsid w:val="005059A7"/>
    <w:rsid w:val="00506212"/>
    <w:rsid w:val="005066C6"/>
    <w:rsid w:val="005067F3"/>
    <w:rsid w:val="00507195"/>
    <w:rsid w:val="005072B9"/>
    <w:rsid w:val="00507592"/>
    <w:rsid w:val="005079CF"/>
    <w:rsid w:val="00507FAA"/>
    <w:rsid w:val="00510660"/>
    <w:rsid w:val="00510FCA"/>
    <w:rsid w:val="005112BA"/>
    <w:rsid w:val="0051149D"/>
    <w:rsid w:val="00511557"/>
    <w:rsid w:val="00512334"/>
    <w:rsid w:val="00512568"/>
    <w:rsid w:val="00512856"/>
    <w:rsid w:val="00513681"/>
    <w:rsid w:val="005136ED"/>
    <w:rsid w:val="005142AD"/>
    <w:rsid w:val="00514732"/>
    <w:rsid w:val="00515444"/>
    <w:rsid w:val="00515935"/>
    <w:rsid w:val="00515AEC"/>
    <w:rsid w:val="00516111"/>
    <w:rsid w:val="00516E94"/>
    <w:rsid w:val="0051770F"/>
    <w:rsid w:val="005178EB"/>
    <w:rsid w:val="005200AB"/>
    <w:rsid w:val="0052048E"/>
    <w:rsid w:val="005204AE"/>
    <w:rsid w:val="005204CD"/>
    <w:rsid w:val="00520C09"/>
    <w:rsid w:val="00520E78"/>
    <w:rsid w:val="00521046"/>
    <w:rsid w:val="00521600"/>
    <w:rsid w:val="005216E8"/>
    <w:rsid w:val="005218CC"/>
    <w:rsid w:val="00522196"/>
    <w:rsid w:val="00522198"/>
    <w:rsid w:val="0052244C"/>
    <w:rsid w:val="0052253E"/>
    <w:rsid w:val="00522DA4"/>
    <w:rsid w:val="005232A9"/>
    <w:rsid w:val="00523AFE"/>
    <w:rsid w:val="00524005"/>
    <w:rsid w:val="00524022"/>
    <w:rsid w:val="00524897"/>
    <w:rsid w:val="00524A9F"/>
    <w:rsid w:val="00525878"/>
    <w:rsid w:val="00525A25"/>
    <w:rsid w:val="00525B8A"/>
    <w:rsid w:val="00525BD0"/>
    <w:rsid w:val="00525F77"/>
    <w:rsid w:val="00526754"/>
    <w:rsid w:val="00526D76"/>
    <w:rsid w:val="00526E97"/>
    <w:rsid w:val="005270D3"/>
    <w:rsid w:val="005272E4"/>
    <w:rsid w:val="00527718"/>
    <w:rsid w:val="0053010E"/>
    <w:rsid w:val="00530886"/>
    <w:rsid w:val="0053094F"/>
    <w:rsid w:val="00530972"/>
    <w:rsid w:val="00530CFC"/>
    <w:rsid w:val="00530E93"/>
    <w:rsid w:val="00531489"/>
    <w:rsid w:val="00531F4C"/>
    <w:rsid w:val="00532652"/>
    <w:rsid w:val="00532AAC"/>
    <w:rsid w:val="00533043"/>
    <w:rsid w:val="005330DB"/>
    <w:rsid w:val="005332D8"/>
    <w:rsid w:val="005335BC"/>
    <w:rsid w:val="00533693"/>
    <w:rsid w:val="005339E5"/>
    <w:rsid w:val="00533AFD"/>
    <w:rsid w:val="005345AE"/>
    <w:rsid w:val="00534687"/>
    <w:rsid w:val="005348DD"/>
    <w:rsid w:val="00534B67"/>
    <w:rsid w:val="00534CF6"/>
    <w:rsid w:val="0053586A"/>
    <w:rsid w:val="00535ECC"/>
    <w:rsid w:val="00536CDE"/>
    <w:rsid w:val="0053712D"/>
    <w:rsid w:val="00537398"/>
    <w:rsid w:val="005374D5"/>
    <w:rsid w:val="005374DD"/>
    <w:rsid w:val="00537565"/>
    <w:rsid w:val="00537918"/>
    <w:rsid w:val="0053796B"/>
    <w:rsid w:val="00537D5D"/>
    <w:rsid w:val="005402EC"/>
    <w:rsid w:val="005403EE"/>
    <w:rsid w:val="005407B1"/>
    <w:rsid w:val="00540808"/>
    <w:rsid w:val="00540C1C"/>
    <w:rsid w:val="0054236A"/>
    <w:rsid w:val="00542378"/>
    <w:rsid w:val="00542395"/>
    <w:rsid w:val="005423AB"/>
    <w:rsid w:val="005423E9"/>
    <w:rsid w:val="00542660"/>
    <w:rsid w:val="00543024"/>
    <w:rsid w:val="005433CA"/>
    <w:rsid w:val="005436BC"/>
    <w:rsid w:val="00543957"/>
    <w:rsid w:val="00543B22"/>
    <w:rsid w:val="00543CE4"/>
    <w:rsid w:val="005440CA"/>
    <w:rsid w:val="00545AC0"/>
    <w:rsid w:val="00545DF6"/>
    <w:rsid w:val="00545E35"/>
    <w:rsid w:val="00545F5B"/>
    <w:rsid w:val="005462BF"/>
    <w:rsid w:val="00546853"/>
    <w:rsid w:val="00546B03"/>
    <w:rsid w:val="00547994"/>
    <w:rsid w:val="00547C57"/>
    <w:rsid w:val="00547D08"/>
    <w:rsid w:val="00550027"/>
    <w:rsid w:val="0055029C"/>
    <w:rsid w:val="005510EF"/>
    <w:rsid w:val="005512B1"/>
    <w:rsid w:val="00551540"/>
    <w:rsid w:val="00551DC1"/>
    <w:rsid w:val="005522BD"/>
    <w:rsid w:val="00552CB4"/>
    <w:rsid w:val="00552F7D"/>
    <w:rsid w:val="0055322A"/>
    <w:rsid w:val="0055419F"/>
    <w:rsid w:val="0055469A"/>
    <w:rsid w:val="00554AD6"/>
    <w:rsid w:val="00555094"/>
    <w:rsid w:val="00555E8C"/>
    <w:rsid w:val="00555EA7"/>
    <w:rsid w:val="005562C6"/>
    <w:rsid w:val="0055672F"/>
    <w:rsid w:val="005568A9"/>
    <w:rsid w:val="00556952"/>
    <w:rsid w:val="005570AC"/>
    <w:rsid w:val="005570CE"/>
    <w:rsid w:val="0055716A"/>
    <w:rsid w:val="0055731F"/>
    <w:rsid w:val="00557BBF"/>
    <w:rsid w:val="00557C28"/>
    <w:rsid w:val="00557D4C"/>
    <w:rsid w:val="0056015E"/>
    <w:rsid w:val="0056022D"/>
    <w:rsid w:val="005608F0"/>
    <w:rsid w:val="00560D9A"/>
    <w:rsid w:val="005610AB"/>
    <w:rsid w:val="0056191B"/>
    <w:rsid w:val="00562460"/>
    <w:rsid w:val="00562650"/>
    <w:rsid w:val="00562670"/>
    <w:rsid w:val="00562789"/>
    <w:rsid w:val="00563B2E"/>
    <w:rsid w:val="00563BDB"/>
    <w:rsid w:val="00564BED"/>
    <w:rsid w:val="005650E7"/>
    <w:rsid w:val="0056532C"/>
    <w:rsid w:val="00565818"/>
    <w:rsid w:val="00565983"/>
    <w:rsid w:val="00566471"/>
    <w:rsid w:val="00566C99"/>
    <w:rsid w:val="005673B7"/>
    <w:rsid w:val="00567D3C"/>
    <w:rsid w:val="0057005D"/>
    <w:rsid w:val="005700AF"/>
    <w:rsid w:val="005700F6"/>
    <w:rsid w:val="0057072C"/>
    <w:rsid w:val="005710BE"/>
    <w:rsid w:val="005710EF"/>
    <w:rsid w:val="00571159"/>
    <w:rsid w:val="00571463"/>
    <w:rsid w:val="00571BF3"/>
    <w:rsid w:val="00571D52"/>
    <w:rsid w:val="005721C3"/>
    <w:rsid w:val="005725E8"/>
    <w:rsid w:val="00572D14"/>
    <w:rsid w:val="00572E36"/>
    <w:rsid w:val="00572F88"/>
    <w:rsid w:val="005730B4"/>
    <w:rsid w:val="0057387F"/>
    <w:rsid w:val="00573C11"/>
    <w:rsid w:val="00573D16"/>
    <w:rsid w:val="00574A74"/>
    <w:rsid w:val="00574BA1"/>
    <w:rsid w:val="00574FCB"/>
    <w:rsid w:val="005752B2"/>
    <w:rsid w:val="0057531A"/>
    <w:rsid w:val="0057623E"/>
    <w:rsid w:val="0057631B"/>
    <w:rsid w:val="0057647B"/>
    <w:rsid w:val="00576DEF"/>
    <w:rsid w:val="0057797A"/>
    <w:rsid w:val="00580524"/>
    <w:rsid w:val="00580BF3"/>
    <w:rsid w:val="00580F8B"/>
    <w:rsid w:val="0058176A"/>
    <w:rsid w:val="00581C60"/>
    <w:rsid w:val="00581F21"/>
    <w:rsid w:val="00581F58"/>
    <w:rsid w:val="00582426"/>
    <w:rsid w:val="005825CD"/>
    <w:rsid w:val="00582BE6"/>
    <w:rsid w:val="00582BFA"/>
    <w:rsid w:val="0058308E"/>
    <w:rsid w:val="005832CC"/>
    <w:rsid w:val="00583567"/>
    <w:rsid w:val="005837D9"/>
    <w:rsid w:val="00583F40"/>
    <w:rsid w:val="00583F62"/>
    <w:rsid w:val="00584133"/>
    <w:rsid w:val="0058437D"/>
    <w:rsid w:val="005843F1"/>
    <w:rsid w:val="00584B99"/>
    <w:rsid w:val="00584D7A"/>
    <w:rsid w:val="00584F4C"/>
    <w:rsid w:val="00584FCD"/>
    <w:rsid w:val="00585115"/>
    <w:rsid w:val="00585260"/>
    <w:rsid w:val="00585A3E"/>
    <w:rsid w:val="00585F12"/>
    <w:rsid w:val="005860A4"/>
    <w:rsid w:val="0058706A"/>
    <w:rsid w:val="00587114"/>
    <w:rsid w:val="00587733"/>
    <w:rsid w:val="0058784C"/>
    <w:rsid w:val="0059031A"/>
    <w:rsid w:val="0059068F"/>
    <w:rsid w:val="00590714"/>
    <w:rsid w:val="00590EFD"/>
    <w:rsid w:val="00591743"/>
    <w:rsid w:val="00591D81"/>
    <w:rsid w:val="0059213B"/>
    <w:rsid w:val="00592683"/>
    <w:rsid w:val="00592A87"/>
    <w:rsid w:val="00592C12"/>
    <w:rsid w:val="00592E5A"/>
    <w:rsid w:val="005935B7"/>
    <w:rsid w:val="00593640"/>
    <w:rsid w:val="005936E8"/>
    <w:rsid w:val="00593813"/>
    <w:rsid w:val="00593A55"/>
    <w:rsid w:val="00593B7C"/>
    <w:rsid w:val="00593CF9"/>
    <w:rsid w:val="00593F60"/>
    <w:rsid w:val="00594CE5"/>
    <w:rsid w:val="00595289"/>
    <w:rsid w:val="00595426"/>
    <w:rsid w:val="00595437"/>
    <w:rsid w:val="005957E7"/>
    <w:rsid w:val="005957EC"/>
    <w:rsid w:val="00595873"/>
    <w:rsid w:val="00595BA4"/>
    <w:rsid w:val="00595F0C"/>
    <w:rsid w:val="00596004"/>
    <w:rsid w:val="00596027"/>
    <w:rsid w:val="00596536"/>
    <w:rsid w:val="005965C7"/>
    <w:rsid w:val="00596608"/>
    <w:rsid w:val="00597810"/>
    <w:rsid w:val="005A0ECB"/>
    <w:rsid w:val="005A0F3E"/>
    <w:rsid w:val="005A110E"/>
    <w:rsid w:val="005A1CC5"/>
    <w:rsid w:val="005A1EC2"/>
    <w:rsid w:val="005A257E"/>
    <w:rsid w:val="005A2FCF"/>
    <w:rsid w:val="005A335B"/>
    <w:rsid w:val="005A3704"/>
    <w:rsid w:val="005A3A5E"/>
    <w:rsid w:val="005A3BC6"/>
    <w:rsid w:val="005A3C7A"/>
    <w:rsid w:val="005A4382"/>
    <w:rsid w:val="005A4650"/>
    <w:rsid w:val="005A4F3C"/>
    <w:rsid w:val="005A4FBA"/>
    <w:rsid w:val="005A52B1"/>
    <w:rsid w:val="005A556B"/>
    <w:rsid w:val="005A5BB8"/>
    <w:rsid w:val="005A652F"/>
    <w:rsid w:val="005A67B5"/>
    <w:rsid w:val="005A68CD"/>
    <w:rsid w:val="005A76CD"/>
    <w:rsid w:val="005A797C"/>
    <w:rsid w:val="005B0109"/>
    <w:rsid w:val="005B03F5"/>
    <w:rsid w:val="005B04D8"/>
    <w:rsid w:val="005B11C7"/>
    <w:rsid w:val="005B1475"/>
    <w:rsid w:val="005B150F"/>
    <w:rsid w:val="005B16D2"/>
    <w:rsid w:val="005B19C9"/>
    <w:rsid w:val="005B1B0E"/>
    <w:rsid w:val="005B1B80"/>
    <w:rsid w:val="005B1FEA"/>
    <w:rsid w:val="005B1FF1"/>
    <w:rsid w:val="005B2087"/>
    <w:rsid w:val="005B25FB"/>
    <w:rsid w:val="005B271C"/>
    <w:rsid w:val="005B2819"/>
    <w:rsid w:val="005B2AD0"/>
    <w:rsid w:val="005B2AE0"/>
    <w:rsid w:val="005B3068"/>
    <w:rsid w:val="005B30C9"/>
    <w:rsid w:val="005B3153"/>
    <w:rsid w:val="005B3385"/>
    <w:rsid w:val="005B35F9"/>
    <w:rsid w:val="005B3712"/>
    <w:rsid w:val="005B3907"/>
    <w:rsid w:val="005B39AB"/>
    <w:rsid w:val="005B5997"/>
    <w:rsid w:val="005B5F2D"/>
    <w:rsid w:val="005B6145"/>
    <w:rsid w:val="005B6605"/>
    <w:rsid w:val="005B6F82"/>
    <w:rsid w:val="005B7613"/>
    <w:rsid w:val="005B766D"/>
    <w:rsid w:val="005B79B2"/>
    <w:rsid w:val="005C0A68"/>
    <w:rsid w:val="005C0BFF"/>
    <w:rsid w:val="005C0CB6"/>
    <w:rsid w:val="005C0DD6"/>
    <w:rsid w:val="005C0F03"/>
    <w:rsid w:val="005C14D5"/>
    <w:rsid w:val="005C186A"/>
    <w:rsid w:val="005C1A8C"/>
    <w:rsid w:val="005C3216"/>
    <w:rsid w:val="005C33EF"/>
    <w:rsid w:val="005C348B"/>
    <w:rsid w:val="005C3584"/>
    <w:rsid w:val="005C4233"/>
    <w:rsid w:val="005C435D"/>
    <w:rsid w:val="005C456E"/>
    <w:rsid w:val="005C4A2A"/>
    <w:rsid w:val="005C5098"/>
    <w:rsid w:val="005C510E"/>
    <w:rsid w:val="005C56FE"/>
    <w:rsid w:val="005C5AA3"/>
    <w:rsid w:val="005C5BA7"/>
    <w:rsid w:val="005C6356"/>
    <w:rsid w:val="005C63A6"/>
    <w:rsid w:val="005C64A9"/>
    <w:rsid w:val="005C67EE"/>
    <w:rsid w:val="005C6C49"/>
    <w:rsid w:val="005C717D"/>
    <w:rsid w:val="005C72BD"/>
    <w:rsid w:val="005C72D5"/>
    <w:rsid w:val="005C7645"/>
    <w:rsid w:val="005C7BFE"/>
    <w:rsid w:val="005C7FB0"/>
    <w:rsid w:val="005D0085"/>
    <w:rsid w:val="005D01BA"/>
    <w:rsid w:val="005D1174"/>
    <w:rsid w:val="005D1630"/>
    <w:rsid w:val="005D1881"/>
    <w:rsid w:val="005D1CF6"/>
    <w:rsid w:val="005D1E86"/>
    <w:rsid w:val="005D28B1"/>
    <w:rsid w:val="005D2A14"/>
    <w:rsid w:val="005D3051"/>
    <w:rsid w:val="005D3160"/>
    <w:rsid w:val="005D33BF"/>
    <w:rsid w:val="005D361F"/>
    <w:rsid w:val="005D3C3B"/>
    <w:rsid w:val="005D3E3B"/>
    <w:rsid w:val="005D3EC7"/>
    <w:rsid w:val="005D42C2"/>
    <w:rsid w:val="005D4496"/>
    <w:rsid w:val="005D4C74"/>
    <w:rsid w:val="005D4F1B"/>
    <w:rsid w:val="005D4FCD"/>
    <w:rsid w:val="005D5216"/>
    <w:rsid w:val="005D5527"/>
    <w:rsid w:val="005D5D33"/>
    <w:rsid w:val="005D5ECD"/>
    <w:rsid w:val="005D6885"/>
    <w:rsid w:val="005D7462"/>
    <w:rsid w:val="005D7981"/>
    <w:rsid w:val="005D7B08"/>
    <w:rsid w:val="005D7B28"/>
    <w:rsid w:val="005D7E6E"/>
    <w:rsid w:val="005D7EDC"/>
    <w:rsid w:val="005E0224"/>
    <w:rsid w:val="005E0342"/>
    <w:rsid w:val="005E0828"/>
    <w:rsid w:val="005E0B3C"/>
    <w:rsid w:val="005E0BBA"/>
    <w:rsid w:val="005E12B5"/>
    <w:rsid w:val="005E14AA"/>
    <w:rsid w:val="005E1510"/>
    <w:rsid w:val="005E1856"/>
    <w:rsid w:val="005E1977"/>
    <w:rsid w:val="005E1BF0"/>
    <w:rsid w:val="005E1F55"/>
    <w:rsid w:val="005E1F67"/>
    <w:rsid w:val="005E23CE"/>
    <w:rsid w:val="005E27BB"/>
    <w:rsid w:val="005E314C"/>
    <w:rsid w:val="005E3CD2"/>
    <w:rsid w:val="005E42F3"/>
    <w:rsid w:val="005E4301"/>
    <w:rsid w:val="005E4786"/>
    <w:rsid w:val="005E47BF"/>
    <w:rsid w:val="005E4B91"/>
    <w:rsid w:val="005E4F01"/>
    <w:rsid w:val="005E50D7"/>
    <w:rsid w:val="005E592C"/>
    <w:rsid w:val="005E5E2B"/>
    <w:rsid w:val="005E620C"/>
    <w:rsid w:val="005E62A1"/>
    <w:rsid w:val="005E6962"/>
    <w:rsid w:val="005E6CA8"/>
    <w:rsid w:val="005E7233"/>
    <w:rsid w:val="005E72A8"/>
    <w:rsid w:val="005F06D6"/>
    <w:rsid w:val="005F173B"/>
    <w:rsid w:val="005F1E07"/>
    <w:rsid w:val="005F1E8D"/>
    <w:rsid w:val="005F24CC"/>
    <w:rsid w:val="005F2DB2"/>
    <w:rsid w:val="005F2DDB"/>
    <w:rsid w:val="005F360D"/>
    <w:rsid w:val="005F3CC0"/>
    <w:rsid w:val="005F4BD1"/>
    <w:rsid w:val="005F525E"/>
    <w:rsid w:val="005F529C"/>
    <w:rsid w:val="005F5892"/>
    <w:rsid w:val="005F58E5"/>
    <w:rsid w:val="005F5BB2"/>
    <w:rsid w:val="005F5CE2"/>
    <w:rsid w:val="005F5E2D"/>
    <w:rsid w:val="005F5FAD"/>
    <w:rsid w:val="005F6742"/>
    <w:rsid w:val="005F6911"/>
    <w:rsid w:val="005F6CE3"/>
    <w:rsid w:val="005F6F1F"/>
    <w:rsid w:val="005F6FC6"/>
    <w:rsid w:val="005F70F0"/>
    <w:rsid w:val="005F721C"/>
    <w:rsid w:val="005F72E5"/>
    <w:rsid w:val="005F737E"/>
    <w:rsid w:val="005F73C1"/>
    <w:rsid w:val="005F76DB"/>
    <w:rsid w:val="005F7BBB"/>
    <w:rsid w:val="00600364"/>
    <w:rsid w:val="00600525"/>
    <w:rsid w:val="0060100A"/>
    <w:rsid w:val="006014A8"/>
    <w:rsid w:val="006022A6"/>
    <w:rsid w:val="006022BA"/>
    <w:rsid w:val="006022C0"/>
    <w:rsid w:val="0060253D"/>
    <w:rsid w:val="0060264F"/>
    <w:rsid w:val="006026C2"/>
    <w:rsid w:val="00602A80"/>
    <w:rsid w:val="00602CE6"/>
    <w:rsid w:val="00602D2E"/>
    <w:rsid w:val="00603025"/>
    <w:rsid w:val="00603127"/>
    <w:rsid w:val="00603188"/>
    <w:rsid w:val="006033F8"/>
    <w:rsid w:val="00603B5C"/>
    <w:rsid w:val="00603B79"/>
    <w:rsid w:val="006042B2"/>
    <w:rsid w:val="0060440F"/>
    <w:rsid w:val="00604566"/>
    <w:rsid w:val="00604630"/>
    <w:rsid w:val="00604CEE"/>
    <w:rsid w:val="00604FD5"/>
    <w:rsid w:val="0060583E"/>
    <w:rsid w:val="00606135"/>
    <w:rsid w:val="00606B3D"/>
    <w:rsid w:val="0060787A"/>
    <w:rsid w:val="00607B34"/>
    <w:rsid w:val="006100BC"/>
    <w:rsid w:val="006105A3"/>
    <w:rsid w:val="00610621"/>
    <w:rsid w:val="006109C1"/>
    <w:rsid w:val="00610CFD"/>
    <w:rsid w:val="00611127"/>
    <w:rsid w:val="006113FA"/>
    <w:rsid w:val="006115C9"/>
    <w:rsid w:val="00611D2D"/>
    <w:rsid w:val="0061304B"/>
    <w:rsid w:val="00613272"/>
    <w:rsid w:val="00613800"/>
    <w:rsid w:val="00613A2A"/>
    <w:rsid w:val="00613E42"/>
    <w:rsid w:val="0061404F"/>
    <w:rsid w:val="006141D7"/>
    <w:rsid w:val="00614372"/>
    <w:rsid w:val="006148E7"/>
    <w:rsid w:val="00614DBD"/>
    <w:rsid w:val="00614DD9"/>
    <w:rsid w:val="00614F3F"/>
    <w:rsid w:val="006151A3"/>
    <w:rsid w:val="006154A3"/>
    <w:rsid w:val="00615545"/>
    <w:rsid w:val="00615CCE"/>
    <w:rsid w:val="00616986"/>
    <w:rsid w:val="00616FE7"/>
    <w:rsid w:val="00617574"/>
    <w:rsid w:val="0061788F"/>
    <w:rsid w:val="006178CF"/>
    <w:rsid w:val="00617C34"/>
    <w:rsid w:val="00617DB2"/>
    <w:rsid w:val="006200BC"/>
    <w:rsid w:val="00620A4F"/>
    <w:rsid w:val="00620BD7"/>
    <w:rsid w:val="00620C00"/>
    <w:rsid w:val="00620C41"/>
    <w:rsid w:val="00620DE8"/>
    <w:rsid w:val="00621038"/>
    <w:rsid w:val="00621650"/>
    <w:rsid w:val="006216CC"/>
    <w:rsid w:val="006220A7"/>
    <w:rsid w:val="0062243F"/>
    <w:rsid w:val="0062295A"/>
    <w:rsid w:val="006233CE"/>
    <w:rsid w:val="00623772"/>
    <w:rsid w:val="00623E57"/>
    <w:rsid w:val="00623F23"/>
    <w:rsid w:val="0062417E"/>
    <w:rsid w:val="00624BAB"/>
    <w:rsid w:val="00624E79"/>
    <w:rsid w:val="006252CA"/>
    <w:rsid w:val="00625693"/>
    <w:rsid w:val="00625BFC"/>
    <w:rsid w:val="00625C9C"/>
    <w:rsid w:val="00625EB4"/>
    <w:rsid w:val="00625FBA"/>
    <w:rsid w:val="0062635B"/>
    <w:rsid w:val="0062670C"/>
    <w:rsid w:val="0062678F"/>
    <w:rsid w:val="0062682B"/>
    <w:rsid w:val="0062693E"/>
    <w:rsid w:val="00627554"/>
    <w:rsid w:val="00627887"/>
    <w:rsid w:val="006279B0"/>
    <w:rsid w:val="00630EF1"/>
    <w:rsid w:val="006310B9"/>
    <w:rsid w:val="00631348"/>
    <w:rsid w:val="00631A71"/>
    <w:rsid w:val="0063218B"/>
    <w:rsid w:val="00632672"/>
    <w:rsid w:val="006326AA"/>
    <w:rsid w:val="00632A52"/>
    <w:rsid w:val="00632F9E"/>
    <w:rsid w:val="00633191"/>
    <w:rsid w:val="006334BB"/>
    <w:rsid w:val="006340F1"/>
    <w:rsid w:val="006348A9"/>
    <w:rsid w:val="0063510C"/>
    <w:rsid w:val="006361A7"/>
    <w:rsid w:val="006363DF"/>
    <w:rsid w:val="0063673C"/>
    <w:rsid w:val="00637016"/>
    <w:rsid w:val="00637231"/>
    <w:rsid w:val="00637480"/>
    <w:rsid w:val="00637606"/>
    <w:rsid w:val="006378DF"/>
    <w:rsid w:val="00637B59"/>
    <w:rsid w:val="00637DB9"/>
    <w:rsid w:val="00637F75"/>
    <w:rsid w:val="00637FDE"/>
    <w:rsid w:val="006402D9"/>
    <w:rsid w:val="006404AB"/>
    <w:rsid w:val="006407F1"/>
    <w:rsid w:val="00640B55"/>
    <w:rsid w:val="00640E02"/>
    <w:rsid w:val="00641161"/>
    <w:rsid w:val="00641247"/>
    <w:rsid w:val="00641392"/>
    <w:rsid w:val="00641E8B"/>
    <w:rsid w:val="00641FAF"/>
    <w:rsid w:val="00641FDC"/>
    <w:rsid w:val="006420F2"/>
    <w:rsid w:val="006425A5"/>
    <w:rsid w:val="00642F03"/>
    <w:rsid w:val="00643135"/>
    <w:rsid w:val="006436BF"/>
    <w:rsid w:val="00643AF9"/>
    <w:rsid w:val="00643B5D"/>
    <w:rsid w:val="00643BCB"/>
    <w:rsid w:val="00643F68"/>
    <w:rsid w:val="006441CA"/>
    <w:rsid w:val="00644743"/>
    <w:rsid w:val="00644E9F"/>
    <w:rsid w:val="0064510B"/>
    <w:rsid w:val="00645344"/>
    <w:rsid w:val="00645F4E"/>
    <w:rsid w:val="00646959"/>
    <w:rsid w:val="00646AE9"/>
    <w:rsid w:val="00646B56"/>
    <w:rsid w:val="0064720F"/>
    <w:rsid w:val="006472E3"/>
    <w:rsid w:val="0064752B"/>
    <w:rsid w:val="00647757"/>
    <w:rsid w:val="0064775E"/>
    <w:rsid w:val="00647B75"/>
    <w:rsid w:val="00647C5B"/>
    <w:rsid w:val="00650112"/>
    <w:rsid w:val="00650C17"/>
    <w:rsid w:val="006524A7"/>
    <w:rsid w:val="0065250E"/>
    <w:rsid w:val="00652FB8"/>
    <w:rsid w:val="006537E6"/>
    <w:rsid w:val="00654628"/>
    <w:rsid w:val="0065480F"/>
    <w:rsid w:val="00654987"/>
    <w:rsid w:val="00654DB4"/>
    <w:rsid w:val="00654FC5"/>
    <w:rsid w:val="00655300"/>
    <w:rsid w:val="00655499"/>
    <w:rsid w:val="006569ED"/>
    <w:rsid w:val="00656A01"/>
    <w:rsid w:val="00657E72"/>
    <w:rsid w:val="00657F89"/>
    <w:rsid w:val="00660052"/>
    <w:rsid w:val="00660F25"/>
    <w:rsid w:val="0066144D"/>
    <w:rsid w:val="00661538"/>
    <w:rsid w:val="0066184C"/>
    <w:rsid w:val="0066290E"/>
    <w:rsid w:val="0066290F"/>
    <w:rsid w:val="00662994"/>
    <w:rsid w:val="006629A3"/>
    <w:rsid w:val="00662B24"/>
    <w:rsid w:val="00662E57"/>
    <w:rsid w:val="006638D5"/>
    <w:rsid w:val="00663967"/>
    <w:rsid w:val="00663A99"/>
    <w:rsid w:val="00663BEF"/>
    <w:rsid w:val="00664249"/>
    <w:rsid w:val="00664596"/>
    <w:rsid w:val="00664DFE"/>
    <w:rsid w:val="00665A22"/>
    <w:rsid w:val="006662B7"/>
    <w:rsid w:val="006667EC"/>
    <w:rsid w:val="006669BA"/>
    <w:rsid w:val="006674C2"/>
    <w:rsid w:val="006677AA"/>
    <w:rsid w:val="00667E7B"/>
    <w:rsid w:val="00667EF6"/>
    <w:rsid w:val="006700E0"/>
    <w:rsid w:val="006703F2"/>
    <w:rsid w:val="0067088A"/>
    <w:rsid w:val="00670BE3"/>
    <w:rsid w:val="00671683"/>
    <w:rsid w:val="00671B7E"/>
    <w:rsid w:val="00672450"/>
    <w:rsid w:val="006726D1"/>
    <w:rsid w:val="0067273A"/>
    <w:rsid w:val="00672872"/>
    <w:rsid w:val="00672F3E"/>
    <w:rsid w:val="0067307D"/>
    <w:rsid w:val="006734F3"/>
    <w:rsid w:val="006736FB"/>
    <w:rsid w:val="00674C9D"/>
    <w:rsid w:val="00674FC6"/>
    <w:rsid w:val="0067533A"/>
    <w:rsid w:val="0067565D"/>
    <w:rsid w:val="00675897"/>
    <w:rsid w:val="006767BC"/>
    <w:rsid w:val="006771EC"/>
    <w:rsid w:val="00677667"/>
    <w:rsid w:val="006779DF"/>
    <w:rsid w:val="006800EC"/>
    <w:rsid w:val="00680744"/>
    <w:rsid w:val="006807AA"/>
    <w:rsid w:val="00680A10"/>
    <w:rsid w:val="00680F4D"/>
    <w:rsid w:val="0068114C"/>
    <w:rsid w:val="00681476"/>
    <w:rsid w:val="006819B7"/>
    <w:rsid w:val="00681C9C"/>
    <w:rsid w:val="00682CA9"/>
    <w:rsid w:val="00683A30"/>
    <w:rsid w:val="006846D0"/>
    <w:rsid w:val="00684712"/>
    <w:rsid w:val="00685B2E"/>
    <w:rsid w:val="00685F55"/>
    <w:rsid w:val="006861B2"/>
    <w:rsid w:val="0068620A"/>
    <w:rsid w:val="00687128"/>
    <w:rsid w:val="006871DF"/>
    <w:rsid w:val="0068741A"/>
    <w:rsid w:val="0069058B"/>
    <w:rsid w:val="0069099B"/>
    <w:rsid w:val="00690A32"/>
    <w:rsid w:val="00690B28"/>
    <w:rsid w:val="00690B4F"/>
    <w:rsid w:val="00690B57"/>
    <w:rsid w:val="00690E0E"/>
    <w:rsid w:val="00690E55"/>
    <w:rsid w:val="00690E66"/>
    <w:rsid w:val="0069113E"/>
    <w:rsid w:val="00691AA7"/>
    <w:rsid w:val="00691CB2"/>
    <w:rsid w:val="00691E4B"/>
    <w:rsid w:val="0069202E"/>
    <w:rsid w:val="00692346"/>
    <w:rsid w:val="00692A0A"/>
    <w:rsid w:val="00692CAD"/>
    <w:rsid w:val="00692F1A"/>
    <w:rsid w:val="006930EA"/>
    <w:rsid w:val="00693656"/>
    <w:rsid w:val="006936FF"/>
    <w:rsid w:val="00693771"/>
    <w:rsid w:val="00693A4B"/>
    <w:rsid w:val="00694027"/>
    <w:rsid w:val="00694197"/>
    <w:rsid w:val="0069463A"/>
    <w:rsid w:val="006947C4"/>
    <w:rsid w:val="00695002"/>
    <w:rsid w:val="006951D3"/>
    <w:rsid w:val="006955D0"/>
    <w:rsid w:val="00695973"/>
    <w:rsid w:val="00696065"/>
    <w:rsid w:val="006962EA"/>
    <w:rsid w:val="0069654B"/>
    <w:rsid w:val="00696861"/>
    <w:rsid w:val="00696D0E"/>
    <w:rsid w:val="00696E43"/>
    <w:rsid w:val="00696EB4"/>
    <w:rsid w:val="00697524"/>
    <w:rsid w:val="00697A0C"/>
    <w:rsid w:val="00697CB2"/>
    <w:rsid w:val="006A02F5"/>
    <w:rsid w:val="006A0678"/>
    <w:rsid w:val="006A091C"/>
    <w:rsid w:val="006A134C"/>
    <w:rsid w:val="006A1C93"/>
    <w:rsid w:val="006A1DA7"/>
    <w:rsid w:val="006A23A4"/>
    <w:rsid w:val="006A2C60"/>
    <w:rsid w:val="006A2E8B"/>
    <w:rsid w:val="006A2F05"/>
    <w:rsid w:val="006A3469"/>
    <w:rsid w:val="006A3994"/>
    <w:rsid w:val="006A3CB1"/>
    <w:rsid w:val="006A40E1"/>
    <w:rsid w:val="006A43EF"/>
    <w:rsid w:val="006A467A"/>
    <w:rsid w:val="006A4684"/>
    <w:rsid w:val="006A4705"/>
    <w:rsid w:val="006A4CC5"/>
    <w:rsid w:val="006A52E1"/>
    <w:rsid w:val="006A5308"/>
    <w:rsid w:val="006A5595"/>
    <w:rsid w:val="006A55A8"/>
    <w:rsid w:val="006A5E9D"/>
    <w:rsid w:val="006A6498"/>
    <w:rsid w:val="006A64D1"/>
    <w:rsid w:val="006A6CD6"/>
    <w:rsid w:val="006A6F0F"/>
    <w:rsid w:val="006A7435"/>
    <w:rsid w:val="006A7669"/>
    <w:rsid w:val="006A7F09"/>
    <w:rsid w:val="006B0945"/>
    <w:rsid w:val="006B1939"/>
    <w:rsid w:val="006B1ED8"/>
    <w:rsid w:val="006B230B"/>
    <w:rsid w:val="006B27A5"/>
    <w:rsid w:val="006B281D"/>
    <w:rsid w:val="006B29E9"/>
    <w:rsid w:val="006B3207"/>
    <w:rsid w:val="006B361B"/>
    <w:rsid w:val="006B3C4B"/>
    <w:rsid w:val="006B41B9"/>
    <w:rsid w:val="006B4A4B"/>
    <w:rsid w:val="006B4BE1"/>
    <w:rsid w:val="006B4D20"/>
    <w:rsid w:val="006B56B0"/>
    <w:rsid w:val="006B5B00"/>
    <w:rsid w:val="006B5DF8"/>
    <w:rsid w:val="006B5E80"/>
    <w:rsid w:val="006B5F64"/>
    <w:rsid w:val="006B654E"/>
    <w:rsid w:val="006B6D26"/>
    <w:rsid w:val="006B6EA4"/>
    <w:rsid w:val="006B7664"/>
    <w:rsid w:val="006B7AD9"/>
    <w:rsid w:val="006B7CD9"/>
    <w:rsid w:val="006B7D8A"/>
    <w:rsid w:val="006C0724"/>
    <w:rsid w:val="006C0CD3"/>
    <w:rsid w:val="006C13C6"/>
    <w:rsid w:val="006C1BAA"/>
    <w:rsid w:val="006C23AF"/>
    <w:rsid w:val="006C2BF5"/>
    <w:rsid w:val="006C30D2"/>
    <w:rsid w:val="006C3479"/>
    <w:rsid w:val="006C35C1"/>
    <w:rsid w:val="006C3A9F"/>
    <w:rsid w:val="006C3EF1"/>
    <w:rsid w:val="006C472A"/>
    <w:rsid w:val="006C4FAD"/>
    <w:rsid w:val="006C51B3"/>
    <w:rsid w:val="006C5371"/>
    <w:rsid w:val="006C56F4"/>
    <w:rsid w:val="006C5A37"/>
    <w:rsid w:val="006C6509"/>
    <w:rsid w:val="006C66B8"/>
    <w:rsid w:val="006C6F0A"/>
    <w:rsid w:val="006C7AAB"/>
    <w:rsid w:val="006C7EB1"/>
    <w:rsid w:val="006D0808"/>
    <w:rsid w:val="006D0A45"/>
    <w:rsid w:val="006D0BAA"/>
    <w:rsid w:val="006D0BEE"/>
    <w:rsid w:val="006D0F2A"/>
    <w:rsid w:val="006D11B8"/>
    <w:rsid w:val="006D18C6"/>
    <w:rsid w:val="006D1AED"/>
    <w:rsid w:val="006D1EE2"/>
    <w:rsid w:val="006D27CC"/>
    <w:rsid w:val="006D29F7"/>
    <w:rsid w:val="006D32F1"/>
    <w:rsid w:val="006D3C74"/>
    <w:rsid w:val="006D4302"/>
    <w:rsid w:val="006D51CB"/>
    <w:rsid w:val="006D5678"/>
    <w:rsid w:val="006D5964"/>
    <w:rsid w:val="006D5D9D"/>
    <w:rsid w:val="006D6A2A"/>
    <w:rsid w:val="006D6E5C"/>
    <w:rsid w:val="006D7319"/>
    <w:rsid w:val="006D7912"/>
    <w:rsid w:val="006D79A8"/>
    <w:rsid w:val="006D7A32"/>
    <w:rsid w:val="006D7B52"/>
    <w:rsid w:val="006D7D99"/>
    <w:rsid w:val="006D7F63"/>
    <w:rsid w:val="006E0374"/>
    <w:rsid w:val="006E06B7"/>
    <w:rsid w:val="006E1702"/>
    <w:rsid w:val="006E189D"/>
    <w:rsid w:val="006E1CEF"/>
    <w:rsid w:val="006E1E41"/>
    <w:rsid w:val="006E1E87"/>
    <w:rsid w:val="006E243E"/>
    <w:rsid w:val="006E2557"/>
    <w:rsid w:val="006E285F"/>
    <w:rsid w:val="006E2DF6"/>
    <w:rsid w:val="006E317D"/>
    <w:rsid w:val="006E3E2D"/>
    <w:rsid w:val="006E426F"/>
    <w:rsid w:val="006E43E0"/>
    <w:rsid w:val="006E45C4"/>
    <w:rsid w:val="006E50B9"/>
    <w:rsid w:val="006E5212"/>
    <w:rsid w:val="006E5998"/>
    <w:rsid w:val="006E5B5E"/>
    <w:rsid w:val="006E5E7F"/>
    <w:rsid w:val="006E6862"/>
    <w:rsid w:val="006E68D1"/>
    <w:rsid w:val="006E6F3B"/>
    <w:rsid w:val="006E7379"/>
    <w:rsid w:val="006E77F1"/>
    <w:rsid w:val="006E783C"/>
    <w:rsid w:val="006E7CF2"/>
    <w:rsid w:val="006F098A"/>
    <w:rsid w:val="006F0A9A"/>
    <w:rsid w:val="006F1AE7"/>
    <w:rsid w:val="006F1BE4"/>
    <w:rsid w:val="006F1CC4"/>
    <w:rsid w:val="006F1CEC"/>
    <w:rsid w:val="006F1E76"/>
    <w:rsid w:val="006F2792"/>
    <w:rsid w:val="006F27B5"/>
    <w:rsid w:val="006F2C39"/>
    <w:rsid w:val="006F3007"/>
    <w:rsid w:val="006F362D"/>
    <w:rsid w:val="006F3C07"/>
    <w:rsid w:val="006F4082"/>
    <w:rsid w:val="006F50E9"/>
    <w:rsid w:val="006F5B12"/>
    <w:rsid w:val="006F5D88"/>
    <w:rsid w:val="006F60BB"/>
    <w:rsid w:val="006F6859"/>
    <w:rsid w:val="006F6CAA"/>
    <w:rsid w:val="006F7512"/>
    <w:rsid w:val="006F7EB1"/>
    <w:rsid w:val="00700148"/>
    <w:rsid w:val="007004B7"/>
    <w:rsid w:val="0070090C"/>
    <w:rsid w:val="007009CC"/>
    <w:rsid w:val="00700A7E"/>
    <w:rsid w:val="00700C60"/>
    <w:rsid w:val="007012E3"/>
    <w:rsid w:val="0070160B"/>
    <w:rsid w:val="00701A44"/>
    <w:rsid w:val="00701B48"/>
    <w:rsid w:val="00701D67"/>
    <w:rsid w:val="00702632"/>
    <w:rsid w:val="0070289C"/>
    <w:rsid w:val="00702D4D"/>
    <w:rsid w:val="00702DAA"/>
    <w:rsid w:val="0070309A"/>
    <w:rsid w:val="00703201"/>
    <w:rsid w:val="0070367F"/>
    <w:rsid w:val="00703AEF"/>
    <w:rsid w:val="00704C51"/>
    <w:rsid w:val="00704F4C"/>
    <w:rsid w:val="00705002"/>
    <w:rsid w:val="0070543E"/>
    <w:rsid w:val="00705719"/>
    <w:rsid w:val="0070595D"/>
    <w:rsid w:val="00706466"/>
    <w:rsid w:val="00706633"/>
    <w:rsid w:val="00706A26"/>
    <w:rsid w:val="00707472"/>
    <w:rsid w:val="00707FDC"/>
    <w:rsid w:val="007102AF"/>
    <w:rsid w:val="007105E5"/>
    <w:rsid w:val="0071073B"/>
    <w:rsid w:val="007114B7"/>
    <w:rsid w:val="0071175D"/>
    <w:rsid w:val="00711819"/>
    <w:rsid w:val="00711AFA"/>
    <w:rsid w:val="00712114"/>
    <w:rsid w:val="007127A7"/>
    <w:rsid w:val="0071386C"/>
    <w:rsid w:val="00713E05"/>
    <w:rsid w:val="00713E75"/>
    <w:rsid w:val="007150F5"/>
    <w:rsid w:val="00715515"/>
    <w:rsid w:val="00715578"/>
    <w:rsid w:val="00715ABB"/>
    <w:rsid w:val="00715AC9"/>
    <w:rsid w:val="00715B20"/>
    <w:rsid w:val="0071654A"/>
    <w:rsid w:val="007165FB"/>
    <w:rsid w:val="00716C1D"/>
    <w:rsid w:val="00717423"/>
    <w:rsid w:val="00717707"/>
    <w:rsid w:val="00717E4B"/>
    <w:rsid w:val="0072089A"/>
    <w:rsid w:val="00720A60"/>
    <w:rsid w:val="007212E1"/>
    <w:rsid w:val="00721357"/>
    <w:rsid w:val="0072269F"/>
    <w:rsid w:val="00722A28"/>
    <w:rsid w:val="00722E28"/>
    <w:rsid w:val="00723C03"/>
    <w:rsid w:val="007247DF"/>
    <w:rsid w:val="00724C42"/>
    <w:rsid w:val="00724D12"/>
    <w:rsid w:val="00725F60"/>
    <w:rsid w:val="00725F9C"/>
    <w:rsid w:val="007267E5"/>
    <w:rsid w:val="00726BCF"/>
    <w:rsid w:val="00726D5C"/>
    <w:rsid w:val="00726E1E"/>
    <w:rsid w:val="00727A82"/>
    <w:rsid w:val="00727EA3"/>
    <w:rsid w:val="007301A3"/>
    <w:rsid w:val="00730A31"/>
    <w:rsid w:val="007319DD"/>
    <w:rsid w:val="00731BD5"/>
    <w:rsid w:val="00732271"/>
    <w:rsid w:val="00732519"/>
    <w:rsid w:val="00732D27"/>
    <w:rsid w:val="00732F59"/>
    <w:rsid w:val="00733180"/>
    <w:rsid w:val="00733633"/>
    <w:rsid w:val="00733676"/>
    <w:rsid w:val="00733879"/>
    <w:rsid w:val="007345B6"/>
    <w:rsid w:val="00734C08"/>
    <w:rsid w:val="00734EF0"/>
    <w:rsid w:val="0073592B"/>
    <w:rsid w:val="007362EE"/>
    <w:rsid w:val="00736DB6"/>
    <w:rsid w:val="007370E1"/>
    <w:rsid w:val="00737228"/>
    <w:rsid w:val="00737781"/>
    <w:rsid w:val="00737D4F"/>
    <w:rsid w:val="00737EA7"/>
    <w:rsid w:val="00737FB2"/>
    <w:rsid w:val="007401EF"/>
    <w:rsid w:val="00740B8C"/>
    <w:rsid w:val="00742B80"/>
    <w:rsid w:val="007430A5"/>
    <w:rsid w:val="00743848"/>
    <w:rsid w:val="00743D79"/>
    <w:rsid w:val="00744015"/>
    <w:rsid w:val="00744824"/>
    <w:rsid w:val="00744C10"/>
    <w:rsid w:val="00745B8D"/>
    <w:rsid w:val="00745B98"/>
    <w:rsid w:val="00746073"/>
    <w:rsid w:val="007461F0"/>
    <w:rsid w:val="00746CA6"/>
    <w:rsid w:val="007476B2"/>
    <w:rsid w:val="00747B4D"/>
    <w:rsid w:val="00747CFB"/>
    <w:rsid w:val="00747EC2"/>
    <w:rsid w:val="007500D8"/>
    <w:rsid w:val="0075109C"/>
    <w:rsid w:val="007514B5"/>
    <w:rsid w:val="0075156A"/>
    <w:rsid w:val="00751811"/>
    <w:rsid w:val="007518FB"/>
    <w:rsid w:val="007523D3"/>
    <w:rsid w:val="00752C07"/>
    <w:rsid w:val="00753174"/>
    <w:rsid w:val="00753EA3"/>
    <w:rsid w:val="007540A0"/>
    <w:rsid w:val="007543C8"/>
    <w:rsid w:val="007545DB"/>
    <w:rsid w:val="00754967"/>
    <w:rsid w:val="007549CC"/>
    <w:rsid w:val="00754B3B"/>
    <w:rsid w:val="00754CD6"/>
    <w:rsid w:val="00755028"/>
    <w:rsid w:val="0075563D"/>
    <w:rsid w:val="00755EEF"/>
    <w:rsid w:val="00756079"/>
    <w:rsid w:val="007562C4"/>
    <w:rsid w:val="007562E5"/>
    <w:rsid w:val="007564AD"/>
    <w:rsid w:val="0075653D"/>
    <w:rsid w:val="0075663B"/>
    <w:rsid w:val="00756A66"/>
    <w:rsid w:val="0075747A"/>
    <w:rsid w:val="0075762A"/>
    <w:rsid w:val="00757B5F"/>
    <w:rsid w:val="00757CF8"/>
    <w:rsid w:val="007601CA"/>
    <w:rsid w:val="007606AF"/>
    <w:rsid w:val="007607FD"/>
    <w:rsid w:val="00760A02"/>
    <w:rsid w:val="00761330"/>
    <w:rsid w:val="00761C92"/>
    <w:rsid w:val="0076223E"/>
    <w:rsid w:val="00762636"/>
    <w:rsid w:val="00762A29"/>
    <w:rsid w:val="00762CC3"/>
    <w:rsid w:val="00762F0E"/>
    <w:rsid w:val="007630B4"/>
    <w:rsid w:val="0076320A"/>
    <w:rsid w:val="007633FD"/>
    <w:rsid w:val="007638C1"/>
    <w:rsid w:val="00763A1F"/>
    <w:rsid w:val="00763B9B"/>
    <w:rsid w:val="00763C24"/>
    <w:rsid w:val="0076401B"/>
    <w:rsid w:val="007644D3"/>
    <w:rsid w:val="00764A5A"/>
    <w:rsid w:val="00764E87"/>
    <w:rsid w:val="0076531D"/>
    <w:rsid w:val="007657C6"/>
    <w:rsid w:val="007657DF"/>
    <w:rsid w:val="007661DF"/>
    <w:rsid w:val="007662C5"/>
    <w:rsid w:val="00767070"/>
    <w:rsid w:val="0076D8D7"/>
    <w:rsid w:val="007701E5"/>
    <w:rsid w:val="0077042B"/>
    <w:rsid w:val="007704D9"/>
    <w:rsid w:val="00770D89"/>
    <w:rsid w:val="00770DF3"/>
    <w:rsid w:val="00771CCA"/>
    <w:rsid w:val="00771E88"/>
    <w:rsid w:val="007721F8"/>
    <w:rsid w:val="00772510"/>
    <w:rsid w:val="007726BF"/>
    <w:rsid w:val="00772ADE"/>
    <w:rsid w:val="00772C49"/>
    <w:rsid w:val="00772CEB"/>
    <w:rsid w:val="0077408D"/>
    <w:rsid w:val="007743D8"/>
    <w:rsid w:val="00774896"/>
    <w:rsid w:val="007749D9"/>
    <w:rsid w:val="00774C44"/>
    <w:rsid w:val="00774E1E"/>
    <w:rsid w:val="007754F1"/>
    <w:rsid w:val="00775812"/>
    <w:rsid w:val="007760A8"/>
    <w:rsid w:val="007762DF"/>
    <w:rsid w:val="00776363"/>
    <w:rsid w:val="007768A5"/>
    <w:rsid w:val="00776CDD"/>
    <w:rsid w:val="0077709E"/>
    <w:rsid w:val="0077751B"/>
    <w:rsid w:val="00777922"/>
    <w:rsid w:val="007803AE"/>
    <w:rsid w:val="00780582"/>
    <w:rsid w:val="007805F0"/>
    <w:rsid w:val="00781BB3"/>
    <w:rsid w:val="0078222C"/>
    <w:rsid w:val="00783445"/>
    <w:rsid w:val="007835D7"/>
    <w:rsid w:val="00783628"/>
    <w:rsid w:val="00783A66"/>
    <w:rsid w:val="00784053"/>
    <w:rsid w:val="00784900"/>
    <w:rsid w:val="00784B59"/>
    <w:rsid w:val="00785583"/>
    <w:rsid w:val="00785D41"/>
    <w:rsid w:val="0078664B"/>
    <w:rsid w:val="0078685B"/>
    <w:rsid w:val="0078689D"/>
    <w:rsid w:val="0078690F"/>
    <w:rsid w:val="00786A0B"/>
    <w:rsid w:val="00786DF0"/>
    <w:rsid w:val="00786F38"/>
    <w:rsid w:val="00786FC3"/>
    <w:rsid w:val="00787643"/>
    <w:rsid w:val="00790172"/>
    <w:rsid w:val="007908CE"/>
    <w:rsid w:val="00790920"/>
    <w:rsid w:val="00790A74"/>
    <w:rsid w:val="00790A86"/>
    <w:rsid w:val="00790C98"/>
    <w:rsid w:val="00790E10"/>
    <w:rsid w:val="00790FC7"/>
    <w:rsid w:val="007911B9"/>
    <w:rsid w:val="007917D0"/>
    <w:rsid w:val="00791869"/>
    <w:rsid w:val="00791A65"/>
    <w:rsid w:val="00791C98"/>
    <w:rsid w:val="00791D11"/>
    <w:rsid w:val="007927E9"/>
    <w:rsid w:val="0079311D"/>
    <w:rsid w:val="0079313C"/>
    <w:rsid w:val="00793186"/>
    <w:rsid w:val="007934A4"/>
    <w:rsid w:val="007934E5"/>
    <w:rsid w:val="00793ADA"/>
    <w:rsid w:val="0079415E"/>
    <w:rsid w:val="00794B09"/>
    <w:rsid w:val="00794CC1"/>
    <w:rsid w:val="00795117"/>
    <w:rsid w:val="00795123"/>
    <w:rsid w:val="007965B7"/>
    <w:rsid w:val="00796C17"/>
    <w:rsid w:val="00796C3E"/>
    <w:rsid w:val="00796CCD"/>
    <w:rsid w:val="00797E56"/>
    <w:rsid w:val="007A03C8"/>
    <w:rsid w:val="007A06C8"/>
    <w:rsid w:val="007A1613"/>
    <w:rsid w:val="007A1977"/>
    <w:rsid w:val="007A1BEA"/>
    <w:rsid w:val="007A1EE4"/>
    <w:rsid w:val="007A210A"/>
    <w:rsid w:val="007A21FC"/>
    <w:rsid w:val="007A220C"/>
    <w:rsid w:val="007A2364"/>
    <w:rsid w:val="007A30A9"/>
    <w:rsid w:val="007A34CB"/>
    <w:rsid w:val="007A35ED"/>
    <w:rsid w:val="007A40D0"/>
    <w:rsid w:val="007A4121"/>
    <w:rsid w:val="007A483A"/>
    <w:rsid w:val="007A4A91"/>
    <w:rsid w:val="007A4C93"/>
    <w:rsid w:val="007A513E"/>
    <w:rsid w:val="007A54E4"/>
    <w:rsid w:val="007A552D"/>
    <w:rsid w:val="007A58C6"/>
    <w:rsid w:val="007A61D2"/>
    <w:rsid w:val="007A6303"/>
    <w:rsid w:val="007A67CA"/>
    <w:rsid w:val="007A6BE7"/>
    <w:rsid w:val="007A7EF6"/>
    <w:rsid w:val="007A7F78"/>
    <w:rsid w:val="007A7F92"/>
    <w:rsid w:val="007B0195"/>
    <w:rsid w:val="007B0364"/>
    <w:rsid w:val="007B089B"/>
    <w:rsid w:val="007B11DB"/>
    <w:rsid w:val="007B12F6"/>
    <w:rsid w:val="007B15AB"/>
    <w:rsid w:val="007B1775"/>
    <w:rsid w:val="007B18E4"/>
    <w:rsid w:val="007B1BD5"/>
    <w:rsid w:val="007B2422"/>
    <w:rsid w:val="007B25B9"/>
    <w:rsid w:val="007B2671"/>
    <w:rsid w:val="007B2924"/>
    <w:rsid w:val="007B2C88"/>
    <w:rsid w:val="007B2DA0"/>
    <w:rsid w:val="007B397D"/>
    <w:rsid w:val="007B3AC1"/>
    <w:rsid w:val="007B4DB6"/>
    <w:rsid w:val="007B5023"/>
    <w:rsid w:val="007B50AD"/>
    <w:rsid w:val="007B514C"/>
    <w:rsid w:val="007B5439"/>
    <w:rsid w:val="007B54E2"/>
    <w:rsid w:val="007B57AF"/>
    <w:rsid w:val="007B59C7"/>
    <w:rsid w:val="007B5C6C"/>
    <w:rsid w:val="007B664F"/>
    <w:rsid w:val="007B66D5"/>
    <w:rsid w:val="007B69A4"/>
    <w:rsid w:val="007B7AEA"/>
    <w:rsid w:val="007C035A"/>
    <w:rsid w:val="007C04DE"/>
    <w:rsid w:val="007C078E"/>
    <w:rsid w:val="007C083D"/>
    <w:rsid w:val="007C106F"/>
    <w:rsid w:val="007C1077"/>
    <w:rsid w:val="007C1559"/>
    <w:rsid w:val="007C1D4B"/>
    <w:rsid w:val="007C1D4C"/>
    <w:rsid w:val="007C2129"/>
    <w:rsid w:val="007C2A28"/>
    <w:rsid w:val="007C2F70"/>
    <w:rsid w:val="007C3774"/>
    <w:rsid w:val="007C380E"/>
    <w:rsid w:val="007C3AE0"/>
    <w:rsid w:val="007C4671"/>
    <w:rsid w:val="007C4D3D"/>
    <w:rsid w:val="007C581E"/>
    <w:rsid w:val="007C5AC4"/>
    <w:rsid w:val="007C6E4C"/>
    <w:rsid w:val="007C70E0"/>
    <w:rsid w:val="007C7114"/>
    <w:rsid w:val="007C75F2"/>
    <w:rsid w:val="007C7BF9"/>
    <w:rsid w:val="007C7CF6"/>
    <w:rsid w:val="007C7DD4"/>
    <w:rsid w:val="007D0275"/>
    <w:rsid w:val="007D0DB7"/>
    <w:rsid w:val="007D166B"/>
    <w:rsid w:val="007D2185"/>
    <w:rsid w:val="007D22AF"/>
    <w:rsid w:val="007D2824"/>
    <w:rsid w:val="007D2D87"/>
    <w:rsid w:val="007D2D9D"/>
    <w:rsid w:val="007D3225"/>
    <w:rsid w:val="007D32BA"/>
    <w:rsid w:val="007D3581"/>
    <w:rsid w:val="007D3B59"/>
    <w:rsid w:val="007D3C79"/>
    <w:rsid w:val="007D3CD0"/>
    <w:rsid w:val="007D4355"/>
    <w:rsid w:val="007D4D39"/>
    <w:rsid w:val="007D5240"/>
    <w:rsid w:val="007D55F0"/>
    <w:rsid w:val="007D5B8D"/>
    <w:rsid w:val="007D5CB7"/>
    <w:rsid w:val="007D5CC5"/>
    <w:rsid w:val="007D5DFB"/>
    <w:rsid w:val="007D6186"/>
    <w:rsid w:val="007D65CA"/>
    <w:rsid w:val="007D6A45"/>
    <w:rsid w:val="007D6B92"/>
    <w:rsid w:val="007D6D72"/>
    <w:rsid w:val="007D7B1B"/>
    <w:rsid w:val="007D7D82"/>
    <w:rsid w:val="007D7DFF"/>
    <w:rsid w:val="007E02A4"/>
    <w:rsid w:val="007E035C"/>
    <w:rsid w:val="007E0365"/>
    <w:rsid w:val="007E0390"/>
    <w:rsid w:val="007E063A"/>
    <w:rsid w:val="007E0A0F"/>
    <w:rsid w:val="007E19D4"/>
    <w:rsid w:val="007E2A86"/>
    <w:rsid w:val="007E2FB3"/>
    <w:rsid w:val="007E3F0E"/>
    <w:rsid w:val="007E4374"/>
    <w:rsid w:val="007E4D70"/>
    <w:rsid w:val="007E5398"/>
    <w:rsid w:val="007E5AFE"/>
    <w:rsid w:val="007E5C41"/>
    <w:rsid w:val="007E5E5C"/>
    <w:rsid w:val="007E6239"/>
    <w:rsid w:val="007E62E0"/>
    <w:rsid w:val="007E6DA1"/>
    <w:rsid w:val="007E7CAF"/>
    <w:rsid w:val="007F13E5"/>
    <w:rsid w:val="007F17A6"/>
    <w:rsid w:val="007F1B38"/>
    <w:rsid w:val="007F2126"/>
    <w:rsid w:val="007F23BD"/>
    <w:rsid w:val="007F2928"/>
    <w:rsid w:val="007F2BE6"/>
    <w:rsid w:val="007F2F42"/>
    <w:rsid w:val="007F320B"/>
    <w:rsid w:val="007F3935"/>
    <w:rsid w:val="007F44CE"/>
    <w:rsid w:val="007F4C90"/>
    <w:rsid w:val="007F4E1C"/>
    <w:rsid w:val="007F4FC8"/>
    <w:rsid w:val="007F5133"/>
    <w:rsid w:val="007F51EF"/>
    <w:rsid w:val="007F54EE"/>
    <w:rsid w:val="007F56D4"/>
    <w:rsid w:val="007F5B1B"/>
    <w:rsid w:val="007F62D6"/>
    <w:rsid w:val="007F6E38"/>
    <w:rsid w:val="007F71BF"/>
    <w:rsid w:val="007F7467"/>
    <w:rsid w:val="00800F42"/>
    <w:rsid w:val="00801163"/>
    <w:rsid w:val="0080120A"/>
    <w:rsid w:val="00801C63"/>
    <w:rsid w:val="00801D9A"/>
    <w:rsid w:val="00801DEF"/>
    <w:rsid w:val="00802C3D"/>
    <w:rsid w:val="00802E97"/>
    <w:rsid w:val="00802EA7"/>
    <w:rsid w:val="008030DB"/>
    <w:rsid w:val="008038AC"/>
    <w:rsid w:val="00803BBA"/>
    <w:rsid w:val="00803FD8"/>
    <w:rsid w:val="008045C5"/>
    <w:rsid w:val="00804D6D"/>
    <w:rsid w:val="00804F62"/>
    <w:rsid w:val="008050CC"/>
    <w:rsid w:val="008057AE"/>
    <w:rsid w:val="00805BB2"/>
    <w:rsid w:val="008065BC"/>
    <w:rsid w:val="008067CD"/>
    <w:rsid w:val="0080697C"/>
    <w:rsid w:val="00806FBF"/>
    <w:rsid w:val="00807631"/>
    <w:rsid w:val="00807799"/>
    <w:rsid w:val="0080787A"/>
    <w:rsid w:val="00810161"/>
    <w:rsid w:val="00810994"/>
    <w:rsid w:val="00810B3D"/>
    <w:rsid w:val="00810B50"/>
    <w:rsid w:val="00810EE5"/>
    <w:rsid w:val="0081144D"/>
    <w:rsid w:val="008117D4"/>
    <w:rsid w:val="00811E41"/>
    <w:rsid w:val="00811E8D"/>
    <w:rsid w:val="008123A3"/>
    <w:rsid w:val="0081247B"/>
    <w:rsid w:val="00812905"/>
    <w:rsid w:val="008129C0"/>
    <w:rsid w:val="00812AE2"/>
    <w:rsid w:val="00814DFB"/>
    <w:rsid w:val="00814F00"/>
    <w:rsid w:val="0081524F"/>
    <w:rsid w:val="008153FB"/>
    <w:rsid w:val="00815AD8"/>
    <w:rsid w:val="00815B4D"/>
    <w:rsid w:val="00816B6D"/>
    <w:rsid w:val="00816F0E"/>
    <w:rsid w:val="00817361"/>
    <w:rsid w:val="00817A22"/>
    <w:rsid w:val="00817C26"/>
    <w:rsid w:val="00817D32"/>
    <w:rsid w:val="00817D85"/>
    <w:rsid w:val="00817EB3"/>
    <w:rsid w:val="0082006E"/>
    <w:rsid w:val="00820CD6"/>
    <w:rsid w:val="00820E3C"/>
    <w:rsid w:val="00821689"/>
    <w:rsid w:val="00821D8A"/>
    <w:rsid w:val="00821DC8"/>
    <w:rsid w:val="00822502"/>
    <w:rsid w:val="00822C9D"/>
    <w:rsid w:val="00823006"/>
    <w:rsid w:val="0082314F"/>
    <w:rsid w:val="00823660"/>
    <w:rsid w:val="00823AF4"/>
    <w:rsid w:val="00823AFB"/>
    <w:rsid w:val="00823E0C"/>
    <w:rsid w:val="008246D0"/>
    <w:rsid w:val="00824D10"/>
    <w:rsid w:val="00825318"/>
    <w:rsid w:val="00825482"/>
    <w:rsid w:val="00825A31"/>
    <w:rsid w:val="00825E02"/>
    <w:rsid w:val="008262AE"/>
    <w:rsid w:val="0082681F"/>
    <w:rsid w:val="008269C8"/>
    <w:rsid w:val="00826F71"/>
    <w:rsid w:val="00827A26"/>
    <w:rsid w:val="00827B7E"/>
    <w:rsid w:val="008304EA"/>
    <w:rsid w:val="0083090E"/>
    <w:rsid w:val="00830D44"/>
    <w:rsid w:val="00830F10"/>
    <w:rsid w:val="00830F33"/>
    <w:rsid w:val="00830F9A"/>
    <w:rsid w:val="00831C0F"/>
    <w:rsid w:val="00831D6C"/>
    <w:rsid w:val="00831F04"/>
    <w:rsid w:val="0083200F"/>
    <w:rsid w:val="00832537"/>
    <w:rsid w:val="00832A77"/>
    <w:rsid w:val="00833141"/>
    <w:rsid w:val="008334FF"/>
    <w:rsid w:val="00833A5A"/>
    <w:rsid w:val="00833B3C"/>
    <w:rsid w:val="00833C37"/>
    <w:rsid w:val="00833EFF"/>
    <w:rsid w:val="008340CA"/>
    <w:rsid w:val="008343DD"/>
    <w:rsid w:val="00834503"/>
    <w:rsid w:val="0083450C"/>
    <w:rsid w:val="00834702"/>
    <w:rsid w:val="0083530C"/>
    <w:rsid w:val="00835F55"/>
    <w:rsid w:val="00835FB8"/>
    <w:rsid w:val="0083619B"/>
    <w:rsid w:val="008361BE"/>
    <w:rsid w:val="00836388"/>
    <w:rsid w:val="0083656E"/>
    <w:rsid w:val="00837271"/>
    <w:rsid w:val="0083741E"/>
    <w:rsid w:val="00837575"/>
    <w:rsid w:val="00837899"/>
    <w:rsid w:val="00840287"/>
    <w:rsid w:val="0084075E"/>
    <w:rsid w:val="00841231"/>
    <w:rsid w:val="00841AB3"/>
    <w:rsid w:val="00841E36"/>
    <w:rsid w:val="00841E77"/>
    <w:rsid w:val="00841F92"/>
    <w:rsid w:val="00842C56"/>
    <w:rsid w:val="00843022"/>
    <w:rsid w:val="008431D4"/>
    <w:rsid w:val="00843581"/>
    <w:rsid w:val="00843D00"/>
    <w:rsid w:val="00843ED8"/>
    <w:rsid w:val="00843FFF"/>
    <w:rsid w:val="0084436D"/>
    <w:rsid w:val="0084516E"/>
    <w:rsid w:val="008451EC"/>
    <w:rsid w:val="008453FB"/>
    <w:rsid w:val="00845536"/>
    <w:rsid w:val="00845DB8"/>
    <w:rsid w:val="00845F40"/>
    <w:rsid w:val="0084642A"/>
    <w:rsid w:val="00846432"/>
    <w:rsid w:val="00846662"/>
    <w:rsid w:val="008466FC"/>
    <w:rsid w:val="0084691C"/>
    <w:rsid w:val="00846AAF"/>
    <w:rsid w:val="00846AE9"/>
    <w:rsid w:val="00846EC4"/>
    <w:rsid w:val="008475AA"/>
    <w:rsid w:val="00847875"/>
    <w:rsid w:val="00847EF3"/>
    <w:rsid w:val="00850167"/>
    <w:rsid w:val="00850841"/>
    <w:rsid w:val="00851135"/>
    <w:rsid w:val="00851414"/>
    <w:rsid w:val="008522D0"/>
    <w:rsid w:val="00852960"/>
    <w:rsid w:val="00852A61"/>
    <w:rsid w:val="0085354B"/>
    <w:rsid w:val="00853B99"/>
    <w:rsid w:val="00853EA8"/>
    <w:rsid w:val="0085413D"/>
    <w:rsid w:val="00854900"/>
    <w:rsid w:val="00854A90"/>
    <w:rsid w:val="00854B5B"/>
    <w:rsid w:val="00855690"/>
    <w:rsid w:val="0085575E"/>
    <w:rsid w:val="0085640B"/>
    <w:rsid w:val="00856662"/>
    <w:rsid w:val="00857482"/>
    <w:rsid w:val="00857740"/>
    <w:rsid w:val="00857822"/>
    <w:rsid w:val="00857F0D"/>
    <w:rsid w:val="0086000A"/>
    <w:rsid w:val="00860641"/>
    <w:rsid w:val="00860840"/>
    <w:rsid w:val="0086096E"/>
    <w:rsid w:val="00860E42"/>
    <w:rsid w:val="008611F1"/>
    <w:rsid w:val="008612C0"/>
    <w:rsid w:val="00861348"/>
    <w:rsid w:val="008615CA"/>
    <w:rsid w:val="0086167B"/>
    <w:rsid w:val="00861BF0"/>
    <w:rsid w:val="008626DB"/>
    <w:rsid w:val="008629F1"/>
    <w:rsid w:val="00862BC1"/>
    <w:rsid w:val="00862E1B"/>
    <w:rsid w:val="008633B1"/>
    <w:rsid w:val="008634BE"/>
    <w:rsid w:val="00863796"/>
    <w:rsid w:val="00863EC5"/>
    <w:rsid w:val="00864C99"/>
    <w:rsid w:val="00865125"/>
    <w:rsid w:val="008651A7"/>
    <w:rsid w:val="00865304"/>
    <w:rsid w:val="008654A1"/>
    <w:rsid w:val="00865D2E"/>
    <w:rsid w:val="00865EA0"/>
    <w:rsid w:val="00866107"/>
    <w:rsid w:val="00866392"/>
    <w:rsid w:val="00866AE1"/>
    <w:rsid w:val="00866C3D"/>
    <w:rsid w:val="008671A1"/>
    <w:rsid w:val="00867BFB"/>
    <w:rsid w:val="0087028B"/>
    <w:rsid w:val="00870824"/>
    <w:rsid w:val="0087107C"/>
    <w:rsid w:val="00871703"/>
    <w:rsid w:val="00871A1A"/>
    <w:rsid w:val="00871EEF"/>
    <w:rsid w:val="0087305E"/>
    <w:rsid w:val="00873077"/>
    <w:rsid w:val="00873388"/>
    <w:rsid w:val="00873FF6"/>
    <w:rsid w:val="00874A7C"/>
    <w:rsid w:val="00874B79"/>
    <w:rsid w:val="00875335"/>
    <w:rsid w:val="0087581E"/>
    <w:rsid w:val="00875C75"/>
    <w:rsid w:val="0087658C"/>
    <w:rsid w:val="00876B6E"/>
    <w:rsid w:val="00876DF1"/>
    <w:rsid w:val="00876E22"/>
    <w:rsid w:val="00877222"/>
    <w:rsid w:val="00877772"/>
    <w:rsid w:val="00877835"/>
    <w:rsid w:val="00877C8A"/>
    <w:rsid w:val="00877C95"/>
    <w:rsid w:val="00877FFA"/>
    <w:rsid w:val="00880033"/>
    <w:rsid w:val="0088008E"/>
    <w:rsid w:val="008803EE"/>
    <w:rsid w:val="00880E1E"/>
    <w:rsid w:val="008812DE"/>
    <w:rsid w:val="00881561"/>
    <w:rsid w:val="008815DF"/>
    <w:rsid w:val="00881D8C"/>
    <w:rsid w:val="00882754"/>
    <w:rsid w:val="00882890"/>
    <w:rsid w:val="00882926"/>
    <w:rsid w:val="00883227"/>
    <w:rsid w:val="008840F8"/>
    <w:rsid w:val="008843E7"/>
    <w:rsid w:val="008848AE"/>
    <w:rsid w:val="00884D39"/>
    <w:rsid w:val="0088541C"/>
    <w:rsid w:val="0088549F"/>
    <w:rsid w:val="00885737"/>
    <w:rsid w:val="008859AE"/>
    <w:rsid w:val="00885DB7"/>
    <w:rsid w:val="00885DE4"/>
    <w:rsid w:val="00886515"/>
    <w:rsid w:val="0088653D"/>
    <w:rsid w:val="00886C1A"/>
    <w:rsid w:val="008871B3"/>
    <w:rsid w:val="00887697"/>
    <w:rsid w:val="008879FA"/>
    <w:rsid w:val="0089045E"/>
    <w:rsid w:val="00890612"/>
    <w:rsid w:val="00890BBD"/>
    <w:rsid w:val="00890C56"/>
    <w:rsid w:val="00890FF6"/>
    <w:rsid w:val="0089146E"/>
    <w:rsid w:val="00891D9B"/>
    <w:rsid w:val="008923C7"/>
    <w:rsid w:val="008930BD"/>
    <w:rsid w:val="0089352C"/>
    <w:rsid w:val="00893666"/>
    <w:rsid w:val="008938DD"/>
    <w:rsid w:val="00893B9A"/>
    <w:rsid w:val="00894084"/>
    <w:rsid w:val="00894400"/>
    <w:rsid w:val="00894D65"/>
    <w:rsid w:val="00895174"/>
    <w:rsid w:val="008954C7"/>
    <w:rsid w:val="008957B6"/>
    <w:rsid w:val="008957C2"/>
    <w:rsid w:val="00895907"/>
    <w:rsid w:val="008961B6"/>
    <w:rsid w:val="008968A5"/>
    <w:rsid w:val="00897668"/>
    <w:rsid w:val="008976E7"/>
    <w:rsid w:val="008A021B"/>
    <w:rsid w:val="008A0ADD"/>
    <w:rsid w:val="008A130F"/>
    <w:rsid w:val="008A13F2"/>
    <w:rsid w:val="008A155F"/>
    <w:rsid w:val="008A190E"/>
    <w:rsid w:val="008A1A0C"/>
    <w:rsid w:val="008A23D4"/>
    <w:rsid w:val="008A2426"/>
    <w:rsid w:val="008A26A7"/>
    <w:rsid w:val="008A29C7"/>
    <w:rsid w:val="008A2D46"/>
    <w:rsid w:val="008A3270"/>
    <w:rsid w:val="008A327B"/>
    <w:rsid w:val="008A3375"/>
    <w:rsid w:val="008A3AB6"/>
    <w:rsid w:val="008A3DA2"/>
    <w:rsid w:val="008A3FC4"/>
    <w:rsid w:val="008A427F"/>
    <w:rsid w:val="008A472C"/>
    <w:rsid w:val="008A472D"/>
    <w:rsid w:val="008A4FB3"/>
    <w:rsid w:val="008A57B1"/>
    <w:rsid w:val="008A5F52"/>
    <w:rsid w:val="008A61A3"/>
    <w:rsid w:val="008A73BC"/>
    <w:rsid w:val="008B04B1"/>
    <w:rsid w:val="008B04DF"/>
    <w:rsid w:val="008B072E"/>
    <w:rsid w:val="008B0972"/>
    <w:rsid w:val="008B0BF8"/>
    <w:rsid w:val="008B112D"/>
    <w:rsid w:val="008B11B8"/>
    <w:rsid w:val="008B1471"/>
    <w:rsid w:val="008B1633"/>
    <w:rsid w:val="008B1DE2"/>
    <w:rsid w:val="008B2BD2"/>
    <w:rsid w:val="008B2C7C"/>
    <w:rsid w:val="008B3357"/>
    <w:rsid w:val="008B3DEF"/>
    <w:rsid w:val="008B4151"/>
    <w:rsid w:val="008B417F"/>
    <w:rsid w:val="008B4665"/>
    <w:rsid w:val="008B5C84"/>
    <w:rsid w:val="008B6003"/>
    <w:rsid w:val="008B64D2"/>
    <w:rsid w:val="008B6636"/>
    <w:rsid w:val="008B686D"/>
    <w:rsid w:val="008B7173"/>
    <w:rsid w:val="008B7425"/>
    <w:rsid w:val="008B7732"/>
    <w:rsid w:val="008B7CE6"/>
    <w:rsid w:val="008C14C3"/>
    <w:rsid w:val="008C1F14"/>
    <w:rsid w:val="008C262B"/>
    <w:rsid w:val="008C2678"/>
    <w:rsid w:val="008C2759"/>
    <w:rsid w:val="008C2833"/>
    <w:rsid w:val="008C2951"/>
    <w:rsid w:val="008C3DB9"/>
    <w:rsid w:val="008C54DC"/>
    <w:rsid w:val="008C5F2F"/>
    <w:rsid w:val="008C6031"/>
    <w:rsid w:val="008C60A6"/>
    <w:rsid w:val="008C6364"/>
    <w:rsid w:val="008C75B6"/>
    <w:rsid w:val="008C7D57"/>
    <w:rsid w:val="008C7ECF"/>
    <w:rsid w:val="008C7FCC"/>
    <w:rsid w:val="008D00F0"/>
    <w:rsid w:val="008D030D"/>
    <w:rsid w:val="008D0585"/>
    <w:rsid w:val="008D22B4"/>
    <w:rsid w:val="008D2C21"/>
    <w:rsid w:val="008D3253"/>
    <w:rsid w:val="008D333A"/>
    <w:rsid w:val="008D3D09"/>
    <w:rsid w:val="008D3D3F"/>
    <w:rsid w:val="008D401A"/>
    <w:rsid w:val="008D409E"/>
    <w:rsid w:val="008D455D"/>
    <w:rsid w:val="008D48EB"/>
    <w:rsid w:val="008D4BF6"/>
    <w:rsid w:val="008D5D36"/>
    <w:rsid w:val="008D6467"/>
    <w:rsid w:val="008D6BB8"/>
    <w:rsid w:val="008D75B7"/>
    <w:rsid w:val="008D799A"/>
    <w:rsid w:val="008D7EE2"/>
    <w:rsid w:val="008E0F00"/>
    <w:rsid w:val="008E0FE1"/>
    <w:rsid w:val="008E12C7"/>
    <w:rsid w:val="008E16F7"/>
    <w:rsid w:val="008E1BF1"/>
    <w:rsid w:val="008E27EB"/>
    <w:rsid w:val="008E2959"/>
    <w:rsid w:val="008E2F30"/>
    <w:rsid w:val="008E2F6C"/>
    <w:rsid w:val="008E3A07"/>
    <w:rsid w:val="008E45F4"/>
    <w:rsid w:val="008E4CBE"/>
    <w:rsid w:val="008E4D25"/>
    <w:rsid w:val="008E5154"/>
    <w:rsid w:val="008E51C0"/>
    <w:rsid w:val="008E61C2"/>
    <w:rsid w:val="008E63CE"/>
    <w:rsid w:val="008E63F5"/>
    <w:rsid w:val="008E6780"/>
    <w:rsid w:val="008E6B68"/>
    <w:rsid w:val="008E7112"/>
    <w:rsid w:val="008E735E"/>
    <w:rsid w:val="008E7E8D"/>
    <w:rsid w:val="008E7FC6"/>
    <w:rsid w:val="008F072B"/>
    <w:rsid w:val="008F0883"/>
    <w:rsid w:val="008F0890"/>
    <w:rsid w:val="008F08FF"/>
    <w:rsid w:val="008F0A0E"/>
    <w:rsid w:val="008F0D22"/>
    <w:rsid w:val="008F0F8C"/>
    <w:rsid w:val="008F12BD"/>
    <w:rsid w:val="008F231C"/>
    <w:rsid w:val="008F29F7"/>
    <w:rsid w:val="008F2B49"/>
    <w:rsid w:val="008F2E43"/>
    <w:rsid w:val="008F35E3"/>
    <w:rsid w:val="008F371E"/>
    <w:rsid w:val="008F411A"/>
    <w:rsid w:val="008F437A"/>
    <w:rsid w:val="008F4502"/>
    <w:rsid w:val="008F4C48"/>
    <w:rsid w:val="008F4F5C"/>
    <w:rsid w:val="008F520C"/>
    <w:rsid w:val="008F5AA5"/>
    <w:rsid w:val="008F5BD4"/>
    <w:rsid w:val="008F6095"/>
    <w:rsid w:val="008F6967"/>
    <w:rsid w:val="008F69B5"/>
    <w:rsid w:val="008F7118"/>
    <w:rsid w:val="008F7533"/>
    <w:rsid w:val="008F7FEA"/>
    <w:rsid w:val="009004B8"/>
    <w:rsid w:val="00900CAA"/>
    <w:rsid w:val="00901096"/>
    <w:rsid w:val="00901755"/>
    <w:rsid w:val="00901A33"/>
    <w:rsid w:val="00901E19"/>
    <w:rsid w:val="0090222A"/>
    <w:rsid w:val="009023F5"/>
    <w:rsid w:val="0090240A"/>
    <w:rsid w:val="0090272A"/>
    <w:rsid w:val="0090301C"/>
    <w:rsid w:val="009033EE"/>
    <w:rsid w:val="009040CC"/>
    <w:rsid w:val="009044A5"/>
    <w:rsid w:val="00904728"/>
    <w:rsid w:val="00904B80"/>
    <w:rsid w:val="00904C23"/>
    <w:rsid w:val="00904D91"/>
    <w:rsid w:val="00905A0C"/>
    <w:rsid w:val="00905AFA"/>
    <w:rsid w:val="00905C54"/>
    <w:rsid w:val="00905F7B"/>
    <w:rsid w:val="00906009"/>
    <w:rsid w:val="00906177"/>
    <w:rsid w:val="009064B7"/>
    <w:rsid w:val="009065F0"/>
    <w:rsid w:val="00906816"/>
    <w:rsid w:val="00906C19"/>
    <w:rsid w:val="00907367"/>
    <w:rsid w:val="00907419"/>
    <w:rsid w:val="00907814"/>
    <w:rsid w:val="00907E84"/>
    <w:rsid w:val="0091029C"/>
    <w:rsid w:val="00910492"/>
    <w:rsid w:val="00910800"/>
    <w:rsid w:val="00910918"/>
    <w:rsid w:val="009113B4"/>
    <w:rsid w:val="00911A3E"/>
    <w:rsid w:val="00911E00"/>
    <w:rsid w:val="00911EE5"/>
    <w:rsid w:val="0091230B"/>
    <w:rsid w:val="00912471"/>
    <w:rsid w:val="00913454"/>
    <w:rsid w:val="009138A5"/>
    <w:rsid w:val="009138A6"/>
    <w:rsid w:val="009139A3"/>
    <w:rsid w:val="00913D1A"/>
    <w:rsid w:val="00913E37"/>
    <w:rsid w:val="0091409A"/>
    <w:rsid w:val="00914563"/>
    <w:rsid w:val="00914762"/>
    <w:rsid w:val="009147F2"/>
    <w:rsid w:val="00914992"/>
    <w:rsid w:val="00915511"/>
    <w:rsid w:val="00915687"/>
    <w:rsid w:val="009156C9"/>
    <w:rsid w:val="00915B3C"/>
    <w:rsid w:val="0091681B"/>
    <w:rsid w:val="0091695F"/>
    <w:rsid w:val="00916964"/>
    <w:rsid w:val="009169E4"/>
    <w:rsid w:val="00916C7A"/>
    <w:rsid w:val="00917717"/>
    <w:rsid w:val="00917789"/>
    <w:rsid w:val="00917A8C"/>
    <w:rsid w:val="00917BF7"/>
    <w:rsid w:val="00917E35"/>
    <w:rsid w:val="0092046A"/>
    <w:rsid w:val="00920860"/>
    <w:rsid w:val="00920DFB"/>
    <w:rsid w:val="00920F3F"/>
    <w:rsid w:val="00921146"/>
    <w:rsid w:val="00921269"/>
    <w:rsid w:val="009213E2"/>
    <w:rsid w:val="009220CA"/>
    <w:rsid w:val="009221A2"/>
    <w:rsid w:val="009222BA"/>
    <w:rsid w:val="009227D7"/>
    <w:rsid w:val="00923278"/>
    <w:rsid w:val="0092396B"/>
    <w:rsid w:val="00923C40"/>
    <w:rsid w:val="0092463F"/>
    <w:rsid w:val="0092469E"/>
    <w:rsid w:val="009247BD"/>
    <w:rsid w:val="00924DA7"/>
    <w:rsid w:val="0092532E"/>
    <w:rsid w:val="009253CC"/>
    <w:rsid w:val="00925510"/>
    <w:rsid w:val="00925EA8"/>
    <w:rsid w:val="00925F13"/>
    <w:rsid w:val="00926410"/>
    <w:rsid w:val="0092644F"/>
    <w:rsid w:val="00926746"/>
    <w:rsid w:val="0092682C"/>
    <w:rsid w:val="00926ABD"/>
    <w:rsid w:val="00926FCF"/>
    <w:rsid w:val="00927525"/>
    <w:rsid w:val="0092756F"/>
    <w:rsid w:val="0093021D"/>
    <w:rsid w:val="009303D2"/>
    <w:rsid w:val="009306E6"/>
    <w:rsid w:val="00930C77"/>
    <w:rsid w:val="00930E3D"/>
    <w:rsid w:val="009317AD"/>
    <w:rsid w:val="009317D7"/>
    <w:rsid w:val="00931A59"/>
    <w:rsid w:val="00931DF9"/>
    <w:rsid w:val="00932414"/>
    <w:rsid w:val="00932435"/>
    <w:rsid w:val="00932657"/>
    <w:rsid w:val="00932763"/>
    <w:rsid w:val="009330E6"/>
    <w:rsid w:val="00933494"/>
    <w:rsid w:val="00933F8D"/>
    <w:rsid w:val="00934328"/>
    <w:rsid w:val="009345BE"/>
    <w:rsid w:val="00934922"/>
    <w:rsid w:val="00934BCA"/>
    <w:rsid w:val="0093525E"/>
    <w:rsid w:val="00935353"/>
    <w:rsid w:val="0093567F"/>
    <w:rsid w:val="009356EB"/>
    <w:rsid w:val="00935EBC"/>
    <w:rsid w:val="009368F0"/>
    <w:rsid w:val="0093696F"/>
    <w:rsid w:val="00936BAD"/>
    <w:rsid w:val="00937A7D"/>
    <w:rsid w:val="00937B32"/>
    <w:rsid w:val="00937D62"/>
    <w:rsid w:val="00937E53"/>
    <w:rsid w:val="009402F3"/>
    <w:rsid w:val="00940A68"/>
    <w:rsid w:val="00940BF5"/>
    <w:rsid w:val="00941018"/>
    <w:rsid w:val="009415BE"/>
    <w:rsid w:val="009416B3"/>
    <w:rsid w:val="00941E4D"/>
    <w:rsid w:val="00942130"/>
    <w:rsid w:val="009425EE"/>
    <w:rsid w:val="009431B2"/>
    <w:rsid w:val="009435F4"/>
    <w:rsid w:val="00943AC9"/>
    <w:rsid w:val="00944203"/>
    <w:rsid w:val="009445CC"/>
    <w:rsid w:val="00944618"/>
    <w:rsid w:val="009449BA"/>
    <w:rsid w:val="00944B7D"/>
    <w:rsid w:val="0094517D"/>
    <w:rsid w:val="00945A8C"/>
    <w:rsid w:val="00945B5E"/>
    <w:rsid w:val="00945E67"/>
    <w:rsid w:val="009460AC"/>
    <w:rsid w:val="0094641F"/>
    <w:rsid w:val="00946650"/>
    <w:rsid w:val="00946C67"/>
    <w:rsid w:val="00946F13"/>
    <w:rsid w:val="00947747"/>
    <w:rsid w:val="0094780A"/>
    <w:rsid w:val="00947D0E"/>
    <w:rsid w:val="00947F02"/>
    <w:rsid w:val="00950105"/>
    <w:rsid w:val="0095010D"/>
    <w:rsid w:val="009507E6"/>
    <w:rsid w:val="00951215"/>
    <w:rsid w:val="00951DCB"/>
    <w:rsid w:val="0095275A"/>
    <w:rsid w:val="009527A2"/>
    <w:rsid w:val="00952CAA"/>
    <w:rsid w:val="00952CFD"/>
    <w:rsid w:val="00952D2D"/>
    <w:rsid w:val="0095417E"/>
    <w:rsid w:val="009544B0"/>
    <w:rsid w:val="009547B9"/>
    <w:rsid w:val="00954DD0"/>
    <w:rsid w:val="00955072"/>
    <w:rsid w:val="009550A3"/>
    <w:rsid w:val="009551AD"/>
    <w:rsid w:val="00955351"/>
    <w:rsid w:val="0095549C"/>
    <w:rsid w:val="0095577F"/>
    <w:rsid w:val="009558C1"/>
    <w:rsid w:val="0095617A"/>
    <w:rsid w:val="0095651D"/>
    <w:rsid w:val="009568AF"/>
    <w:rsid w:val="00956D10"/>
    <w:rsid w:val="009575D3"/>
    <w:rsid w:val="009578D2"/>
    <w:rsid w:val="00957B9A"/>
    <w:rsid w:val="00957D6A"/>
    <w:rsid w:val="00960496"/>
    <w:rsid w:val="009609ED"/>
    <w:rsid w:val="00960A53"/>
    <w:rsid w:val="00960A74"/>
    <w:rsid w:val="00960C93"/>
    <w:rsid w:val="00960FFA"/>
    <w:rsid w:val="0096116B"/>
    <w:rsid w:val="0096122A"/>
    <w:rsid w:val="00961B74"/>
    <w:rsid w:val="009626B4"/>
    <w:rsid w:val="009626DB"/>
    <w:rsid w:val="00962A07"/>
    <w:rsid w:val="00962B0E"/>
    <w:rsid w:val="00962F43"/>
    <w:rsid w:val="009631A6"/>
    <w:rsid w:val="009631D0"/>
    <w:rsid w:val="009634D6"/>
    <w:rsid w:val="00963CFA"/>
    <w:rsid w:val="00963EC9"/>
    <w:rsid w:val="00963ED6"/>
    <w:rsid w:val="00964B35"/>
    <w:rsid w:val="00964D7C"/>
    <w:rsid w:val="00965430"/>
    <w:rsid w:val="00965892"/>
    <w:rsid w:val="00965BA7"/>
    <w:rsid w:val="00965E45"/>
    <w:rsid w:val="0096653D"/>
    <w:rsid w:val="00966853"/>
    <w:rsid w:val="00966993"/>
    <w:rsid w:val="00966A7B"/>
    <w:rsid w:val="0096730C"/>
    <w:rsid w:val="00967413"/>
    <w:rsid w:val="0096761A"/>
    <w:rsid w:val="00967662"/>
    <w:rsid w:val="00967879"/>
    <w:rsid w:val="00967D64"/>
    <w:rsid w:val="00970305"/>
    <w:rsid w:val="00970449"/>
    <w:rsid w:val="00970798"/>
    <w:rsid w:val="009707D6"/>
    <w:rsid w:val="00970AF0"/>
    <w:rsid w:val="0097113A"/>
    <w:rsid w:val="0097118C"/>
    <w:rsid w:val="009712C9"/>
    <w:rsid w:val="00971336"/>
    <w:rsid w:val="009714C8"/>
    <w:rsid w:val="00971528"/>
    <w:rsid w:val="009726AC"/>
    <w:rsid w:val="00972AF1"/>
    <w:rsid w:val="00972B5B"/>
    <w:rsid w:val="00973A0F"/>
    <w:rsid w:val="00973FA9"/>
    <w:rsid w:val="0097417F"/>
    <w:rsid w:val="009743C4"/>
    <w:rsid w:val="00974444"/>
    <w:rsid w:val="00974ED1"/>
    <w:rsid w:val="009754AD"/>
    <w:rsid w:val="00975D16"/>
    <w:rsid w:val="0097616F"/>
    <w:rsid w:val="0097623C"/>
    <w:rsid w:val="0097644E"/>
    <w:rsid w:val="00977A84"/>
    <w:rsid w:val="00977D92"/>
    <w:rsid w:val="009800BB"/>
    <w:rsid w:val="00980369"/>
    <w:rsid w:val="00980908"/>
    <w:rsid w:val="009813AE"/>
    <w:rsid w:val="009815F1"/>
    <w:rsid w:val="00981D0D"/>
    <w:rsid w:val="00983310"/>
    <w:rsid w:val="009843B3"/>
    <w:rsid w:val="00984521"/>
    <w:rsid w:val="009845CC"/>
    <w:rsid w:val="00984EAD"/>
    <w:rsid w:val="009852D6"/>
    <w:rsid w:val="0098538C"/>
    <w:rsid w:val="00985B84"/>
    <w:rsid w:val="00986109"/>
    <w:rsid w:val="009864DC"/>
    <w:rsid w:val="00986592"/>
    <w:rsid w:val="0098682C"/>
    <w:rsid w:val="00986D51"/>
    <w:rsid w:val="00986E77"/>
    <w:rsid w:val="00986FB6"/>
    <w:rsid w:val="009870A5"/>
    <w:rsid w:val="00987181"/>
    <w:rsid w:val="0098741C"/>
    <w:rsid w:val="009874F9"/>
    <w:rsid w:val="00987E08"/>
    <w:rsid w:val="0099005F"/>
    <w:rsid w:val="009907C4"/>
    <w:rsid w:val="009909AF"/>
    <w:rsid w:val="00990B33"/>
    <w:rsid w:val="00990F11"/>
    <w:rsid w:val="00991209"/>
    <w:rsid w:val="0099152B"/>
    <w:rsid w:val="00991A06"/>
    <w:rsid w:val="00991C21"/>
    <w:rsid w:val="00991C26"/>
    <w:rsid w:val="00991F56"/>
    <w:rsid w:val="009934B9"/>
    <w:rsid w:val="0099364A"/>
    <w:rsid w:val="00993A9A"/>
    <w:rsid w:val="009940FF"/>
    <w:rsid w:val="0099494C"/>
    <w:rsid w:val="00994CFA"/>
    <w:rsid w:val="009951FB"/>
    <w:rsid w:val="00995A57"/>
    <w:rsid w:val="00995B96"/>
    <w:rsid w:val="00995C04"/>
    <w:rsid w:val="00995C93"/>
    <w:rsid w:val="00995E18"/>
    <w:rsid w:val="00996511"/>
    <w:rsid w:val="00996BBF"/>
    <w:rsid w:val="00997001"/>
    <w:rsid w:val="009974DD"/>
    <w:rsid w:val="00997F36"/>
    <w:rsid w:val="009A08F9"/>
    <w:rsid w:val="009A0933"/>
    <w:rsid w:val="009A1B8A"/>
    <w:rsid w:val="009A1E4A"/>
    <w:rsid w:val="009A20CE"/>
    <w:rsid w:val="009A20F7"/>
    <w:rsid w:val="009A2F04"/>
    <w:rsid w:val="009A37EB"/>
    <w:rsid w:val="009A3B46"/>
    <w:rsid w:val="009A452E"/>
    <w:rsid w:val="009A45C2"/>
    <w:rsid w:val="009A4A15"/>
    <w:rsid w:val="009A4EA9"/>
    <w:rsid w:val="009A51DE"/>
    <w:rsid w:val="009A5376"/>
    <w:rsid w:val="009A5D64"/>
    <w:rsid w:val="009A5E0F"/>
    <w:rsid w:val="009A6285"/>
    <w:rsid w:val="009A6573"/>
    <w:rsid w:val="009A6903"/>
    <w:rsid w:val="009A72D1"/>
    <w:rsid w:val="009A751E"/>
    <w:rsid w:val="009A75CB"/>
    <w:rsid w:val="009A7E2B"/>
    <w:rsid w:val="009A7F0E"/>
    <w:rsid w:val="009B06EC"/>
    <w:rsid w:val="009B142B"/>
    <w:rsid w:val="009B15B5"/>
    <w:rsid w:val="009B1A0E"/>
    <w:rsid w:val="009B1F64"/>
    <w:rsid w:val="009B2C70"/>
    <w:rsid w:val="009B2D1D"/>
    <w:rsid w:val="009B3A6D"/>
    <w:rsid w:val="009B41DB"/>
    <w:rsid w:val="009B44CD"/>
    <w:rsid w:val="009B4DAF"/>
    <w:rsid w:val="009B53FD"/>
    <w:rsid w:val="009B556B"/>
    <w:rsid w:val="009B5729"/>
    <w:rsid w:val="009B6201"/>
    <w:rsid w:val="009B6276"/>
    <w:rsid w:val="009B65DB"/>
    <w:rsid w:val="009B6771"/>
    <w:rsid w:val="009B67CE"/>
    <w:rsid w:val="009B688B"/>
    <w:rsid w:val="009B69DC"/>
    <w:rsid w:val="009B6A02"/>
    <w:rsid w:val="009B6B85"/>
    <w:rsid w:val="009B6D47"/>
    <w:rsid w:val="009B6E1D"/>
    <w:rsid w:val="009B6FE2"/>
    <w:rsid w:val="009B7E2C"/>
    <w:rsid w:val="009C004D"/>
    <w:rsid w:val="009C02EF"/>
    <w:rsid w:val="009C0306"/>
    <w:rsid w:val="009C03B0"/>
    <w:rsid w:val="009C075B"/>
    <w:rsid w:val="009C08D4"/>
    <w:rsid w:val="009C0A77"/>
    <w:rsid w:val="009C157F"/>
    <w:rsid w:val="009C1668"/>
    <w:rsid w:val="009C19F8"/>
    <w:rsid w:val="009C1B7E"/>
    <w:rsid w:val="009C1CFD"/>
    <w:rsid w:val="009C2133"/>
    <w:rsid w:val="009C22CC"/>
    <w:rsid w:val="009C237A"/>
    <w:rsid w:val="009C27D8"/>
    <w:rsid w:val="009C2914"/>
    <w:rsid w:val="009C29E0"/>
    <w:rsid w:val="009C3B78"/>
    <w:rsid w:val="009C3DE3"/>
    <w:rsid w:val="009C3EA6"/>
    <w:rsid w:val="009C450B"/>
    <w:rsid w:val="009C457F"/>
    <w:rsid w:val="009C47CF"/>
    <w:rsid w:val="009C4CC5"/>
    <w:rsid w:val="009C4D2B"/>
    <w:rsid w:val="009C53D5"/>
    <w:rsid w:val="009C604A"/>
    <w:rsid w:val="009C66F3"/>
    <w:rsid w:val="009C6E29"/>
    <w:rsid w:val="009C7854"/>
    <w:rsid w:val="009C7988"/>
    <w:rsid w:val="009C7B77"/>
    <w:rsid w:val="009D0396"/>
    <w:rsid w:val="009D060D"/>
    <w:rsid w:val="009D0C7E"/>
    <w:rsid w:val="009D0EAC"/>
    <w:rsid w:val="009D0F51"/>
    <w:rsid w:val="009D179D"/>
    <w:rsid w:val="009D20B7"/>
    <w:rsid w:val="009D2524"/>
    <w:rsid w:val="009D2761"/>
    <w:rsid w:val="009D3A5B"/>
    <w:rsid w:val="009D3BE4"/>
    <w:rsid w:val="009D3BED"/>
    <w:rsid w:val="009D43A6"/>
    <w:rsid w:val="009D4440"/>
    <w:rsid w:val="009D4ECF"/>
    <w:rsid w:val="009D4FB5"/>
    <w:rsid w:val="009D5599"/>
    <w:rsid w:val="009D5F33"/>
    <w:rsid w:val="009D5FB4"/>
    <w:rsid w:val="009D6126"/>
    <w:rsid w:val="009D6211"/>
    <w:rsid w:val="009D6C0B"/>
    <w:rsid w:val="009D766C"/>
    <w:rsid w:val="009D7687"/>
    <w:rsid w:val="009D7A1F"/>
    <w:rsid w:val="009E01C5"/>
    <w:rsid w:val="009E0595"/>
    <w:rsid w:val="009E05C4"/>
    <w:rsid w:val="009E08E7"/>
    <w:rsid w:val="009E0B78"/>
    <w:rsid w:val="009E0DC5"/>
    <w:rsid w:val="009E1659"/>
    <w:rsid w:val="009E1769"/>
    <w:rsid w:val="009E2166"/>
    <w:rsid w:val="009E219B"/>
    <w:rsid w:val="009E258D"/>
    <w:rsid w:val="009E2633"/>
    <w:rsid w:val="009E2AD4"/>
    <w:rsid w:val="009E3147"/>
    <w:rsid w:val="009E31EA"/>
    <w:rsid w:val="009E3209"/>
    <w:rsid w:val="009E34E1"/>
    <w:rsid w:val="009E36AD"/>
    <w:rsid w:val="009E3BD1"/>
    <w:rsid w:val="009E3C8F"/>
    <w:rsid w:val="009E4211"/>
    <w:rsid w:val="009E4A3D"/>
    <w:rsid w:val="009E4BA6"/>
    <w:rsid w:val="009E524C"/>
    <w:rsid w:val="009E5554"/>
    <w:rsid w:val="009E591F"/>
    <w:rsid w:val="009E5E2E"/>
    <w:rsid w:val="009E5F35"/>
    <w:rsid w:val="009E6537"/>
    <w:rsid w:val="009E66F9"/>
    <w:rsid w:val="009E674D"/>
    <w:rsid w:val="009E6FDA"/>
    <w:rsid w:val="009E768E"/>
    <w:rsid w:val="009E7836"/>
    <w:rsid w:val="009F03CE"/>
    <w:rsid w:val="009F06C2"/>
    <w:rsid w:val="009F0BEA"/>
    <w:rsid w:val="009F1775"/>
    <w:rsid w:val="009F1B19"/>
    <w:rsid w:val="009F1DC3"/>
    <w:rsid w:val="009F2269"/>
    <w:rsid w:val="009F283A"/>
    <w:rsid w:val="009F2DE8"/>
    <w:rsid w:val="009F2EA8"/>
    <w:rsid w:val="009F34CE"/>
    <w:rsid w:val="009F37D3"/>
    <w:rsid w:val="009F3923"/>
    <w:rsid w:val="009F39C0"/>
    <w:rsid w:val="009F3B12"/>
    <w:rsid w:val="009F3DC0"/>
    <w:rsid w:val="009F42DC"/>
    <w:rsid w:val="009F438C"/>
    <w:rsid w:val="009F4608"/>
    <w:rsid w:val="009F46BB"/>
    <w:rsid w:val="009F49D1"/>
    <w:rsid w:val="009F4F6E"/>
    <w:rsid w:val="009F5900"/>
    <w:rsid w:val="009F59FD"/>
    <w:rsid w:val="009F5D4D"/>
    <w:rsid w:val="009F6852"/>
    <w:rsid w:val="009F70D8"/>
    <w:rsid w:val="009F7CE0"/>
    <w:rsid w:val="00A009F4"/>
    <w:rsid w:val="00A00BE1"/>
    <w:rsid w:val="00A01601"/>
    <w:rsid w:val="00A01A12"/>
    <w:rsid w:val="00A01EBF"/>
    <w:rsid w:val="00A02266"/>
    <w:rsid w:val="00A0235C"/>
    <w:rsid w:val="00A023DC"/>
    <w:rsid w:val="00A023EB"/>
    <w:rsid w:val="00A02968"/>
    <w:rsid w:val="00A02C0D"/>
    <w:rsid w:val="00A031A0"/>
    <w:rsid w:val="00A03225"/>
    <w:rsid w:val="00A03658"/>
    <w:rsid w:val="00A03C61"/>
    <w:rsid w:val="00A03E22"/>
    <w:rsid w:val="00A040D6"/>
    <w:rsid w:val="00A040F1"/>
    <w:rsid w:val="00A04723"/>
    <w:rsid w:val="00A0492D"/>
    <w:rsid w:val="00A04B81"/>
    <w:rsid w:val="00A057F3"/>
    <w:rsid w:val="00A05DAC"/>
    <w:rsid w:val="00A05DAE"/>
    <w:rsid w:val="00A060C6"/>
    <w:rsid w:val="00A06765"/>
    <w:rsid w:val="00A067DF"/>
    <w:rsid w:val="00A067F0"/>
    <w:rsid w:val="00A0681C"/>
    <w:rsid w:val="00A07B90"/>
    <w:rsid w:val="00A101CD"/>
    <w:rsid w:val="00A1080D"/>
    <w:rsid w:val="00A11541"/>
    <w:rsid w:val="00A1182D"/>
    <w:rsid w:val="00A11931"/>
    <w:rsid w:val="00A11A88"/>
    <w:rsid w:val="00A121E0"/>
    <w:rsid w:val="00A12A4C"/>
    <w:rsid w:val="00A12C27"/>
    <w:rsid w:val="00A12FC6"/>
    <w:rsid w:val="00A1328D"/>
    <w:rsid w:val="00A134CF"/>
    <w:rsid w:val="00A13AAC"/>
    <w:rsid w:val="00A13BA4"/>
    <w:rsid w:val="00A13F82"/>
    <w:rsid w:val="00A140C7"/>
    <w:rsid w:val="00A1489D"/>
    <w:rsid w:val="00A14B69"/>
    <w:rsid w:val="00A15083"/>
    <w:rsid w:val="00A155D2"/>
    <w:rsid w:val="00A1578D"/>
    <w:rsid w:val="00A15EC6"/>
    <w:rsid w:val="00A16573"/>
    <w:rsid w:val="00A1666F"/>
    <w:rsid w:val="00A16A9F"/>
    <w:rsid w:val="00A1704E"/>
    <w:rsid w:val="00A17B28"/>
    <w:rsid w:val="00A17BFF"/>
    <w:rsid w:val="00A17C29"/>
    <w:rsid w:val="00A202DB"/>
    <w:rsid w:val="00A2056B"/>
    <w:rsid w:val="00A208AB"/>
    <w:rsid w:val="00A20A11"/>
    <w:rsid w:val="00A20E47"/>
    <w:rsid w:val="00A2117D"/>
    <w:rsid w:val="00A213C7"/>
    <w:rsid w:val="00A21825"/>
    <w:rsid w:val="00A219A8"/>
    <w:rsid w:val="00A21CC5"/>
    <w:rsid w:val="00A22684"/>
    <w:rsid w:val="00A22724"/>
    <w:rsid w:val="00A227B8"/>
    <w:rsid w:val="00A22D7F"/>
    <w:rsid w:val="00A22F3F"/>
    <w:rsid w:val="00A23080"/>
    <w:rsid w:val="00A230B2"/>
    <w:rsid w:val="00A23216"/>
    <w:rsid w:val="00A232CC"/>
    <w:rsid w:val="00A23821"/>
    <w:rsid w:val="00A23EA2"/>
    <w:rsid w:val="00A2499F"/>
    <w:rsid w:val="00A24A09"/>
    <w:rsid w:val="00A24CCA"/>
    <w:rsid w:val="00A24FE4"/>
    <w:rsid w:val="00A256DC"/>
    <w:rsid w:val="00A25712"/>
    <w:rsid w:val="00A25D0F"/>
    <w:rsid w:val="00A26229"/>
    <w:rsid w:val="00A2625A"/>
    <w:rsid w:val="00A26BE9"/>
    <w:rsid w:val="00A271C5"/>
    <w:rsid w:val="00A2737C"/>
    <w:rsid w:val="00A27531"/>
    <w:rsid w:val="00A27CA7"/>
    <w:rsid w:val="00A27E9D"/>
    <w:rsid w:val="00A309DD"/>
    <w:rsid w:val="00A30A85"/>
    <w:rsid w:val="00A310D0"/>
    <w:rsid w:val="00A31388"/>
    <w:rsid w:val="00A31675"/>
    <w:rsid w:val="00A3175C"/>
    <w:rsid w:val="00A31938"/>
    <w:rsid w:val="00A3214E"/>
    <w:rsid w:val="00A32692"/>
    <w:rsid w:val="00A32825"/>
    <w:rsid w:val="00A32B5A"/>
    <w:rsid w:val="00A330E4"/>
    <w:rsid w:val="00A33295"/>
    <w:rsid w:val="00A3352A"/>
    <w:rsid w:val="00A33A60"/>
    <w:rsid w:val="00A33AD5"/>
    <w:rsid w:val="00A33F42"/>
    <w:rsid w:val="00A33FD8"/>
    <w:rsid w:val="00A340BC"/>
    <w:rsid w:val="00A3448D"/>
    <w:rsid w:val="00A34C91"/>
    <w:rsid w:val="00A3501B"/>
    <w:rsid w:val="00A357DE"/>
    <w:rsid w:val="00A35B0D"/>
    <w:rsid w:val="00A35B21"/>
    <w:rsid w:val="00A35CD3"/>
    <w:rsid w:val="00A36507"/>
    <w:rsid w:val="00A366DB"/>
    <w:rsid w:val="00A368AD"/>
    <w:rsid w:val="00A36B43"/>
    <w:rsid w:val="00A36F17"/>
    <w:rsid w:val="00A3715D"/>
    <w:rsid w:val="00A373F0"/>
    <w:rsid w:val="00A40160"/>
    <w:rsid w:val="00A403B6"/>
    <w:rsid w:val="00A408EA"/>
    <w:rsid w:val="00A40A40"/>
    <w:rsid w:val="00A40E1F"/>
    <w:rsid w:val="00A41613"/>
    <w:rsid w:val="00A41E8D"/>
    <w:rsid w:val="00A422DC"/>
    <w:rsid w:val="00A423D4"/>
    <w:rsid w:val="00A427CA"/>
    <w:rsid w:val="00A42B07"/>
    <w:rsid w:val="00A42B09"/>
    <w:rsid w:val="00A42CDD"/>
    <w:rsid w:val="00A43552"/>
    <w:rsid w:val="00A43BEE"/>
    <w:rsid w:val="00A44819"/>
    <w:rsid w:val="00A44F8C"/>
    <w:rsid w:val="00A45039"/>
    <w:rsid w:val="00A45506"/>
    <w:rsid w:val="00A45985"/>
    <w:rsid w:val="00A46E40"/>
    <w:rsid w:val="00A46FA9"/>
    <w:rsid w:val="00A47171"/>
    <w:rsid w:val="00A4718C"/>
    <w:rsid w:val="00A47948"/>
    <w:rsid w:val="00A47E55"/>
    <w:rsid w:val="00A47E65"/>
    <w:rsid w:val="00A51110"/>
    <w:rsid w:val="00A51298"/>
    <w:rsid w:val="00A5129F"/>
    <w:rsid w:val="00A5134D"/>
    <w:rsid w:val="00A515AA"/>
    <w:rsid w:val="00A523D4"/>
    <w:rsid w:val="00A524AA"/>
    <w:rsid w:val="00A5253F"/>
    <w:rsid w:val="00A527A2"/>
    <w:rsid w:val="00A52C4E"/>
    <w:rsid w:val="00A52F04"/>
    <w:rsid w:val="00A53707"/>
    <w:rsid w:val="00A53863"/>
    <w:rsid w:val="00A539BD"/>
    <w:rsid w:val="00A55174"/>
    <w:rsid w:val="00A551B4"/>
    <w:rsid w:val="00A55651"/>
    <w:rsid w:val="00A5576A"/>
    <w:rsid w:val="00A557FB"/>
    <w:rsid w:val="00A55B41"/>
    <w:rsid w:val="00A56AF3"/>
    <w:rsid w:val="00A57006"/>
    <w:rsid w:val="00A574E0"/>
    <w:rsid w:val="00A577B8"/>
    <w:rsid w:val="00A57BF4"/>
    <w:rsid w:val="00A57EB5"/>
    <w:rsid w:val="00A6030E"/>
    <w:rsid w:val="00A605BA"/>
    <w:rsid w:val="00A60DB3"/>
    <w:rsid w:val="00A61E9D"/>
    <w:rsid w:val="00A61F21"/>
    <w:rsid w:val="00A621CD"/>
    <w:rsid w:val="00A62331"/>
    <w:rsid w:val="00A6243B"/>
    <w:rsid w:val="00A62755"/>
    <w:rsid w:val="00A629BF"/>
    <w:rsid w:val="00A62AD4"/>
    <w:rsid w:val="00A62D50"/>
    <w:rsid w:val="00A633F1"/>
    <w:rsid w:val="00A634C8"/>
    <w:rsid w:val="00A636B8"/>
    <w:rsid w:val="00A63DA3"/>
    <w:rsid w:val="00A63E00"/>
    <w:rsid w:val="00A63F0B"/>
    <w:rsid w:val="00A63F5B"/>
    <w:rsid w:val="00A6462A"/>
    <w:rsid w:val="00A647A3"/>
    <w:rsid w:val="00A64F08"/>
    <w:rsid w:val="00A64F0B"/>
    <w:rsid w:val="00A64FE4"/>
    <w:rsid w:val="00A64FE5"/>
    <w:rsid w:val="00A65182"/>
    <w:rsid w:val="00A65AC1"/>
    <w:rsid w:val="00A65AF9"/>
    <w:rsid w:val="00A65D6C"/>
    <w:rsid w:val="00A65EF5"/>
    <w:rsid w:val="00A66801"/>
    <w:rsid w:val="00A66CB1"/>
    <w:rsid w:val="00A67276"/>
    <w:rsid w:val="00A67551"/>
    <w:rsid w:val="00A675DF"/>
    <w:rsid w:val="00A67629"/>
    <w:rsid w:val="00A67E33"/>
    <w:rsid w:val="00A7078B"/>
    <w:rsid w:val="00A715D1"/>
    <w:rsid w:val="00A717C4"/>
    <w:rsid w:val="00A71A99"/>
    <w:rsid w:val="00A71BEF"/>
    <w:rsid w:val="00A71D46"/>
    <w:rsid w:val="00A723B5"/>
    <w:rsid w:val="00A72951"/>
    <w:rsid w:val="00A73104"/>
    <w:rsid w:val="00A7316D"/>
    <w:rsid w:val="00A7388E"/>
    <w:rsid w:val="00A73D0A"/>
    <w:rsid w:val="00A73F7F"/>
    <w:rsid w:val="00A740F1"/>
    <w:rsid w:val="00A7419C"/>
    <w:rsid w:val="00A74389"/>
    <w:rsid w:val="00A7514B"/>
    <w:rsid w:val="00A756DD"/>
    <w:rsid w:val="00A7593F"/>
    <w:rsid w:val="00A75AA9"/>
    <w:rsid w:val="00A76158"/>
    <w:rsid w:val="00A7648F"/>
    <w:rsid w:val="00A774A7"/>
    <w:rsid w:val="00A77623"/>
    <w:rsid w:val="00A77A34"/>
    <w:rsid w:val="00A77C32"/>
    <w:rsid w:val="00A77E30"/>
    <w:rsid w:val="00A8061D"/>
    <w:rsid w:val="00A80666"/>
    <w:rsid w:val="00A80724"/>
    <w:rsid w:val="00A80AAF"/>
    <w:rsid w:val="00A811F8"/>
    <w:rsid w:val="00A81355"/>
    <w:rsid w:val="00A81617"/>
    <w:rsid w:val="00A81714"/>
    <w:rsid w:val="00A81DCD"/>
    <w:rsid w:val="00A829A7"/>
    <w:rsid w:val="00A8351F"/>
    <w:rsid w:val="00A83645"/>
    <w:rsid w:val="00A839B7"/>
    <w:rsid w:val="00A83E1F"/>
    <w:rsid w:val="00A84373"/>
    <w:rsid w:val="00A843B3"/>
    <w:rsid w:val="00A84894"/>
    <w:rsid w:val="00A84A0D"/>
    <w:rsid w:val="00A84F6C"/>
    <w:rsid w:val="00A85F29"/>
    <w:rsid w:val="00A869CC"/>
    <w:rsid w:val="00A86C84"/>
    <w:rsid w:val="00A86E11"/>
    <w:rsid w:val="00A8747F"/>
    <w:rsid w:val="00A8786B"/>
    <w:rsid w:val="00A87DD8"/>
    <w:rsid w:val="00A87FA0"/>
    <w:rsid w:val="00A90374"/>
    <w:rsid w:val="00A90D4C"/>
    <w:rsid w:val="00A910AF"/>
    <w:rsid w:val="00A9148B"/>
    <w:rsid w:val="00A91583"/>
    <w:rsid w:val="00A91D62"/>
    <w:rsid w:val="00A9276B"/>
    <w:rsid w:val="00A92A7E"/>
    <w:rsid w:val="00A92BAC"/>
    <w:rsid w:val="00A932FF"/>
    <w:rsid w:val="00A93368"/>
    <w:rsid w:val="00A93632"/>
    <w:rsid w:val="00A93A2D"/>
    <w:rsid w:val="00A93DF2"/>
    <w:rsid w:val="00A94209"/>
    <w:rsid w:val="00A943C6"/>
    <w:rsid w:val="00A946AC"/>
    <w:rsid w:val="00A948F3"/>
    <w:rsid w:val="00A94971"/>
    <w:rsid w:val="00A94E9A"/>
    <w:rsid w:val="00A95297"/>
    <w:rsid w:val="00A955CA"/>
    <w:rsid w:val="00A9606B"/>
    <w:rsid w:val="00A9617F"/>
    <w:rsid w:val="00A96197"/>
    <w:rsid w:val="00A96B6B"/>
    <w:rsid w:val="00A9729E"/>
    <w:rsid w:val="00A97D62"/>
    <w:rsid w:val="00A97EDF"/>
    <w:rsid w:val="00AA0428"/>
    <w:rsid w:val="00AA06FF"/>
    <w:rsid w:val="00AA1351"/>
    <w:rsid w:val="00AA1D6D"/>
    <w:rsid w:val="00AA1EFB"/>
    <w:rsid w:val="00AA272C"/>
    <w:rsid w:val="00AA3042"/>
    <w:rsid w:val="00AA4026"/>
    <w:rsid w:val="00AA442B"/>
    <w:rsid w:val="00AA477A"/>
    <w:rsid w:val="00AA48E1"/>
    <w:rsid w:val="00AA4FB1"/>
    <w:rsid w:val="00AA5507"/>
    <w:rsid w:val="00AA58EE"/>
    <w:rsid w:val="00AA5C71"/>
    <w:rsid w:val="00AA5CA3"/>
    <w:rsid w:val="00AA5FC0"/>
    <w:rsid w:val="00AA5FCD"/>
    <w:rsid w:val="00AA6119"/>
    <w:rsid w:val="00AA6952"/>
    <w:rsid w:val="00AA6D69"/>
    <w:rsid w:val="00AA7BE0"/>
    <w:rsid w:val="00AA7CB9"/>
    <w:rsid w:val="00AA7E03"/>
    <w:rsid w:val="00AA7EF1"/>
    <w:rsid w:val="00AB019B"/>
    <w:rsid w:val="00AB0E24"/>
    <w:rsid w:val="00AB0EE8"/>
    <w:rsid w:val="00AB124B"/>
    <w:rsid w:val="00AB199A"/>
    <w:rsid w:val="00AB28AC"/>
    <w:rsid w:val="00AB2901"/>
    <w:rsid w:val="00AB3211"/>
    <w:rsid w:val="00AB3338"/>
    <w:rsid w:val="00AB33E1"/>
    <w:rsid w:val="00AB3844"/>
    <w:rsid w:val="00AB3C81"/>
    <w:rsid w:val="00AB3E1E"/>
    <w:rsid w:val="00AB4630"/>
    <w:rsid w:val="00AB4D01"/>
    <w:rsid w:val="00AB5B5B"/>
    <w:rsid w:val="00AB65CE"/>
    <w:rsid w:val="00AB6962"/>
    <w:rsid w:val="00AC0134"/>
    <w:rsid w:val="00AC0818"/>
    <w:rsid w:val="00AC0B93"/>
    <w:rsid w:val="00AC0F1A"/>
    <w:rsid w:val="00AC129A"/>
    <w:rsid w:val="00AC1BB2"/>
    <w:rsid w:val="00AC1C50"/>
    <w:rsid w:val="00AC2868"/>
    <w:rsid w:val="00AC323A"/>
    <w:rsid w:val="00AC4240"/>
    <w:rsid w:val="00AC43AE"/>
    <w:rsid w:val="00AC477F"/>
    <w:rsid w:val="00AC5153"/>
    <w:rsid w:val="00AC532A"/>
    <w:rsid w:val="00AC549B"/>
    <w:rsid w:val="00AC55B5"/>
    <w:rsid w:val="00AC5CAE"/>
    <w:rsid w:val="00AC64B8"/>
    <w:rsid w:val="00AC6F36"/>
    <w:rsid w:val="00AC72D5"/>
    <w:rsid w:val="00AC7418"/>
    <w:rsid w:val="00AC7422"/>
    <w:rsid w:val="00AC7AFE"/>
    <w:rsid w:val="00AC7BB4"/>
    <w:rsid w:val="00AC7D67"/>
    <w:rsid w:val="00AD019F"/>
    <w:rsid w:val="00AD05AC"/>
    <w:rsid w:val="00AD17CC"/>
    <w:rsid w:val="00AD19BC"/>
    <w:rsid w:val="00AD1F13"/>
    <w:rsid w:val="00AD2201"/>
    <w:rsid w:val="00AD27B0"/>
    <w:rsid w:val="00AD2851"/>
    <w:rsid w:val="00AD3DAE"/>
    <w:rsid w:val="00AD3ECB"/>
    <w:rsid w:val="00AD423D"/>
    <w:rsid w:val="00AD4866"/>
    <w:rsid w:val="00AD5B51"/>
    <w:rsid w:val="00AD6268"/>
    <w:rsid w:val="00AD64D7"/>
    <w:rsid w:val="00AD702C"/>
    <w:rsid w:val="00AD72B7"/>
    <w:rsid w:val="00AD78AE"/>
    <w:rsid w:val="00AD7B18"/>
    <w:rsid w:val="00AD7B82"/>
    <w:rsid w:val="00AD7E10"/>
    <w:rsid w:val="00AD7FE4"/>
    <w:rsid w:val="00AE014E"/>
    <w:rsid w:val="00AE03A9"/>
    <w:rsid w:val="00AE06E9"/>
    <w:rsid w:val="00AE0D01"/>
    <w:rsid w:val="00AE213D"/>
    <w:rsid w:val="00AE21D4"/>
    <w:rsid w:val="00AE27EF"/>
    <w:rsid w:val="00AE2962"/>
    <w:rsid w:val="00AE2975"/>
    <w:rsid w:val="00AE29AD"/>
    <w:rsid w:val="00AE3610"/>
    <w:rsid w:val="00AE3B67"/>
    <w:rsid w:val="00AE3E4B"/>
    <w:rsid w:val="00AE44CE"/>
    <w:rsid w:val="00AE460E"/>
    <w:rsid w:val="00AE46D5"/>
    <w:rsid w:val="00AE47E1"/>
    <w:rsid w:val="00AE4E4A"/>
    <w:rsid w:val="00AE5143"/>
    <w:rsid w:val="00AE5B41"/>
    <w:rsid w:val="00AE6856"/>
    <w:rsid w:val="00AE6AB6"/>
    <w:rsid w:val="00AE6B54"/>
    <w:rsid w:val="00AE6BAE"/>
    <w:rsid w:val="00AE72C7"/>
    <w:rsid w:val="00AE739D"/>
    <w:rsid w:val="00AE742E"/>
    <w:rsid w:val="00AE7635"/>
    <w:rsid w:val="00AE7AFB"/>
    <w:rsid w:val="00AE7F23"/>
    <w:rsid w:val="00AE7FEB"/>
    <w:rsid w:val="00AF0335"/>
    <w:rsid w:val="00AF049C"/>
    <w:rsid w:val="00AF0A53"/>
    <w:rsid w:val="00AF0AEE"/>
    <w:rsid w:val="00AF0C93"/>
    <w:rsid w:val="00AF1584"/>
    <w:rsid w:val="00AF1FC0"/>
    <w:rsid w:val="00AF2030"/>
    <w:rsid w:val="00AF20EB"/>
    <w:rsid w:val="00AF2D49"/>
    <w:rsid w:val="00AF2FF4"/>
    <w:rsid w:val="00AF3E59"/>
    <w:rsid w:val="00AF522E"/>
    <w:rsid w:val="00AF52AD"/>
    <w:rsid w:val="00AF57FB"/>
    <w:rsid w:val="00AF5C13"/>
    <w:rsid w:val="00AF601D"/>
    <w:rsid w:val="00AF6308"/>
    <w:rsid w:val="00AF656F"/>
    <w:rsid w:val="00AF6C18"/>
    <w:rsid w:val="00AF7A1F"/>
    <w:rsid w:val="00B00817"/>
    <w:rsid w:val="00B0086F"/>
    <w:rsid w:val="00B01FB6"/>
    <w:rsid w:val="00B0244E"/>
    <w:rsid w:val="00B025B0"/>
    <w:rsid w:val="00B02D26"/>
    <w:rsid w:val="00B02EE7"/>
    <w:rsid w:val="00B02EFA"/>
    <w:rsid w:val="00B03087"/>
    <w:rsid w:val="00B0344E"/>
    <w:rsid w:val="00B03F39"/>
    <w:rsid w:val="00B0435E"/>
    <w:rsid w:val="00B04548"/>
    <w:rsid w:val="00B046EE"/>
    <w:rsid w:val="00B04AB2"/>
    <w:rsid w:val="00B04C53"/>
    <w:rsid w:val="00B04FF9"/>
    <w:rsid w:val="00B054B6"/>
    <w:rsid w:val="00B0563A"/>
    <w:rsid w:val="00B059D8"/>
    <w:rsid w:val="00B05A72"/>
    <w:rsid w:val="00B05AF2"/>
    <w:rsid w:val="00B05B7A"/>
    <w:rsid w:val="00B05BDD"/>
    <w:rsid w:val="00B05F99"/>
    <w:rsid w:val="00B06032"/>
    <w:rsid w:val="00B065C4"/>
    <w:rsid w:val="00B06E03"/>
    <w:rsid w:val="00B06ECD"/>
    <w:rsid w:val="00B07001"/>
    <w:rsid w:val="00B07435"/>
    <w:rsid w:val="00B077DD"/>
    <w:rsid w:val="00B1046B"/>
    <w:rsid w:val="00B10F2E"/>
    <w:rsid w:val="00B11130"/>
    <w:rsid w:val="00B11472"/>
    <w:rsid w:val="00B12258"/>
    <w:rsid w:val="00B1228B"/>
    <w:rsid w:val="00B12295"/>
    <w:rsid w:val="00B12573"/>
    <w:rsid w:val="00B125DE"/>
    <w:rsid w:val="00B1270D"/>
    <w:rsid w:val="00B128F6"/>
    <w:rsid w:val="00B12D2B"/>
    <w:rsid w:val="00B12D35"/>
    <w:rsid w:val="00B12DBA"/>
    <w:rsid w:val="00B12DDA"/>
    <w:rsid w:val="00B12E0A"/>
    <w:rsid w:val="00B130A7"/>
    <w:rsid w:val="00B144B7"/>
    <w:rsid w:val="00B146AA"/>
    <w:rsid w:val="00B148A1"/>
    <w:rsid w:val="00B14F4C"/>
    <w:rsid w:val="00B15395"/>
    <w:rsid w:val="00B153A4"/>
    <w:rsid w:val="00B153CB"/>
    <w:rsid w:val="00B153DB"/>
    <w:rsid w:val="00B154C1"/>
    <w:rsid w:val="00B171F3"/>
    <w:rsid w:val="00B17361"/>
    <w:rsid w:val="00B17A1D"/>
    <w:rsid w:val="00B2004C"/>
    <w:rsid w:val="00B20BD3"/>
    <w:rsid w:val="00B20C18"/>
    <w:rsid w:val="00B22030"/>
    <w:rsid w:val="00B223C0"/>
    <w:rsid w:val="00B22665"/>
    <w:rsid w:val="00B22AB0"/>
    <w:rsid w:val="00B22C74"/>
    <w:rsid w:val="00B233D2"/>
    <w:rsid w:val="00B23657"/>
    <w:rsid w:val="00B240CE"/>
    <w:rsid w:val="00B2416D"/>
    <w:rsid w:val="00B24302"/>
    <w:rsid w:val="00B2471C"/>
    <w:rsid w:val="00B24BC1"/>
    <w:rsid w:val="00B24DAB"/>
    <w:rsid w:val="00B25047"/>
    <w:rsid w:val="00B25435"/>
    <w:rsid w:val="00B25446"/>
    <w:rsid w:val="00B25520"/>
    <w:rsid w:val="00B25E70"/>
    <w:rsid w:val="00B2609E"/>
    <w:rsid w:val="00B260A3"/>
    <w:rsid w:val="00B26490"/>
    <w:rsid w:val="00B267C6"/>
    <w:rsid w:val="00B26D14"/>
    <w:rsid w:val="00B270CE"/>
    <w:rsid w:val="00B301DA"/>
    <w:rsid w:val="00B3092D"/>
    <w:rsid w:val="00B31163"/>
    <w:rsid w:val="00B314EC"/>
    <w:rsid w:val="00B318FD"/>
    <w:rsid w:val="00B31AA1"/>
    <w:rsid w:val="00B31EAF"/>
    <w:rsid w:val="00B325F4"/>
    <w:rsid w:val="00B32770"/>
    <w:rsid w:val="00B32C3A"/>
    <w:rsid w:val="00B331F5"/>
    <w:rsid w:val="00B333E2"/>
    <w:rsid w:val="00B33596"/>
    <w:rsid w:val="00B33FE0"/>
    <w:rsid w:val="00B34CC2"/>
    <w:rsid w:val="00B34E36"/>
    <w:rsid w:val="00B3530E"/>
    <w:rsid w:val="00B355AE"/>
    <w:rsid w:val="00B35886"/>
    <w:rsid w:val="00B35AED"/>
    <w:rsid w:val="00B36566"/>
    <w:rsid w:val="00B37A18"/>
    <w:rsid w:val="00B37C5C"/>
    <w:rsid w:val="00B400B9"/>
    <w:rsid w:val="00B4077B"/>
    <w:rsid w:val="00B407DC"/>
    <w:rsid w:val="00B409CC"/>
    <w:rsid w:val="00B40B69"/>
    <w:rsid w:val="00B40D8D"/>
    <w:rsid w:val="00B40EAF"/>
    <w:rsid w:val="00B41A89"/>
    <w:rsid w:val="00B420AB"/>
    <w:rsid w:val="00B421AF"/>
    <w:rsid w:val="00B42E11"/>
    <w:rsid w:val="00B43BF2"/>
    <w:rsid w:val="00B43EE1"/>
    <w:rsid w:val="00B442BF"/>
    <w:rsid w:val="00B44785"/>
    <w:rsid w:val="00B45CB7"/>
    <w:rsid w:val="00B45F7B"/>
    <w:rsid w:val="00B462C2"/>
    <w:rsid w:val="00B46556"/>
    <w:rsid w:val="00B46616"/>
    <w:rsid w:val="00B46C6B"/>
    <w:rsid w:val="00B46F29"/>
    <w:rsid w:val="00B472C9"/>
    <w:rsid w:val="00B48D8D"/>
    <w:rsid w:val="00B50555"/>
    <w:rsid w:val="00B5076D"/>
    <w:rsid w:val="00B50F1E"/>
    <w:rsid w:val="00B50F62"/>
    <w:rsid w:val="00B513E4"/>
    <w:rsid w:val="00B51503"/>
    <w:rsid w:val="00B518A0"/>
    <w:rsid w:val="00B51CE6"/>
    <w:rsid w:val="00B5243A"/>
    <w:rsid w:val="00B5247B"/>
    <w:rsid w:val="00B52946"/>
    <w:rsid w:val="00B529EC"/>
    <w:rsid w:val="00B52B4B"/>
    <w:rsid w:val="00B531C8"/>
    <w:rsid w:val="00B5349E"/>
    <w:rsid w:val="00B5366A"/>
    <w:rsid w:val="00B53760"/>
    <w:rsid w:val="00B53B07"/>
    <w:rsid w:val="00B5455C"/>
    <w:rsid w:val="00B546EE"/>
    <w:rsid w:val="00B54D08"/>
    <w:rsid w:val="00B54E71"/>
    <w:rsid w:val="00B54EF1"/>
    <w:rsid w:val="00B54F18"/>
    <w:rsid w:val="00B551EB"/>
    <w:rsid w:val="00B553EA"/>
    <w:rsid w:val="00B55412"/>
    <w:rsid w:val="00B55D34"/>
    <w:rsid w:val="00B5707A"/>
    <w:rsid w:val="00B5726B"/>
    <w:rsid w:val="00B57789"/>
    <w:rsid w:val="00B57A03"/>
    <w:rsid w:val="00B57B4E"/>
    <w:rsid w:val="00B57E8D"/>
    <w:rsid w:val="00B60D81"/>
    <w:rsid w:val="00B61294"/>
    <w:rsid w:val="00B612C8"/>
    <w:rsid w:val="00B61BB3"/>
    <w:rsid w:val="00B621F2"/>
    <w:rsid w:val="00B63287"/>
    <w:rsid w:val="00B6355B"/>
    <w:rsid w:val="00B6390B"/>
    <w:rsid w:val="00B63E4F"/>
    <w:rsid w:val="00B64F47"/>
    <w:rsid w:val="00B653B4"/>
    <w:rsid w:val="00B656B2"/>
    <w:rsid w:val="00B658E9"/>
    <w:rsid w:val="00B65E89"/>
    <w:rsid w:val="00B65E90"/>
    <w:rsid w:val="00B6601F"/>
    <w:rsid w:val="00B660E6"/>
    <w:rsid w:val="00B66544"/>
    <w:rsid w:val="00B668F2"/>
    <w:rsid w:val="00B67333"/>
    <w:rsid w:val="00B67364"/>
    <w:rsid w:val="00B674D6"/>
    <w:rsid w:val="00B67E54"/>
    <w:rsid w:val="00B70924"/>
    <w:rsid w:val="00B70B22"/>
    <w:rsid w:val="00B70C1E"/>
    <w:rsid w:val="00B70E93"/>
    <w:rsid w:val="00B710A9"/>
    <w:rsid w:val="00B7147A"/>
    <w:rsid w:val="00B718B3"/>
    <w:rsid w:val="00B71C7B"/>
    <w:rsid w:val="00B720D8"/>
    <w:rsid w:val="00B7250B"/>
    <w:rsid w:val="00B72593"/>
    <w:rsid w:val="00B725DE"/>
    <w:rsid w:val="00B72944"/>
    <w:rsid w:val="00B72F77"/>
    <w:rsid w:val="00B735D2"/>
    <w:rsid w:val="00B7396F"/>
    <w:rsid w:val="00B73A20"/>
    <w:rsid w:val="00B73AF8"/>
    <w:rsid w:val="00B742B8"/>
    <w:rsid w:val="00B7475F"/>
    <w:rsid w:val="00B748BD"/>
    <w:rsid w:val="00B755EE"/>
    <w:rsid w:val="00B756B5"/>
    <w:rsid w:val="00B76441"/>
    <w:rsid w:val="00B764F9"/>
    <w:rsid w:val="00B766E9"/>
    <w:rsid w:val="00B7679D"/>
    <w:rsid w:val="00B76C3F"/>
    <w:rsid w:val="00B772C3"/>
    <w:rsid w:val="00B772D3"/>
    <w:rsid w:val="00B777A3"/>
    <w:rsid w:val="00B77AB2"/>
    <w:rsid w:val="00B8008F"/>
    <w:rsid w:val="00B808FB"/>
    <w:rsid w:val="00B80F25"/>
    <w:rsid w:val="00B8164F"/>
    <w:rsid w:val="00B818BA"/>
    <w:rsid w:val="00B81F79"/>
    <w:rsid w:val="00B82706"/>
    <w:rsid w:val="00B82A83"/>
    <w:rsid w:val="00B8333B"/>
    <w:rsid w:val="00B8365F"/>
    <w:rsid w:val="00B83780"/>
    <w:rsid w:val="00B83A04"/>
    <w:rsid w:val="00B83AF6"/>
    <w:rsid w:val="00B83C5E"/>
    <w:rsid w:val="00B83DEC"/>
    <w:rsid w:val="00B85081"/>
    <w:rsid w:val="00B8554F"/>
    <w:rsid w:val="00B85885"/>
    <w:rsid w:val="00B858A5"/>
    <w:rsid w:val="00B86377"/>
    <w:rsid w:val="00B86A18"/>
    <w:rsid w:val="00B86C15"/>
    <w:rsid w:val="00B86C6B"/>
    <w:rsid w:val="00B86D7A"/>
    <w:rsid w:val="00B86DDB"/>
    <w:rsid w:val="00B879B6"/>
    <w:rsid w:val="00B879D2"/>
    <w:rsid w:val="00B87A5B"/>
    <w:rsid w:val="00B90A76"/>
    <w:rsid w:val="00B91045"/>
    <w:rsid w:val="00B91568"/>
    <w:rsid w:val="00B915CE"/>
    <w:rsid w:val="00B9168C"/>
    <w:rsid w:val="00B92877"/>
    <w:rsid w:val="00B93CEB"/>
    <w:rsid w:val="00B93D5C"/>
    <w:rsid w:val="00B9439F"/>
    <w:rsid w:val="00B945BF"/>
    <w:rsid w:val="00B949F9"/>
    <w:rsid w:val="00B94A60"/>
    <w:rsid w:val="00B95264"/>
    <w:rsid w:val="00B953D3"/>
    <w:rsid w:val="00B95427"/>
    <w:rsid w:val="00B95C2E"/>
    <w:rsid w:val="00B96C36"/>
    <w:rsid w:val="00B9713C"/>
    <w:rsid w:val="00B9775C"/>
    <w:rsid w:val="00BA01DA"/>
    <w:rsid w:val="00BA0506"/>
    <w:rsid w:val="00BA0D5E"/>
    <w:rsid w:val="00BA0FC5"/>
    <w:rsid w:val="00BA148C"/>
    <w:rsid w:val="00BA184C"/>
    <w:rsid w:val="00BA1C3C"/>
    <w:rsid w:val="00BA21EF"/>
    <w:rsid w:val="00BA24CD"/>
    <w:rsid w:val="00BA28D4"/>
    <w:rsid w:val="00BA2A94"/>
    <w:rsid w:val="00BA3816"/>
    <w:rsid w:val="00BA38EE"/>
    <w:rsid w:val="00BA4416"/>
    <w:rsid w:val="00BA443D"/>
    <w:rsid w:val="00BA4E41"/>
    <w:rsid w:val="00BA5560"/>
    <w:rsid w:val="00BA5978"/>
    <w:rsid w:val="00BA5F4C"/>
    <w:rsid w:val="00BA6101"/>
    <w:rsid w:val="00BA6B35"/>
    <w:rsid w:val="00BA6C2E"/>
    <w:rsid w:val="00BA73C1"/>
    <w:rsid w:val="00BA77F4"/>
    <w:rsid w:val="00BA7E3A"/>
    <w:rsid w:val="00BA7F9B"/>
    <w:rsid w:val="00BB007C"/>
    <w:rsid w:val="00BB06DB"/>
    <w:rsid w:val="00BB09BD"/>
    <w:rsid w:val="00BB0F94"/>
    <w:rsid w:val="00BB146D"/>
    <w:rsid w:val="00BB16B7"/>
    <w:rsid w:val="00BB1F33"/>
    <w:rsid w:val="00BB1FBE"/>
    <w:rsid w:val="00BB1FF8"/>
    <w:rsid w:val="00BB2B73"/>
    <w:rsid w:val="00BB2E23"/>
    <w:rsid w:val="00BB37C5"/>
    <w:rsid w:val="00BB3C0D"/>
    <w:rsid w:val="00BB4073"/>
    <w:rsid w:val="00BB4360"/>
    <w:rsid w:val="00BB4B76"/>
    <w:rsid w:val="00BB562E"/>
    <w:rsid w:val="00BB5BDC"/>
    <w:rsid w:val="00BB6564"/>
    <w:rsid w:val="00BB667A"/>
    <w:rsid w:val="00BB6C05"/>
    <w:rsid w:val="00BB72A9"/>
    <w:rsid w:val="00BB746E"/>
    <w:rsid w:val="00BC0217"/>
    <w:rsid w:val="00BC0245"/>
    <w:rsid w:val="00BC05A1"/>
    <w:rsid w:val="00BC097C"/>
    <w:rsid w:val="00BC0C35"/>
    <w:rsid w:val="00BC0ECC"/>
    <w:rsid w:val="00BC1768"/>
    <w:rsid w:val="00BC18EC"/>
    <w:rsid w:val="00BC1B13"/>
    <w:rsid w:val="00BC2121"/>
    <w:rsid w:val="00BC24FD"/>
    <w:rsid w:val="00BC2FDA"/>
    <w:rsid w:val="00BC33EA"/>
    <w:rsid w:val="00BC3713"/>
    <w:rsid w:val="00BC375E"/>
    <w:rsid w:val="00BC39FB"/>
    <w:rsid w:val="00BC3F1E"/>
    <w:rsid w:val="00BC42CA"/>
    <w:rsid w:val="00BC4418"/>
    <w:rsid w:val="00BC4A76"/>
    <w:rsid w:val="00BC4DF3"/>
    <w:rsid w:val="00BC5215"/>
    <w:rsid w:val="00BC52E7"/>
    <w:rsid w:val="00BC5307"/>
    <w:rsid w:val="00BC5967"/>
    <w:rsid w:val="00BC59BB"/>
    <w:rsid w:val="00BC5D4D"/>
    <w:rsid w:val="00BC5D81"/>
    <w:rsid w:val="00BC6054"/>
    <w:rsid w:val="00BC6509"/>
    <w:rsid w:val="00BC6BDF"/>
    <w:rsid w:val="00BC6C9E"/>
    <w:rsid w:val="00BC6D3D"/>
    <w:rsid w:val="00BC7E23"/>
    <w:rsid w:val="00BC7F46"/>
    <w:rsid w:val="00BD0301"/>
    <w:rsid w:val="00BD0447"/>
    <w:rsid w:val="00BD1118"/>
    <w:rsid w:val="00BD13D6"/>
    <w:rsid w:val="00BD1807"/>
    <w:rsid w:val="00BD1A7C"/>
    <w:rsid w:val="00BD212F"/>
    <w:rsid w:val="00BD2AA3"/>
    <w:rsid w:val="00BD2DC4"/>
    <w:rsid w:val="00BD32ED"/>
    <w:rsid w:val="00BD34B9"/>
    <w:rsid w:val="00BD3AD5"/>
    <w:rsid w:val="00BD3BC1"/>
    <w:rsid w:val="00BD3D08"/>
    <w:rsid w:val="00BD422D"/>
    <w:rsid w:val="00BD4442"/>
    <w:rsid w:val="00BD4669"/>
    <w:rsid w:val="00BD4C3B"/>
    <w:rsid w:val="00BD4E39"/>
    <w:rsid w:val="00BD50AF"/>
    <w:rsid w:val="00BD5512"/>
    <w:rsid w:val="00BD5B38"/>
    <w:rsid w:val="00BD5C83"/>
    <w:rsid w:val="00BD5E8F"/>
    <w:rsid w:val="00BD5EB5"/>
    <w:rsid w:val="00BD5F7A"/>
    <w:rsid w:val="00BD6342"/>
    <w:rsid w:val="00BD6BB1"/>
    <w:rsid w:val="00BD6D0A"/>
    <w:rsid w:val="00BD6FEE"/>
    <w:rsid w:val="00BD7052"/>
    <w:rsid w:val="00BD71A5"/>
    <w:rsid w:val="00BD741E"/>
    <w:rsid w:val="00BD7724"/>
    <w:rsid w:val="00BE09D3"/>
    <w:rsid w:val="00BE0F18"/>
    <w:rsid w:val="00BE1502"/>
    <w:rsid w:val="00BE1D96"/>
    <w:rsid w:val="00BE2027"/>
    <w:rsid w:val="00BE221E"/>
    <w:rsid w:val="00BE24D6"/>
    <w:rsid w:val="00BE2867"/>
    <w:rsid w:val="00BE2904"/>
    <w:rsid w:val="00BE2C4A"/>
    <w:rsid w:val="00BE2D0C"/>
    <w:rsid w:val="00BE3475"/>
    <w:rsid w:val="00BE38C3"/>
    <w:rsid w:val="00BE3C2C"/>
    <w:rsid w:val="00BE3CEF"/>
    <w:rsid w:val="00BE3EC0"/>
    <w:rsid w:val="00BE52B4"/>
    <w:rsid w:val="00BE5399"/>
    <w:rsid w:val="00BE53DF"/>
    <w:rsid w:val="00BE584A"/>
    <w:rsid w:val="00BE5DAF"/>
    <w:rsid w:val="00BE5E84"/>
    <w:rsid w:val="00BE6710"/>
    <w:rsid w:val="00BE67A0"/>
    <w:rsid w:val="00BE685A"/>
    <w:rsid w:val="00BE6CD8"/>
    <w:rsid w:val="00BE6F1C"/>
    <w:rsid w:val="00BE70DB"/>
    <w:rsid w:val="00BE75A4"/>
    <w:rsid w:val="00BE7674"/>
    <w:rsid w:val="00BE7E12"/>
    <w:rsid w:val="00BF077C"/>
    <w:rsid w:val="00BF13E4"/>
    <w:rsid w:val="00BF1D08"/>
    <w:rsid w:val="00BF227D"/>
    <w:rsid w:val="00BF238C"/>
    <w:rsid w:val="00BF2779"/>
    <w:rsid w:val="00BF28D4"/>
    <w:rsid w:val="00BF2C07"/>
    <w:rsid w:val="00BF308B"/>
    <w:rsid w:val="00BF388F"/>
    <w:rsid w:val="00BF3C8D"/>
    <w:rsid w:val="00BF4472"/>
    <w:rsid w:val="00BF464B"/>
    <w:rsid w:val="00BF4879"/>
    <w:rsid w:val="00BF50E7"/>
    <w:rsid w:val="00BF51AF"/>
    <w:rsid w:val="00BF5B33"/>
    <w:rsid w:val="00BF5F21"/>
    <w:rsid w:val="00BF621B"/>
    <w:rsid w:val="00BF65C7"/>
    <w:rsid w:val="00BF688D"/>
    <w:rsid w:val="00BF6CA9"/>
    <w:rsid w:val="00BF6D95"/>
    <w:rsid w:val="00BF7510"/>
    <w:rsid w:val="00BF7565"/>
    <w:rsid w:val="00BF78D2"/>
    <w:rsid w:val="00C00189"/>
    <w:rsid w:val="00C00733"/>
    <w:rsid w:val="00C01960"/>
    <w:rsid w:val="00C020B5"/>
    <w:rsid w:val="00C024FC"/>
    <w:rsid w:val="00C026C0"/>
    <w:rsid w:val="00C02886"/>
    <w:rsid w:val="00C02AED"/>
    <w:rsid w:val="00C02E0B"/>
    <w:rsid w:val="00C03094"/>
    <w:rsid w:val="00C0332A"/>
    <w:rsid w:val="00C0372C"/>
    <w:rsid w:val="00C03794"/>
    <w:rsid w:val="00C0383F"/>
    <w:rsid w:val="00C03B10"/>
    <w:rsid w:val="00C0412B"/>
    <w:rsid w:val="00C04267"/>
    <w:rsid w:val="00C046FF"/>
    <w:rsid w:val="00C04CE3"/>
    <w:rsid w:val="00C04EE1"/>
    <w:rsid w:val="00C0501B"/>
    <w:rsid w:val="00C05D45"/>
    <w:rsid w:val="00C07412"/>
    <w:rsid w:val="00C07646"/>
    <w:rsid w:val="00C07A26"/>
    <w:rsid w:val="00C07F8E"/>
    <w:rsid w:val="00C10392"/>
    <w:rsid w:val="00C10A3A"/>
    <w:rsid w:val="00C10CDB"/>
    <w:rsid w:val="00C11AB8"/>
    <w:rsid w:val="00C11ACB"/>
    <w:rsid w:val="00C12292"/>
    <w:rsid w:val="00C1257F"/>
    <w:rsid w:val="00C126FA"/>
    <w:rsid w:val="00C12C3C"/>
    <w:rsid w:val="00C12D27"/>
    <w:rsid w:val="00C12DFD"/>
    <w:rsid w:val="00C13DEB"/>
    <w:rsid w:val="00C14126"/>
    <w:rsid w:val="00C1455A"/>
    <w:rsid w:val="00C148D7"/>
    <w:rsid w:val="00C1490B"/>
    <w:rsid w:val="00C15671"/>
    <w:rsid w:val="00C15891"/>
    <w:rsid w:val="00C15948"/>
    <w:rsid w:val="00C15A97"/>
    <w:rsid w:val="00C15BE5"/>
    <w:rsid w:val="00C1640F"/>
    <w:rsid w:val="00C1667E"/>
    <w:rsid w:val="00C16712"/>
    <w:rsid w:val="00C16A6B"/>
    <w:rsid w:val="00C16B95"/>
    <w:rsid w:val="00C16DD8"/>
    <w:rsid w:val="00C20A51"/>
    <w:rsid w:val="00C20B6E"/>
    <w:rsid w:val="00C20C5B"/>
    <w:rsid w:val="00C20D48"/>
    <w:rsid w:val="00C20DA9"/>
    <w:rsid w:val="00C20DC5"/>
    <w:rsid w:val="00C20E1A"/>
    <w:rsid w:val="00C21316"/>
    <w:rsid w:val="00C21760"/>
    <w:rsid w:val="00C21BB2"/>
    <w:rsid w:val="00C21EC9"/>
    <w:rsid w:val="00C22034"/>
    <w:rsid w:val="00C222CA"/>
    <w:rsid w:val="00C22DC3"/>
    <w:rsid w:val="00C22DF6"/>
    <w:rsid w:val="00C235B2"/>
    <w:rsid w:val="00C23675"/>
    <w:rsid w:val="00C236A4"/>
    <w:rsid w:val="00C237C1"/>
    <w:rsid w:val="00C23A9C"/>
    <w:rsid w:val="00C23E73"/>
    <w:rsid w:val="00C23F27"/>
    <w:rsid w:val="00C241F5"/>
    <w:rsid w:val="00C250F1"/>
    <w:rsid w:val="00C25B20"/>
    <w:rsid w:val="00C25D3F"/>
    <w:rsid w:val="00C26350"/>
    <w:rsid w:val="00C265FC"/>
    <w:rsid w:val="00C26900"/>
    <w:rsid w:val="00C26A19"/>
    <w:rsid w:val="00C2716F"/>
    <w:rsid w:val="00C275C9"/>
    <w:rsid w:val="00C27E80"/>
    <w:rsid w:val="00C27F0B"/>
    <w:rsid w:val="00C305E5"/>
    <w:rsid w:val="00C30ACF"/>
    <w:rsid w:val="00C3116B"/>
    <w:rsid w:val="00C3167F"/>
    <w:rsid w:val="00C318B1"/>
    <w:rsid w:val="00C31F0F"/>
    <w:rsid w:val="00C32648"/>
    <w:rsid w:val="00C32677"/>
    <w:rsid w:val="00C3269F"/>
    <w:rsid w:val="00C328F5"/>
    <w:rsid w:val="00C32D14"/>
    <w:rsid w:val="00C32EB3"/>
    <w:rsid w:val="00C32F50"/>
    <w:rsid w:val="00C3301A"/>
    <w:rsid w:val="00C3316E"/>
    <w:rsid w:val="00C3336D"/>
    <w:rsid w:val="00C33B84"/>
    <w:rsid w:val="00C33F28"/>
    <w:rsid w:val="00C3444E"/>
    <w:rsid w:val="00C348A4"/>
    <w:rsid w:val="00C34CCF"/>
    <w:rsid w:val="00C365E8"/>
    <w:rsid w:val="00C36619"/>
    <w:rsid w:val="00C371D4"/>
    <w:rsid w:val="00C37A89"/>
    <w:rsid w:val="00C37F25"/>
    <w:rsid w:val="00C402DF"/>
    <w:rsid w:val="00C40830"/>
    <w:rsid w:val="00C40B77"/>
    <w:rsid w:val="00C40D26"/>
    <w:rsid w:val="00C414C7"/>
    <w:rsid w:val="00C4169E"/>
    <w:rsid w:val="00C41BA0"/>
    <w:rsid w:val="00C41D92"/>
    <w:rsid w:val="00C420BD"/>
    <w:rsid w:val="00C4214B"/>
    <w:rsid w:val="00C42710"/>
    <w:rsid w:val="00C429B8"/>
    <w:rsid w:val="00C438A5"/>
    <w:rsid w:val="00C4443D"/>
    <w:rsid w:val="00C4493E"/>
    <w:rsid w:val="00C453F3"/>
    <w:rsid w:val="00C454A7"/>
    <w:rsid w:val="00C45820"/>
    <w:rsid w:val="00C459E9"/>
    <w:rsid w:val="00C45A4B"/>
    <w:rsid w:val="00C45AB6"/>
    <w:rsid w:val="00C4623E"/>
    <w:rsid w:val="00C46275"/>
    <w:rsid w:val="00C464C8"/>
    <w:rsid w:val="00C47156"/>
    <w:rsid w:val="00C47A0C"/>
    <w:rsid w:val="00C47F16"/>
    <w:rsid w:val="00C51576"/>
    <w:rsid w:val="00C518E8"/>
    <w:rsid w:val="00C51FB9"/>
    <w:rsid w:val="00C51FD5"/>
    <w:rsid w:val="00C525BA"/>
    <w:rsid w:val="00C52C2E"/>
    <w:rsid w:val="00C535FB"/>
    <w:rsid w:val="00C543D7"/>
    <w:rsid w:val="00C54816"/>
    <w:rsid w:val="00C548DD"/>
    <w:rsid w:val="00C549AF"/>
    <w:rsid w:val="00C54EF3"/>
    <w:rsid w:val="00C54F21"/>
    <w:rsid w:val="00C55974"/>
    <w:rsid w:val="00C561D5"/>
    <w:rsid w:val="00C562C6"/>
    <w:rsid w:val="00C56325"/>
    <w:rsid w:val="00C565A2"/>
    <w:rsid w:val="00C5673B"/>
    <w:rsid w:val="00C56CEB"/>
    <w:rsid w:val="00C56DAE"/>
    <w:rsid w:val="00C56DB4"/>
    <w:rsid w:val="00C572A1"/>
    <w:rsid w:val="00C5756B"/>
    <w:rsid w:val="00C575ED"/>
    <w:rsid w:val="00C576ED"/>
    <w:rsid w:val="00C57851"/>
    <w:rsid w:val="00C57FE7"/>
    <w:rsid w:val="00C603CF"/>
    <w:rsid w:val="00C60925"/>
    <w:rsid w:val="00C60B0A"/>
    <w:rsid w:val="00C60EEC"/>
    <w:rsid w:val="00C61868"/>
    <w:rsid w:val="00C618F2"/>
    <w:rsid w:val="00C61B6E"/>
    <w:rsid w:val="00C6251B"/>
    <w:rsid w:val="00C62E75"/>
    <w:rsid w:val="00C63243"/>
    <w:rsid w:val="00C63330"/>
    <w:rsid w:val="00C63D08"/>
    <w:rsid w:val="00C6423D"/>
    <w:rsid w:val="00C64645"/>
    <w:rsid w:val="00C64A50"/>
    <w:rsid w:val="00C64B43"/>
    <w:rsid w:val="00C661E5"/>
    <w:rsid w:val="00C662F6"/>
    <w:rsid w:val="00C66AF4"/>
    <w:rsid w:val="00C66BEE"/>
    <w:rsid w:val="00C66C56"/>
    <w:rsid w:val="00C67CE4"/>
    <w:rsid w:val="00C700AB"/>
    <w:rsid w:val="00C702C4"/>
    <w:rsid w:val="00C71A7C"/>
    <w:rsid w:val="00C71A8D"/>
    <w:rsid w:val="00C72B6D"/>
    <w:rsid w:val="00C72BBE"/>
    <w:rsid w:val="00C73346"/>
    <w:rsid w:val="00C73993"/>
    <w:rsid w:val="00C73A33"/>
    <w:rsid w:val="00C73CE0"/>
    <w:rsid w:val="00C742DE"/>
    <w:rsid w:val="00C746AA"/>
    <w:rsid w:val="00C75206"/>
    <w:rsid w:val="00C75708"/>
    <w:rsid w:val="00C758DC"/>
    <w:rsid w:val="00C75990"/>
    <w:rsid w:val="00C75E32"/>
    <w:rsid w:val="00C76283"/>
    <w:rsid w:val="00C7744B"/>
    <w:rsid w:val="00C7788C"/>
    <w:rsid w:val="00C77AA3"/>
    <w:rsid w:val="00C77AA9"/>
    <w:rsid w:val="00C77CB1"/>
    <w:rsid w:val="00C800F9"/>
    <w:rsid w:val="00C802EC"/>
    <w:rsid w:val="00C80516"/>
    <w:rsid w:val="00C80D9A"/>
    <w:rsid w:val="00C81083"/>
    <w:rsid w:val="00C815D6"/>
    <w:rsid w:val="00C816E3"/>
    <w:rsid w:val="00C825CF"/>
    <w:rsid w:val="00C82620"/>
    <w:rsid w:val="00C82C27"/>
    <w:rsid w:val="00C83B5A"/>
    <w:rsid w:val="00C83F89"/>
    <w:rsid w:val="00C84078"/>
    <w:rsid w:val="00C842A3"/>
    <w:rsid w:val="00C843F0"/>
    <w:rsid w:val="00C8447A"/>
    <w:rsid w:val="00C84728"/>
    <w:rsid w:val="00C84766"/>
    <w:rsid w:val="00C84A32"/>
    <w:rsid w:val="00C85364"/>
    <w:rsid w:val="00C8537A"/>
    <w:rsid w:val="00C85C1B"/>
    <w:rsid w:val="00C863D8"/>
    <w:rsid w:val="00C86B87"/>
    <w:rsid w:val="00C870BD"/>
    <w:rsid w:val="00C87F49"/>
    <w:rsid w:val="00C90231"/>
    <w:rsid w:val="00C9046B"/>
    <w:rsid w:val="00C906C2"/>
    <w:rsid w:val="00C9070B"/>
    <w:rsid w:val="00C9206E"/>
    <w:rsid w:val="00C92966"/>
    <w:rsid w:val="00C92E0A"/>
    <w:rsid w:val="00C93061"/>
    <w:rsid w:val="00C930B1"/>
    <w:rsid w:val="00C93ACF"/>
    <w:rsid w:val="00C93EFA"/>
    <w:rsid w:val="00C94412"/>
    <w:rsid w:val="00C94732"/>
    <w:rsid w:val="00C9473A"/>
    <w:rsid w:val="00C95420"/>
    <w:rsid w:val="00C9611A"/>
    <w:rsid w:val="00C963CC"/>
    <w:rsid w:val="00C96E3D"/>
    <w:rsid w:val="00C972B4"/>
    <w:rsid w:val="00C975F7"/>
    <w:rsid w:val="00C97930"/>
    <w:rsid w:val="00CA072B"/>
    <w:rsid w:val="00CA1442"/>
    <w:rsid w:val="00CA1450"/>
    <w:rsid w:val="00CA1689"/>
    <w:rsid w:val="00CA173B"/>
    <w:rsid w:val="00CA1C16"/>
    <w:rsid w:val="00CA1C9C"/>
    <w:rsid w:val="00CA2151"/>
    <w:rsid w:val="00CA2818"/>
    <w:rsid w:val="00CA28D4"/>
    <w:rsid w:val="00CA2903"/>
    <w:rsid w:val="00CA2AA7"/>
    <w:rsid w:val="00CA2F37"/>
    <w:rsid w:val="00CA321C"/>
    <w:rsid w:val="00CA3936"/>
    <w:rsid w:val="00CA3970"/>
    <w:rsid w:val="00CA3A84"/>
    <w:rsid w:val="00CA426B"/>
    <w:rsid w:val="00CA44E8"/>
    <w:rsid w:val="00CA46CA"/>
    <w:rsid w:val="00CA49F3"/>
    <w:rsid w:val="00CA4B49"/>
    <w:rsid w:val="00CA4ED3"/>
    <w:rsid w:val="00CA5020"/>
    <w:rsid w:val="00CA508B"/>
    <w:rsid w:val="00CA5335"/>
    <w:rsid w:val="00CA57D5"/>
    <w:rsid w:val="00CA5828"/>
    <w:rsid w:val="00CA592A"/>
    <w:rsid w:val="00CA5A8A"/>
    <w:rsid w:val="00CA5F73"/>
    <w:rsid w:val="00CA65B1"/>
    <w:rsid w:val="00CA679F"/>
    <w:rsid w:val="00CA6B41"/>
    <w:rsid w:val="00CA6E9E"/>
    <w:rsid w:val="00CA7449"/>
    <w:rsid w:val="00CA7521"/>
    <w:rsid w:val="00CA77F4"/>
    <w:rsid w:val="00CA7DBB"/>
    <w:rsid w:val="00CB0081"/>
    <w:rsid w:val="00CB0174"/>
    <w:rsid w:val="00CB0751"/>
    <w:rsid w:val="00CB0B93"/>
    <w:rsid w:val="00CB14BB"/>
    <w:rsid w:val="00CB16B1"/>
    <w:rsid w:val="00CB19B6"/>
    <w:rsid w:val="00CB2187"/>
    <w:rsid w:val="00CB23CB"/>
    <w:rsid w:val="00CB2601"/>
    <w:rsid w:val="00CB2B9D"/>
    <w:rsid w:val="00CB31BA"/>
    <w:rsid w:val="00CB33B1"/>
    <w:rsid w:val="00CB3410"/>
    <w:rsid w:val="00CB3B64"/>
    <w:rsid w:val="00CB4573"/>
    <w:rsid w:val="00CB460A"/>
    <w:rsid w:val="00CB4F78"/>
    <w:rsid w:val="00CB5879"/>
    <w:rsid w:val="00CB5AB5"/>
    <w:rsid w:val="00CB6345"/>
    <w:rsid w:val="00CB6B3D"/>
    <w:rsid w:val="00CB6B4A"/>
    <w:rsid w:val="00CB6E28"/>
    <w:rsid w:val="00CB6E36"/>
    <w:rsid w:val="00CB75E3"/>
    <w:rsid w:val="00CB7921"/>
    <w:rsid w:val="00CB7EC2"/>
    <w:rsid w:val="00CC018F"/>
    <w:rsid w:val="00CC0B7C"/>
    <w:rsid w:val="00CC0CF6"/>
    <w:rsid w:val="00CC0EF5"/>
    <w:rsid w:val="00CC0F81"/>
    <w:rsid w:val="00CC1383"/>
    <w:rsid w:val="00CC1EF5"/>
    <w:rsid w:val="00CC2271"/>
    <w:rsid w:val="00CC27D3"/>
    <w:rsid w:val="00CC28DC"/>
    <w:rsid w:val="00CC2A8A"/>
    <w:rsid w:val="00CC2B08"/>
    <w:rsid w:val="00CC2BB2"/>
    <w:rsid w:val="00CC2D6A"/>
    <w:rsid w:val="00CC2FAE"/>
    <w:rsid w:val="00CC30B2"/>
    <w:rsid w:val="00CC332E"/>
    <w:rsid w:val="00CC3450"/>
    <w:rsid w:val="00CC361B"/>
    <w:rsid w:val="00CC3869"/>
    <w:rsid w:val="00CC3874"/>
    <w:rsid w:val="00CC4427"/>
    <w:rsid w:val="00CC4A47"/>
    <w:rsid w:val="00CC5462"/>
    <w:rsid w:val="00CC5D0D"/>
    <w:rsid w:val="00CC6B06"/>
    <w:rsid w:val="00CC6CEE"/>
    <w:rsid w:val="00CC6EC3"/>
    <w:rsid w:val="00CC7063"/>
    <w:rsid w:val="00CC70C1"/>
    <w:rsid w:val="00CC7336"/>
    <w:rsid w:val="00CD04A1"/>
    <w:rsid w:val="00CD0756"/>
    <w:rsid w:val="00CD0840"/>
    <w:rsid w:val="00CD144C"/>
    <w:rsid w:val="00CD191F"/>
    <w:rsid w:val="00CD19E2"/>
    <w:rsid w:val="00CD2089"/>
    <w:rsid w:val="00CD225C"/>
    <w:rsid w:val="00CD236D"/>
    <w:rsid w:val="00CD2E63"/>
    <w:rsid w:val="00CD30AB"/>
    <w:rsid w:val="00CD3294"/>
    <w:rsid w:val="00CD34A6"/>
    <w:rsid w:val="00CD37DC"/>
    <w:rsid w:val="00CD393D"/>
    <w:rsid w:val="00CD3DD1"/>
    <w:rsid w:val="00CD3F5C"/>
    <w:rsid w:val="00CD41C3"/>
    <w:rsid w:val="00CD4228"/>
    <w:rsid w:val="00CD43B7"/>
    <w:rsid w:val="00CD4A40"/>
    <w:rsid w:val="00CD53BA"/>
    <w:rsid w:val="00CD5450"/>
    <w:rsid w:val="00CD579E"/>
    <w:rsid w:val="00CD5EF5"/>
    <w:rsid w:val="00CD630C"/>
    <w:rsid w:val="00CD63D5"/>
    <w:rsid w:val="00CD6826"/>
    <w:rsid w:val="00CD7816"/>
    <w:rsid w:val="00CD78D1"/>
    <w:rsid w:val="00CE06EB"/>
    <w:rsid w:val="00CE0E49"/>
    <w:rsid w:val="00CE149A"/>
    <w:rsid w:val="00CE1591"/>
    <w:rsid w:val="00CE15FC"/>
    <w:rsid w:val="00CE19C7"/>
    <w:rsid w:val="00CE1B99"/>
    <w:rsid w:val="00CE1E17"/>
    <w:rsid w:val="00CE1E91"/>
    <w:rsid w:val="00CE1FCB"/>
    <w:rsid w:val="00CE277B"/>
    <w:rsid w:val="00CE2824"/>
    <w:rsid w:val="00CE2CE3"/>
    <w:rsid w:val="00CE2E90"/>
    <w:rsid w:val="00CE3140"/>
    <w:rsid w:val="00CE46E0"/>
    <w:rsid w:val="00CE4FAB"/>
    <w:rsid w:val="00CE5241"/>
    <w:rsid w:val="00CE5872"/>
    <w:rsid w:val="00CE5B0B"/>
    <w:rsid w:val="00CE61DA"/>
    <w:rsid w:val="00CE6458"/>
    <w:rsid w:val="00CE680D"/>
    <w:rsid w:val="00CE6930"/>
    <w:rsid w:val="00CE69DE"/>
    <w:rsid w:val="00CE6A95"/>
    <w:rsid w:val="00CE6DA4"/>
    <w:rsid w:val="00CE73AE"/>
    <w:rsid w:val="00CE744E"/>
    <w:rsid w:val="00CE7CDC"/>
    <w:rsid w:val="00CF0065"/>
    <w:rsid w:val="00CF11B2"/>
    <w:rsid w:val="00CF1382"/>
    <w:rsid w:val="00CF14E7"/>
    <w:rsid w:val="00CF19E2"/>
    <w:rsid w:val="00CF1A35"/>
    <w:rsid w:val="00CF1B09"/>
    <w:rsid w:val="00CF2192"/>
    <w:rsid w:val="00CF22CA"/>
    <w:rsid w:val="00CF2A8F"/>
    <w:rsid w:val="00CF2CFE"/>
    <w:rsid w:val="00CF2EE1"/>
    <w:rsid w:val="00CF38FD"/>
    <w:rsid w:val="00CF39CE"/>
    <w:rsid w:val="00CF3E6A"/>
    <w:rsid w:val="00CF4114"/>
    <w:rsid w:val="00CF4906"/>
    <w:rsid w:val="00CF4A47"/>
    <w:rsid w:val="00CF4C25"/>
    <w:rsid w:val="00CF5085"/>
    <w:rsid w:val="00CF5A91"/>
    <w:rsid w:val="00CF6227"/>
    <w:rsid w:val="00CF662F"/>
    <w:rsid w:val="00CF6B01"/>
    <w:rsid w:val="00CF6BDA"/>
    <w:rsid w:val="00CF7640"/>
    <w:rsid w:val="00CF7802"/>
    <w:rsid w:val="00CF7B39"/>
    <w:rsid w:val="00CF7C09"/>
    <w:rsid w:val="00CF7C33"/>
    <w:rsid w:val="00D00A7B"/>
    <w:rsid w:val="00D0128C"/>
    <w:rsid w:val="00D01891"/>
    <w:rsid w:val="00D0245A"/>
    <w:rsid w:val="00D031EF"/>
    <w:rsid w:val="00D032DA"/>
    <w:rsid w:val="00D03E5F"/>
    <w:rsid w:val="00D044DF"/>
    <w:rsid w:val="00D049AF"/>
    <w:rsid w:val="00D06092"/>
    <w:rsid w:val="00D06273"/>
    <w:rsid w:val="00D06875"/>
    <w:rsid w:val="00D06D42"/>
    <w:rsid w:val="00D0785C"/>
    <w:rsid w:val="00D104B8"/>
    <w:rsid w:val="00D10DEC"/>
    <w:rsid w:val="00D10E81"/>
    <w:rsid w:val="00D10F66"/>
    <w:rsid w:val="00D10FBF"/>
    <w:rsid w:val="00D112ED"/>
    <w:rsid w:val="00D12382"/>
    <w:rsid w:val="00D12749"/>
    <w:rsid w:val="00D12919"/>
    <w:rsid w:val="00D13BB8"/>
    <w:rsid w:val="00D13DAF"/>
    <w:rsid w:val="00D14308"/>
    <w:rsid w:val="00D14B94"/>
    <w:rsid w:val="00D14E0D"/>
    <w:rsid w:val="00D159DC"/>
    <w:rsid w:val="00D16682"/>
    <w:rsid w:val="00D166A1"/>
    <w:rsid w:val="00D16923"/>
    <w:rsid w:val="00D169E4"/>
    <w:rsid w:val="00D16C53"/>
    <w:rsid w:val="00D173E4"/>
    <w:rsid w:val="00D1747C"/>
    <w:rsid w:val="00D17BFA"/>
    <w:rsid w:val="00D17D97"/>
    <w:rsid w:val="00D20412"/>
    <w:rsid w:val="00D20DAC"/>
    <w:rsid w:val="00D220E0"/>
    <w:rsid w:val="00D22242"/>
    <w:rsid w:val="00D22787"/>
    <w:rsid w:val="00D236FC"/>
    <w:rsid w:val="00D2372B"/>
    <w:rsid w:val="00D240D4"/>
    <w:rsid w:val="00D24F01"/>
    <w:rsid w:val="00D26B3E"/>
    <w:rsid w:val="00D26F87"/>
    <w:rsid w:val="00D27029"/>
    <w:rsid w:val="00D279C6"/>
    <w:rsid w:val="00D27E1E"/>
    <w:rsid w:val="00D27EF7"/>
    <w:rsid w:val="00D303AB"/>
    <w:rsid w:val="00D304DA"/>
    <w:rsid w:val="00D309D6"/>
    <w:rsid w:val="00D30CA8"/>
    <w:rsid w:val="00D30F2B"/>
    <w:rsid w:val="00D311F9"/>
    <w:rsid w:val="00D3126D"/>
    <w:rsid w:val="00D31692"/>
    <w:rsid w:val="00D31F3F"/>
    <w:rsid w:val="00D328F9"/>
    <w:rsid w:val="00D333A4"/>
    <w:rsid w:val="00D33530"/>
    <w:rsid w:val="00D3375F"/>
    <w:rsid w:val="00D33A78"/>
    <w:rsid w:val="00D34BB6"/>
    <w:rsid w:val="00D35097"/>
    <w:rsid w:val="00D353A1"/>
    <w:rsid w:val="00D35BEE"/>
    <w:rsid w:val="00D35DE4"/>
    <w:rsid w:val="00D3603B"/>
    <w:rsid w:val="00D3609D"/>
    <w:rsid w:val="00D360EF"/>
    <w:rsid w:val="00D36423"/>
    <w:rsid w:val="00D369A0"/>
    <w:rsid w:val="00D36B0B"/>
    <w:rsid w:val="00D36EE3"/>
    <w:rsid w:val="00D371ED"/>
    <w:rsid w:val="00D37382"/>
    <w:rsid w:val="00D3784C"/>
    <w:rsid w:val="00D37915"/>
    <w:rsid w:val="00D37A92"/>
    <w:rsid w:val="00D37D51"/>
    <w:rsid w:val="00D40011"/>
    <w:rsid w:val="00D40076"/>
    <w:rsid w:val="00D403B1"/>
    <w:rsid w:val="00D4078A"/>
    <w:rsid w:val="00D40C6D"/>
    <w:rsid w:val="00D41333"/>
    <w:rsid w:val="00D422E8"/>
    <w:rsid w:val="00D42497"/>
    <w:rsid w:val="00D42AAB"/>
    <w:rsid w:val="00D42F67"/>
    <w:rsid w:val="00D432A7"/>
    <w:rsid w:val="00D43949"/>
    <w:rsid w:val="00D443D0"/>
    <w:rsid w:val="00D444B5"/>
    <w:rsid w:val="00D45500"/>
    <w:rsid w:val="00D457E0"/>
    <w:rsid w:val="00D45C5C"/>
    <w:rsid w:val="00D45E99"/>
    <w:rsid w:val="00D461DF"/>
    <w:rsid w:val="00D465BC"/>
    <w:rsid w:val="00D4677B"/>
    <w:rsid w:val="00D469B9"/>
    <w:rsid w:val="00D469C4"/>
    <w:rsid w:val="00D46CF7"/>
    <w:rsid w:val="00D46D30"/>
    <w:rsid w:val="00D46DA7"/>
    <w:rsid w:val="00D47362"/>
    <w:rsid w:val="00D47934"/>
    <w:rsid w:val="00D4799D"/>
    <w:rsid w:val="00D47A0F"/>
    <w:rsid w:val="00D506EC"/>
    <w:rsid w:val="00D50734"/>
    <w:rsid w:val="00D50750"/>
    <w:rsid w:val="00D50A6F"/>
    <w:rsid w:val="00D50E2A"/>
    <w:rsid w:val="00D51165"/>
    <w:rsid w:val="00D512A7"/>
    <w:rsid w:val="00D51617"/>
    <w:rsid w:val="00D51B72"/>
    <w:rsid w:val="00D51D67"/>
    <w:rsid w:val="00D522FE"/>
    <w:rsid w:val="00D5234F"/>
    <w:rsid w:val="00D5387B"/>
    <w:rsid w:val="00D538A3"/>
    <w:rsid w:val="00D53A5C"/>
    <w:rsid w:val="00D53E24"/>
    <w:rsid w:val="00D55047"/>
    <w:rsid w:val="00D55694"/>
    <w:rsid w:val="00D561CF"/>
    <w:rsid w:val="00D56B06"/>
    <w:rsid w:val="00D56B70"/>
    <w:rsid w:val="00D5716B"/>
    <w:rsid w:val="00D5722D"/>
    <w:rsid w:val="00D578B4"/>
    <w:rsid w:val="00D5799C"/>
    <w:rsid w:val="00D57BCE"/>
    <w:rsid w:val="00D57C02"/>
    <w:rsid w:val="00D60067"/>
    <w:rsid w:val="00D60DB7"/>
    <w:rsid w:val="00D61788"/>
    <w:rsid w:val="00D618DD"/>
    <w:rsid w:val="00D621E5"/>
    <w:rsid w:val="00D62666"/>
    <w:rsid w:val="00D630E3"/>
    <w:rsid w:val="00D6311C"/>
    <w:rsid w:val="00D6315D"/>
    <w:rsid w:val="00D63369"/>
    <w:rsid w:val="00D637A8"/>
    <w:rsid w:val="00D63900"/>
    <w:rsid w:val="00D63A8D"/>
    <w:rsid w:val="00D63B5D"/>
    <w:rsid w:val="00D645FB"/>
    <w:rsid w:val="00D64901"/>
    <w:rsid w:val="00D64AC4"/>
    <w:rsid w:val="00D64E64"/>
    <w:rsid w:val="00D653C9"/>
    <w:rsid w:val="00D65B20"/>
    <w:rsid w:val="00D661A3"/>
    <w:rsid w:val="00D66595"/>
    <w:rsid w:val="00D669F7"/>
    <w:rsid w:val="00D66C45"/>
    <w:rsid w:val="00D66C82"/>
    <w:rsid w:val="00D66E4D"/>
    <w:rsid w:val="00D66F38"/>
    <w:rsid w:val="00D67408"/>
    <w:rsid w:val="00D6774C"/>
    <w:rsid w:val="00D677E5"/>
    <w:rsid w:val="00D67877"/>
    <w:rsid w:val="00D7012D"/>
    <w:rsid w:val="00D70334"/>
    <w:rsid w:val="00D70AA2"/>
    <w:rsid w:val="00D70E5D"/>
    <w:rsid w:val="00D70F3D"/>
    <w:rsid w:val="00D71AC2"/>
    <w:rsid w:val="00D72085"/>
    <w:rsid w:val="00D7224A"/>
    <w:rsid w:val="00D72414"/>
    <w:rsid w:val="00D7260D"/>
    <w:rsid w:val="00D72B5F"/>
    <w:rsid w:val="00D72FD0"/>
    <w:rsid w:val="00D734ED"/>
    <w:rsid w:val="00D73BC1"/>
    <w:rsid w:val="00D73D77"/>
    <w:rsid w:val="00D74182"/>
    <w:rsid w:val="00D74183"/>
    <w:rsid w:val="00D742D3"/>
    <w:rsid w:val="00D74593"/>
    <w:rsid w:val="00D7486D"/>
    <w:rsid w:val="00D7486E"/>
    <w:rsid w:val="00D74A66"/>
    <w:rsid w:val="00D74C64"/>
    <w:rsid w:val="00D75534"/>
    <w:rsid w:val="00D757CD"/>
    <w:rsid w:val="00D75853"/>
    <w:rsid w:val="00D75B41"/>
    <w:rsid w:val="00D772D4"/>
    <w:rsid w:val="00D773EB"/>
    <w:rsid w:val="00D776B9"/>
    <w:rsid w:val="00D77DE4"/>
    <w:rsid w:val="00D81338"/>
    <w:rsid w:val="00D813A1"/>
    <w:rsid w:val="00D816C8"/>
    <w:rsid w:val="00D819D1"/>
    <w:rsid w:val="00D81B28"/>
    <w:rsid w:val="00D82C6D"/>
    <w:rsid w:val="00D8350B"/>
    <w:rsid w:val="00D83572"/>
    <w:rsid w:val="00D83A77"/>
    <w:rsid w:val="00D83BF6"/>
    <w:rsid w:val="00D83E11"/>
    <w:rsid w:val="00D83ECC"/>
    <w:rsid w:val="00D84703"/>
    <w:rsid w:val="00D84BA4"/>
    <w:rsid w:val="00D85585"/>
    <w:rsid w:val="00D85AD2"/>
    <w:rsid w:val="00D85C03"/>
    <w:rsid w:val="00D868F3"/>
    <w:rsid w:val="00D86A67"/>
    <w:rsid w:val="00D87018"/>
    <w:rsid w:val="00D8751E"/>
    <w:rsid w:val="00D90071"/>
    <w:rsid w:val="00D90238"/>
    <w:rsid w:val="00D907C7"/>
    <w:rsid w:val="00D91328"/>
    <w:rsid w:val="00D915AF"/>
    <w:rsid w:val="00D91B97"/>
    <w:rsid w:val="00D92572"/>
    <w:rsid w:val="00D92BE5"/>
    <w:rsid w:val="00D92C43"/>
    <w:rsid w:val="00D93002"/>
    <w:rsid w:val="00D930FC"/>
    <w:rsid w:val="00D932ED"/>
    <w:rsid w:val="00D934B9"/>
    <w:rsid w:val="00D93908"/>
    <w:rsid w:val="00D93C8E"/>
    <w:rsid w:val="00D93FB4"/>
    <w:rsid w:val="00D9416D"/>
    <w:rsid w:val="00D9422C"/>
    <w:rsid w:val="00D9450B"/>
    <w:rsid w:val="00D94636"/>
    <w:rsid w:val="00D94920"/>
    <w:rsid w:val="00D94DB3"/>
    <w:rsid w:val="00D95368"/>
    <w:rsid w:val="00D956E1"/>
    <w:rsid w:val="00D959C3"/>
    <w:rsid w:val="00D95D1F"/>
    <w:rsid w:val="00D95DDD"/>
    <w:rsid w:val="00D96377"/>
    <w:rsid w:val="00D9643D"/>
    <w:rsid w:val="00D964B6"/>
    <w:rsid w:val="00D967D4"/>
    <w:rsid w:val="00D96E0C"/>
    <w:rsid w:val="00D9713E"/>
    <w:rsid w:val="00D97AC8"/>
    <w:rsid w:val="00DA040C"/>
    <w:rsid w:val="00DA06CD"/>
    <w:rsid w:val="00DA0CE8"/>
    <w:rsid w:val="00DA148A"/>
    <w:rsid w:val="00DA16BE"/>
    <w:rsid w:val="00DA1744"/>
    <w:rsid w:val="00DA17F1"/>
    <w:rsid w:val="00DA1BD1"/>
    <w:rsid w:val="00DA1ED6"/>
    <w:rsid w:val="00DA2190"/>
    <w:rsid w:val="00DA2B8A"/>
    <w:rsid w:val="00DA2EA2"/>
    <w:rsid w:val="00DA30A1"/>
    <w:rsid w:val="00DA30F1"/>
    <w:rsid w:val="00DA368C"/>
    <w:rsid w:val="00DA3CF9"/>
    <w:rsid w:val="00DA4582"/>
    <w:rsid w:val="00DA4AE8"/>
    <w:rsid w:val="00DA551D"/>
    <w:rsid w:val="00DA55F1"/>
    <w:rsid w:val="00DA5691"/>
    <w:rsid w:val="00DA578E"/>
    <w:rsid w:val="00DA5F99"/>
    <w:rsid w:val="00DA65DD"/>
    <w:rsid w:val="00DA7BDA"/>
    <w:rsid w:val="00DB023C"/>
    <w:rsid w:val="00DB02BB"/>
    <w:rsid w:val="00DB08DD"/>
    <w:rsid w:val="00DB0A20"/>
    <w:rsid w:val="00DB114A"/>
    <w:rsid w:val="00DB119D"/>
    <w:rsid w:val="00DB16FE"/>
    <w:rsid w:val="00DB1FCD"/>
    <w:rsid w:val="00DB260C"/>
    <w:rsid w:val="00DB2715"/>
    <w:rsid w:val="00DB274C"/>
    <w:rsid w:val="00DB2AD8"/>
    <w:rsid w:val="00DB2E5B"/>
    <w:rsid w:val="00DB32C0"/>
    <w:rsid w:val="00DB3551"/>
    <w:rsid w:val="00DB38FB"/>
    <w:rsid w:val="00DB4C05"/>
    <w:rsid w:val="00DB4D4E"/>
    <w:rsid w:val="00DB61A9"/>
    <w:rsid w:val="00DB634C"/>
    <w:rsid w:val="00DB63E8"/>
    <w:rsid w:val="00DB709C"/>
    <w:rsid w:val="00DB7201"/>
    <w:rsid w:val="00DB77C3"/>
    <w:rsid w:val="00DB7B2F"/>
    <w:rsid w:val="00DC022F"/>
    <w:rsid w:val="00DC037E"/>
    <w:rsid w:val="00DC03DC"/>
    <w:rsid w:val="00DC0CB2"/>
    <w:rsid w:val="00DC0EC2"/>
    <w:rsid w:val="00DC0FEC"/>
    <w:rsid w:val="00DC15DB"/>
    <w:rsid w:val="00DC1743"/>
    <w:rsid w:val="00DC1B9C"/>
    <w:rsid w:val="00DC23AB"/>
    <w:rsid w:val="00DC266B"/>
    <w:rsid w:val="00DC3458"/>
    <w:rsid w:val="00DC3526"/>
    <w:rsid w:val="00DC35C1"/>
    <w:rsid w:val="00DC3660"/>
    <w:rsid w:val="00DC544B"/>
    <w:rsid w:val="00DC5D33"/>
    <w:rsid w:val="00DC5FF4"/>
    <w:rsid w:val="00DC628D"/>
    <w:rsid w:val="00DC6A48"/>
    <w:rsid w:val="00DC6F2E"/>
    <w:rsid w:val="00DC751F"/>
    <w:rsid w:val="00DC79D6"/>
    <w:rsid w:val="00DC7AB6"/>
    <w:rsid w:val="00DC7DE9"/>
    <w:rsid w:val="00DD126E"/>
    <w:rsid w:val="00DD13FE"/>
    <w:rsid w:val="00DD1689"/>
    <w:rsid w:val="00DD1961"/>
    <w:rsid w:val="00DD1EB9"/>
    <w:rsid w:val="00DD2997"/>
    <w:rsid w:val="00DD33F8"/>
    <w:rsid w:val="00DD3777"/>
    <w:rsid w:val="00DD3BCF"/>
    <w:rsid w:val="00DD40C6"/>
    <w:rsid w:val="00DD4579"/>
    <w:rsid w:val="00DD4652"/>
    <w:rsid w:val="00DD4D54"/>
    <w:rsid w:val="00DD4E67"/>
    <w:rsid w:val="00DD5886"/>
    <w:rsid w:val="00DD6385"/>
    <w:rsid w:val="00DD6AA6"/>
    <w:rsid w:val="00DD73D8"/>
    <w:rsid w:val="00DD76F4"/>
    <w:rsid w:val="00DD7CDB"/>
    <w:rsid w:val="00DD7DE5"/>
    <w:rsid w:val="00DE0572"/>
    <w:rsid w:val="00DE0732"/>
    <w:rsid w:val="00DE088B"/>
    <w:rsid w:val="00DE09CD"/>
    <w:rsid w:val="00DE0AA8"/>
    <w:rsid w:val="00DE0EA1"/>
    <w:rsid w:val="00DE0F02"/>
    <w:rsid w:val="00DE1013"/>
    <w:rsid w:val="00DE119E"/>
    <w:rsid w:val="00DE11C8"/>
    <w:rsid w:val="00DE1365"/>
    <w:rsid w:val="00DE170C"/>
    <w:rsid w:val="00DE1E49"/>
    <w:rsid w:val="00DE222D"/>
    <w:rsid w:val="00DE26D5"/>
    <w:rsid w:val="00DE27A8"/>
    <w:rsid w:val="00DE295A"/>
    <w:rsid w:val="00DE34B6"/>
    <w:rsid w:val="00DE4444"/>
    <w:rsid w:val="00DE46C2"/>
    <w:rsid w:val="00DE4D60"/>
    <w:rsid w:val="00DE5185"/>
    <w:rsid w:val="00DE52A5"/>
    <w:rsid w:val="00DE6285"/>
    <w:rsid w:val="00DE63B4"/>
    <w:rsid w:val="00DE64E5"/>
    <w:rsid w:val="00DE6643"/>
    <w:rsid w:val="00DE685A"/>
    <w:rsid w:val="00DE6E9E"/>
    <w:rsid w:val="00DE7014"/>
    <w:rsid w:val="00DE747C"/>
    <w:rsid w:val="00DE755C"/>
    <w:rsid w:val="00DE7875"/>
    <w:rsid w:val="00DF0123"/>
    <w:rsid w:val="00DF01AC"/>
    <w:rsid w:val="00DF0717"/>
    <w:rsid w:val="00DF07D5"/>
    <w:rsid w:val="00DF156D"/>
    <w:rsid w:val="00DF18AA"/>
    <w:rsid w:val="00DF18F1"/>
    <w:rsid w:val="00DF1B50"/>
    <w:rsid w:val="00DF1FC2"/>
    <w:rsid w:val="00DF2175"/>
    <w:rsid w:val="00DF24BA"/>
    <w:rsid w:val="00DF2819"/>
    <w:rsid w:val="00DF30E1"/>
    <w:rsid w:val="00DF36FF"/>
    <w:rsid w:val="00DF39B6"/>
    <w:rsid w:val="00DF46E9"/>
    <w:rsid w:val="00DF475B"/>
    <w:rsid w:val="00DF486C"/>
    <w:rsid w:val="00DF493A"/>
    <w:rsid w:val="00DF5703"/>
    <w:rsid w:val="00DF586B"/>
    <w:rsid w:val="00DF5C83"/>
    <w:rsid w:val="00DF5D1B"/>
    <w:rsid w:val="00DF5E04"/>
    <w:rsid w:val="00DF640D"/>
    <w:rsid w:val="00DF6EB0"/>
    <w:rsid w:val="00DF6ED2"/>
    <w:rsid w:val="00DF71E2"/>
    <w:rsid w:val="00DF7FAF"/>
    <w:rsid w:val="00E006B3"/>
    <w:rsid w:val="00E01199"/>
    <w:rsid w:val="00E02242"/>
    <w:rsid w:val="00E02471"/>
    <w:rsid w:val="00E02575"/>
    <w:rsid w:val="00E02FB1"/>
    <w:rsid w:val="00E0317D"/>
    <w:rsid w:val="00E03C02"/>
    <w:rsid w:val="00E03DA3"/>
    <w:rsid w:val="00E0404F"/>
    <w:rsid w:val="00E042CC"/>
    <w:rsid w:val="00E047F9"/>
    <w:rsid w:val="00E04819"/>
    <w:rsid w:val="00E04A10"/>
    <w:rsid w:val="00E04E5F"/>
    <w:rsid w:val="00E04F2E"/>
    <w:rsid w:val="00E06577"/>
    <w:rsid w:val="00E06BEC"/>
    <w:rsid w:val="00E06C70"/>
    <w:rsid w:val="00E071AB"/>
    <w:rsid w:val="00E073F1"/>
    <w:rsid w:val="00E07A78"/>
    <w:rsid w:val="00E07AB6"/>
    <w:rsid w:val="00E1017B"/>
    <w:rsid w:val="00E10195"/>
    <w:rsid w:val="00E1022F"/>
    <w:rsid w:val="00E10230"/>
    <w:rsid w:val="00E10482"/>
    <w:rsid w:val="00E105DF"/>
    <w:rsid w:val="00E10A08"/>
    <w:rsid w:val="00E119E1"/>
    <w:rsid w:val="00E1211E"/>
    <w:rsid w:val="00E12AA5"/>
    <w:rsid w:val="00E12C0E"/>
    <w:rsid w:val="00E12F8D"/>
    <w:rsid w:val="00E13580"/>
    <w:rsid w:val="00E1363D"/>
    <w:rsid w:val="00E145B8"/>
    <w:rsid w:val="00E147B6"/>
    <w:rsid w:val="00E14B5C"/>
    <w:rsid w:val="00E14C17"/>
    <w:rsid w:val="00E14F82"/>
    <w:rsid w:val="00E15438"/>
    <w:rsid w:val="00E156F5"/>
    <w:rsid w:val="00E16576"/>
    <w:rsid w:val="00E1704B"/>
    <w:rsid w:val="00E17520"/>
    <w:rsid w:val="00E1758B"/>
    <w:rsid w:val="00E1789C"/>
    <w:rsid w:val="00E17D10"/>
    <w:rsid w:val="00E17F85"/>
    <w:rsid w:val="00E204D5"/>
    <w:rsid w:val="00E2101D"/>
    <w:rsid w:val="00E213E9"/>
    <w:rsid w:val="00E2156F"/>
    <w:rsid w:val="00E215D8"/>
    <w:rsid w:val="00E21DFE"/>
    <w:rsid w:val="00E22387"/>
    <w:rsid w:val="00E228D3"/>
    <w:rsid w:val="00E244F6"/>
    <w:rsid w:val="00E24687"/>
    <w:rsid w:val="00E24B2F"/>
    <w:rsid w:val="00E24B84"/>
    <w:rsid w:val="00E24FD7"/>
    <w:rsid w:val="00E25CDC"/>
    <w:rsid w:val="00E25D18"/>
    <w:rsid w:val="00E25F2F"/>
    <w:rsid w:val="00E2667A"/>
    <w:rsid w:val="00E26D17"/>
    <w:rsid w:val="00E26D22"/>
    <w:rsid w:val="00E26EF6"/>
    <w:rsid w:val="00E279A2"/>
    <w:rsid w:val="00E27DE3"/>
    <w:rsid w:val="00E27EF6"/>
    <w:rsid w:val="00E27FA4"/>
    <w:rsid w:val="00E30373"/>
    <w:rsid w:val="00E30652"/>
    <w:rsid w:val="00E30C2E"/>
    <w:rsid w:val="00E310BB"/>
    <w:rsid w:val="00E31124"/>
    <w:rsid w:val="00E31206"/>
    <w:rsid w:val="00E313AE"/>
    <w:rsid w:val="00E317F0"/>
    <w:rsid w:val="00E3184D"/>
    <w:rsid w:val="00E31DFA"/>
    <w:rsid w:val="00E32573"/>
    <w:rsid w:val="00E325AB"/>
    <w:rsid w:val="00E3266B"/>
    <w:rsid w:val="00E33312"/>
    <w:rsid w:val="00E33444"/>
    <w:rsid w:val="00E336D7"/>
    <w:rsid w:val="00E33792"/>
    <w:rsid w:val="00E337B7"/>
    <w:rsid w:val="00E33837"/>
    <w:rsid w:val="00E338AF"/>
    <w:rsid w:val="00E33CFD"/>
    <w:rsid w:val="00E34D9B"/>
    <w:rsid w:val="00E350C8"/>
    <w:rsid w:val="00E3526D"/>
    <w:rsid w:val="00E4066F"/>
    <w:rsid w:val="00E40F2C"/>
    <w:rsid w:val="00E41034"/>
    <w:rsid w:val="00E410A8"/>
    <w:rsid w:val="00E416A9"/>
    <w:rsid w:val="00E419C3"/>
    <w:rsid w:val="00E41B9F"/>
    <w:rsid w:val="00E41DAD"/>
    <w:rsid w:val="00E41DF8"/>
    <w:rsid w:val="00E42051"/>
    <w:rsid w:val="00E42622"/>
    <w:rsid w:val="00E42D86"/>
    <w:rsid w:val="00E42DBE"/>
    <w:rsid w:val="00E43694"/>
    <w:rsid w:val="00E436BA"/>
    <w:rsid w:val="00E43882"/>
    <w:rsid w:val="00E438D3"/>
    <w:rsid w:val="00E439F1"/>
    <w:rsid w:val="00E4435B"/>
    <w:rsid w:val="00E4465A"/>
    <w:rsid w:val="00E44747"/>
    <w:rsid w:val="00E44BFC"/>
    <w:rsid w:val="00E44FB3"/>
    <w:rsid w:val="00E452DF"/>
    <w:rsid w:val="00E45608"/>
    <w:rsid w:val="00E4595F"/>
    <w:rsid w:val="00E4596A"/>
    <w:rsid w:val="00E45D21"/>
    <w:rsid w:val="00E46201"/>
    <w:rsid w:val="00E46376"/>
    <w:rsid w:val="00E46B44"/>
    <w:rsid w:val="00E47158"/>
    <w:rsid w:val="00E47353"/>
    <w:rsid w:val="00E474E2"/>
    <w:rsid w:val="00E47BD4"/>
    <w:rsid w:val="00E47FE7"/>
    <w:rsid w:val="00E50038"/>
    <w:rsid w:val="00E50319"/>
    <w:rsid w:val="00E505F3"/>
    <w:rsid w:val="00E507C6"/>
    <w:rsid w:val="00E50B98"/>
    <w:rsid w:val="00E515CA"/>
    <w:rsid w:val="00E5167E"/>
    <w:rsid w:val="00E51CAE"/>
    <w:rsid w:val="00E520AF"/>
    <w:rsid w:val="00E52654"/>
    <w:rsid w:val="00E52BB9"/>
    <w:rsid w:val="00E52F90"/>
    <w:rsid w:val="00E5327A"/>
    <w:rsid w:val="00E53462"/>
    <w:rsid w:val="00E53831"/>
    <w:rsid w:val="00E5391F"/>
    <w:rsid w:val="00E53C0C"/>
    <w:rsid w:val="00E5406C"/>
    <w:rsid w:val="00E542E2"/>
    <w:rsid w:val="00E546E5"/>
    <w:rsid w:val="00E54B6C"/>
    <w:rsid w:val="00E54D06"/>
    <w:rsid w:val="00E54DC5"/>
    <w:rsid w:val="00E552A9"/>
    <w:rsid w:val="00E55609"/>
    <w:rsid w:val="00E55A74"/>
    <w:rsid w:val="00E55BFA"/>
    <w:rsid w:val="00E564C1"/>
    <w:rsid w:val="00E56670"/>
    <w:rsid w:val="00E567AA"/>
    <w:rsid w:val="00E567D3"/>
    <w:rsid w:val="00E6117A"/>
    <w:rsid w:val="00E613F8"/>
    <w:rsid w:val="00E616B4"/>
    <w:rsid w:val="00E616C1"/>
    <w:rsid w:val="00E61950"/>
    <w:rsid w:val="00E61A0D"/>
    <w:rsid w:val="00E62266"/>
    <w:rsid w:val="00E62774"/>
    <w:rsid w:val="00E62BDF"/>
    <w:rsid w:val="00E6328F"/>
    <w:rsid w:val="00E63299"/>
    <w:rsid w:val="00E63690"/>
    <w:rsid w:val="00E6387A"/>
    <w:rsid w:val="00E63964"/>
    <w:rsid w:val="00E63E01"/>
    <w:rsid w:val="00E640DE"/>
    <w:rsid w:val="00E6475E"/>
    <w:rsid w:val="00E64834"/>
    <w:rsid w:val="00E64CAE"/>
    <w:rsid w:val="00E65285"/>
    <w:rsid w:val="00E65718"/>
    <w:rsid w:val="00E65DC2"/>
    <w:rsid w:val="00E662CD"/>
    <w:rsid w:val="00E667EE"/>
    <w:rsid w:val="00E66A62"/>
    <w:rsid w:val="00E67124"/>
    <w:rsid w:val="00E67379"/>
    <w:rsid w:val="00E67994"/>
    <w:rsid w:val="00E700FD"/>
    <w:rsid w:val="00E706CD"/>
    <w:rsid w:val="00E709CA"/>
    <w:rsid w:val="00E70AE0"/>
    <w:rsid w:val="00E70C95"/>
    <w:rsid w:val="00E70C9A"/>
    <w:rsid w:val="00E70EB9"/>
    <w:rsid w:val="00E7156D"/>
    <w:rsid w:val="00E71736"/>
    <w:rsid w:val="00E71CDD"/>
    <w:rsid w:val="00E71D9D"/>
    <w:rsid w:val="00E71DBE"/>
    <w:rsid w:val="00E7201E"/>
    <w:rsid w:val="00E72134"/>
    <w:rsid w:val="00E72A42"/>
    <w:rsid w:val="00E72AAF"/>
    <w:rsid w:val="00E72CC8"/>
    <w:rsid w:val="00E72F3B"/>
    <w:rsid w:val="00E73778"/>
    <w:rsid w:val="00E7444F"/>
    <w:rsid w:val="00E744AE"/>
    <w:rsid w:val="00E744D6"/>
    <w:rsid w:val="00E74590"/>
    <w:rsid w:val="00E74B60"/>
    <w:rsid w:val="00E74B77"/>
    <w:rsid w:val="00E7569D"/>
    <w:rsid w:val="00E75707"/>
    <w:rsid w:val="00E758E3"/>
    <w:rsid w:val="00E75B16"/>
    <w:rsid w:val="00E7676E"/>
    <w:rsid w:val="00E76D5D"/>
    <w:rsid w:val="00E76EB7"/>
    <w:rsid w:val="00E76F68"/>
    <w:rsid w:val="00E772F1"/>
    <w:rsid w:val="00E777EA"/>
    <w:rsid w:val="00E77BFB"/>
    <w:rsid w:val="00E80054"/>
    <w:rsid w:val="00E80C9B"/>
    <w:rsid w:val="00E80E9A"/>
    <w:rsid w:val="00E80F94"/>
    <w:rsid w:val="00E81018"/>
    <w:rsid w:val="00E81697"/>
    <w:rsid w:val="00E81864"/>
    <w:rsid w:val="00E81F8E"/>
    <w:rsid w:val="00E82705"/>
    <w:rsid w:val="00E827B1"/>
    <w:rsid w:val="00E8319B"/>
    <w:rsid w:val="00E83364"/>
    <w:rsid w:val="00E83483"/>
    <w:rsid w:val="00E83CAE"/>
    <w:rsid w:val="00E8469F"/>
    <w:rsid w:val="00E84FA6"/>
    <w:rsid w:val="00E85239"/>
    <w:rsid w:val="00E8543E"/>
    <w:rsid w:val="00E857F1"/>
    <w:rsid w:val="00E85B0B"/>
    <w:rsid w:val="00E860CD"/>
    <w:rsid w:val="00E861E2"/>
    <w:rsid w:val="00E86EDA"/>
    <w:rsid w:val="00E86F4F"/>
    <w:rsid w:val="00E9009C"/>
    <w:rsid w:val="00E900EF"/>
    <w:rsid w:val="00E90488"/>
    <w:rsid w:val="00E906AA"/>
    <w:rsid w:val="00E91B8B"/>
    <w:rsid w:val="00E91FC9"/>
    <w:rsid w:val="00E92677"/>
    <w:rsid w:val="00E93546"/>
    <w:rsid w:val="00E93C20"/>
    <w:rsid w:val="00E941FF"/>
    <w:rsid w:val="00E9427B"/>
    <w:rsid w:val="00E942AA"/>
    <w:rsid w:val="00E949B1"/>
    <w:rsid w:val="00E94C13"/>
    <w:rsid w:val="00E959A8"/>
    <w:rsid w:val="00E9601A"/>
    <w:rsid w:val="00E963D8"/>
    <w:rsid w:val="00E96E84"/>
    <w:rsid w:val="00E96FE3"/>
    <w:rsid w:val="00E974C7"/>
    <w:rsid w:val="00EA01DC"/>
    <w:rsid w:val="00EA08AA"/>
    <w:rsid w:val="00EA0C09"/>
    <w:rsid w:val="00EA12F3"/>
    <w:rsid w:val="00EA1305"/>
    <w:rsid w:val="00EA1C98"/>
    <w:rsid w:val="00EA23A8"/>
    <w:rsid w:val="00EA2460"/>
    <w:rsid w:val="00EA2D13"/>
    <w:rsid w:val="00EA35CE"/>
    <w:rsid w:val="00EA3859"/>
    <w:rsid w:val="00EA4119"/>
    <w:rsid w:val="00EA4EFD"/>
    <w:rsid w:val="00EA50AF"/>
    <w:rsid w:val="00EA5636"/>
    <w:rsid w:val="00EA5D8F"/>
    <w:rsid w:val="00EA61B9"/>
    <w:rsid w:val="00EA65F9"/>
    <w:rsid w:val="00EA6732"/>
    <w:rsid w:val="00EA7190"/>
    <w:rsid w:val="00EA7BD8"/>
    <w:rsid w:val="00EA7C67"/>
    <w:rsid w:val="00EAC352"/>
    <w:rsid w:val="00EB06C2"/>
    <w:rsid w:val="00EB0BFA"/>
    <w:rsid w:val="00EB0E3F"/>
    <w:rsid w:val="00EB0EB9"/>
    <w:rsid w:val="00EB10FC"/>
    <w:rsid w:val="00EB122C"/>
    <w:rsid w:val="00EB13EC"/>
    <w:rsid w:val="00EB16C4"/>
    <w:rsid w:val="00EB194D"/>
    <w:rsid w:val="00EB1A32"/>
    <w:rsid w:val="00EB1C08"/>
    <w:rsid w:val="00EB26ED"/>
    <w:rsid w:val="00EB27AD"/>
    <w:rsid w:val="00EB2DD2"/>
    <w:rsid w:val="00EB2F50"/>
    <w:rsid w:val="00EB321C"/>
    <w:rsid w:val="00EB3E7E"/>
    <w:rsid w:val="00EB47FE"/>
    <w:rsid w:val="00EB4C35"/>
    <w:rsid w:val="00EB4E53"/>
    <w:rsid w:val="00EB4FDE"/>
    <w:rsid w:val="00EB54D4"/>
    <w:rsid w:val="00EB57A0"/>
    <w:rsid w:val="00EB5F48"/>
    <w:rsid w:val="00EB6165"/>
    <w:rsid w:val="00EB618B"/>
    <w:rsid w:val="00EB6779"/>
    <w:rsid w:val="00EB6927"/>
    <w:rsid w:val="00EB6A26"/>
    <w:rsid w:val="00EB6AA8"/>
    <w:rsid w:val="00EB6E89"/>
    <w:rsid w:val="00EB7ACC"/>
    <w:rsid w:val="00EB7E7D"/>
    <w:rsid w:val="00EC0A30"/>
    <w:rsid w:val="00EC0FB1"/>
    <w:rsid w:val="00EC21AD"/>
    <w:rsid w:val="00EC2567"/>
    <w:rsid w:val="00EC2652"/>
    <w:rsid w:val="00EC3474"/>
    <w:rsid w:val="00EC416D"/>
    <w:rsid w:val="00EC4921"/>
    <w:rsid w:val="00EC4C4A"/>
    <w:rsid w:val="00EC4D3D"/>
    <w:rsid w:val="00EC510C"/>
    <w:rsid w:val="00EC5436"/>
    <w:rsid w:val="00EC5750"/>
    <w:rsid w:val="00EC5984"/>
    <w:rsid w:val="00EC5A10"/>
    <w:rsid w:val="00EC6BC4"/>
    <w:rsid w:val="00EC71C3"/>
    <w:rsid w:val="00EC7245"/>
    <w:rsid w:val="00EC7718"/>
    <w:rsid w:val="00EC7B59"/>
    <w:rsid w:val="00ED023D"/>
    <w:rsid w:val="00ED08F6"/>
    <w:rsid w:val="00ED0AFD"/>
    <w:rsid w:val="00ED0CCA"/>
    <w:rsid w:val="00ED100C"/>
    <w:rsid w:val="00ED1999"/>
    <w:rsid w:val="00ED205F"/>
    <w:rsid w:val="00ED211C"/>
    <w:rsid w:val="00ED2146"/>
    <w:rsid w:val="00ED21BD"/>
    <w:rsid w:val="00ED262F"/>
    <w:rsid w:val="00ED2F03"/>
    <w:rsid w:val="00ED2F5C"/>
    <w:rsid w:val="00ED300F"/>
    <w:rsid w:val="00ED3026"/>
    <w:rsid w:val="00ED3CD5"/>
    <w:rsid w:val="00ED48D2"/>
    <w:rsid w:val="00ED49CF"/>
    <w:rsid w:val="00ED4A02"/>
    <w:rsid w:val="00ED4B08"/>
    <w:rsid w:val="00ED4C76"/>
    <w:rsid w:val="00ED4CF9"/>
    <w:rsid w:val="00ED4E4C"/>
    <w:rsid w:val="00ED5438"/>
    <w:rsid w:val="00ED5D49"/>
    <w:rsid w:val="00ED5EDC"/>
    <w:rsid w:val="00ED6E0F"/>
    <w:rsid w:val="00ED6E8E"/>
    <w:rsid w:val="00ED73D3"/>
    <w:rsid w:val="00EE0449"/>
    <w:rsid w:val="00EE0F7E"/>
    <w:rsid w:val="00EE10D2"/>
    <w:rsid w:val="00EE1177"/>
    <w:rsid w:val="00EE1204"/>
    <w:rsid w:val="00EE1241"/>
    <w:rsid w:val="00EE164F"/>
    <w:rsid w:val="00EE1C27"/>
    <w:rsid w:val="00EE1E19"/>
    <w:rsid w:val="00EE1F4C"/>
    <w:rsid w:val="00EE21CD"/>
    <w:rsid w:val="00EE2202"/>
    <w:rsid w:val="00EE2BB0"/>
    <w:rsid w:val="00EE2D58"/>
    <w:rsid w:val="00EE3048"/>
    <w:rsid w:val="00EE475E"/>
    <w:rsid w:val="00EE4A0C"/>
    <w:rsid w:val="00EE5608"/>
    <w:rsid w:val="00EE5D65"/>
    <w:rsid w:val="00EE637A"/>
    <w:rsid w:val="00EE72AD"/>
    <w:rsid w:val="00EE7381"/>
    <w:rsid w:val="00EE73A1"/>
    <w:rsid w:val="00EE757B"/>
    <w:rsid w:val="00EE7C1D"/>
    <w:rsid w:val="00EE7FA8"/>
    <w:rsid w:val="00EF0291"/>
    <w:rsid w:val="00EF09B9"/>
    <w:rsid w:val="00EF0AE7"/>
    <w:rsid w:val="00EF0B05"/>
    <w:rsid w:val="00EF0D06"/>
    <w:rsid w:val="00EF0DA7"/>
    <w:rsid w:val="00EF1A1A"/>
    <w:rsid w:val="00EF1AF3"/>
    <w:rsid w:val="00EF1BA1"/>
    <w:rsid w:val="00EF1BFF"/>
    <w:rsid w:val="00EF1C80"/>
    <w:rsid w:val="00EF1E88"/>
    <w:rsid w:val="00EF28CD"/>
    <w:rsid w:val="00EF2CED"/>
    <w:rsid w:val="00EF2F23"/>
    <w:rsid w:val="00EF317C"/>
    <w:rsid w:val="00EF33F8"/>
    <w:rsid w:val="00EF3994"/>
    <w:rsid w:val="00EF3C2A"/>
    <w:rsid w:val="00EF40B6"/>
    <w:rsid w:val="00EF425E"/>
    <w:rsid w:val="00EF42E6"/>
    <w:rsid w:val="00EF4330"/>
    <w:rsid w:val="00EF43E2"/>
    <w:rsid w:val="00EF443E"/>
    <w:rsid w:val="00EF499C"/>
    <w:rsid w:val="00EF4B44"/>
    <w:rsid w:val="00EF5C55"/>
    <w:rsid w:val="00EF5D26"/>
    <w:rsid w:val="00EF5F36"/>
    <w:rsid w:val="00EF6037"/>
    <w:rsid w:val="00EF6261"/>
    <w:rsid w:val="00EF630B"/>
    <w:rsid w:val="00EF65C8"/>
    <w:rsid w:val="00EF6628"/>
    <w:rsid w:val="00EF72A4"/>
    <w:rsid w:val="00EF731A"/>
    <w:rsid w:val="00EF7475"/>
    <w:rsid w:val="00EF7568"/>
    <w:rsid w:val="00EF7889"/>
    <w:rsid w:val="00EF7CCB"/>
    <w:rsid w:val="00F0001C"/>
    <w:rsid w:val="00F004BD"/>
    <w:rsid w:val="00F0070C"/>
    <w:rsid w:val="00F008D4"/>
    <w:rsid w:val="00F0117A"/>
    <w:rsid w:val="00F01A22"/>
    <w:rsid w:val="00F01C33"/>
    <w:rsid w:val="00F01C59"/>
    <w:rsid w:val="00F01D8A"/>
    <w:rsid w:val="00F02284"/>
    <w:rsid w:val="00F023B5"/>
    <w:rsid w:val="00F025B1"/>
    <w:rsid w:val="00F026A0"/>
    <w:rsid w:val="00F02791"/>
    <w:rsid w:val="00F027BD"/>
    <w:rsid w:val="00F02E6F"/>
    <w:rsid w:val="00F03434"/>
    <w:rsid w:val="00F0348A"/>
    <w:rsid w:val="00F034E8"/>
    <w:rsid w:val="00F03661"/>
    <w:rsid w:val="00F037FF"/>
    <w:rsid w:val="00F04005"/>
    <w:rsid w:val="00F04080"/>
    <w:rsid w:val="00F04174"/>
    <w:rsid w:val="00F041F3"/>
    <w:rsid w:val="00F04430"/>
    <w:rsid w:val="00F04756"/>
    <w:rsid w:val="00F04E38"/>
    <w:rsid w:val="00F0560C"/>
    <w:rsid w:val="00F05A4D"/>
    <w:rsid w:val="00F062D4"/>
    <w:rsid w:val="00F06627"/>
    <w:rsid w:val="00F06680"/>
    <w:rsid w:val="00F06933"/>
    <w:rsid w:val="00F0694D"/>
    <w:rsid w:val="00F07381"/>
    <w:rsid w:val="00F0757A"/>
    <w:rsid w:val="00F076BC"/>
    <w:rsid w:val="00F07C9B"/>
    <w:rsid w:val="00F07CE5"/>
    <w:rsid w:val="00F104F7"/>
    <w:rsid w:val="00F109C8"/>
    <w:rsid w:val="00F10DBE"/>
    <w:rsid w:val="00F11000"/>
    <w:rsid w:val="00F1124E"/>
    <w:rsid w:val="00F11262"/>
    <w:rsid w:val="00F1189F"/>
    <w:rsid w:val="00F11952"/>
    <w:rsid w:val="00F11CBB"/>
    <w:rsid w:val="00F11F28"/>
    <w:rsid w:val="00F12528"/>
    <w:rsid w:val="00F12617"/>
    <w:rsid w:val="00F12A9F"/>
    <w:rsid w:val="00F12BA1"/>
    <w:rsid w:val="00F13AB7"/>
    <w:rsid w:val="00F13B6E"/>
    <w:rsid w:val="00F13D13"/>
    <w:rsid w:val="00F14086"/>
    <w:rsid w:val="00F1436F"/>
    <w:rsid w:val="00F143BD"/>
    <w:rsid w:val="00F14537"/>
    <w:rsid w:val="00F14769"/>
    <w:rsid w:val="00F148C4"/>
    <w:rsid w:val="00F14FEC"/>
    <w:rsid w:val="00F16928"/>
    <w:rsid w:val="00F16B62"/>
    <w:rsid w:val="00F16F4C"/>
    <w:rsid w:val="00F17E45"/>
    <w:rsid w:val="00F208B3"/>
    <w:rsid w:val="00F20C30"/>
    <w:rsid w:val="00F20D69"/>
    <w:rsid w:val="00F20EC3"/>
    <w:rsid w:val="00F21359"/>
    <w:rsid w:val="00F2147B"/>
    <w:rsid w:val="00F21681"/>
    <w:rsid w:val="00F216D8"/>
    <w:rsid w:val="00F218F6"/>
    <w:rsid w:val="00F21ABE"/>
    <w:rsid w:val="00F21B07"/>
    <w:rsid w:val="00F21D74"/>
    <w:rsid w:val="00F21E58"/>
    <w:rsid w:val="00F22113"/>
    <w:rsid w:val="00F228F5"/>
    <w:rsid w:val="00F229C5"/>
    <w:rsid w:val="00F22C4C"/>
    <w:rsid w:val="00F22D9F"/>
    <w:rsid w:val="00F23EFC"/>
    <w:rsid w:val="00F247E3"/>
    <w:rsid w:val="00F24BA1"/>
    <w:rsid w:val="00F251CF"/>
    <w:rsid w:val="00F256D9"/>
    <w:rsid w:val="00F26A84"/>
    <w:rsid w:val="00F26B9F"/>
    <w:rsid w:val="00F2764D"/>
    <w:rsid w:val="00F279E3"/>
    <w:rsid w:val="00F27A1C"/>
    <w:rsid w:val="00F27BAA"/>
    <w:rsid w:val="00F27CCF"/>
    <w:rsid w:val="00F27FD2"/>
    <w:rsid w:val="00F30088"/>
    <w:rsid w:val="00F3078F"/>
    <w:rsid w:val="00F310BC"/>
    <w:rsid w:val="00F3115A"/>
    <w:rsid w:val="00F31276"/>
    <w:rsid w:val="00F318FA"/>
    <w:rsid w:val="00F3196E"/>
    <w:rsid w:val="00F31A1C"/>
    <w:rsid w:val="00F31D3C"/>
    <w:rsid w:val="00F324D6"/>
    <w:rsid w:val="00F327BD"/>
    <w:rsid w:val="00F328A8"/>
    <w:rsid w:val="00F32C0B"/>
    <w:rsid w:val="00F32CAB"/>
    <w:rsid w:val="00F32D57"/>
    <w:rsid w:val="00F333DE"/>
    <w:rsid w:val="00F33A59"/>
    <w:rsid w:val="00F33BD4"/>
    <w:rsid w:val="00F33C2C"/>
    <w:rsid w:val="00F33C58"/>
    <w:rsid w:val="00F33DED"/>
    <w:rsid w:val="00F340BF"/>
    <w:rsid w:val="00F34880"/>
    <w:rsid w:val="00F34D1C"/>
    <w:rsid w:val="00F34F65"/>
    <w:rsid w:val="00F351AE"/>
    <w:rsid w:val="00F357E9"/>
    <w:rsid w:val="00F35C03"/>
    <w:rsid w:val="00F36085"/>
    <w:rsid w:val="00F36588"/>
    <w:rsid w:val="00F366DE"/>
    <w:rsid w:val="00F369A9"/>
    <w:rsid w:val="00F40B7F"/>
    <w:rsid w:val="00F40D30"/>
    <w:rsid w:val="00F4136C"/>
    <w:rsid w:val="00F420B9"/>
    <w:rsid w:val="00F4212B"/>
    <w:rsid w:val="00F42874"/>
    <w:rsid w:val="00F42B48"/>
    <w:rsid w:val="00F42C9C"/>
    <w:rsid w:val="00F434EF"/>
    <w:rsid w:val="00F43644"/>
    <w:rsid w:val="00F439EA"/>
    <w:rsid w:val="00F43C67"/>
    <w:rsid w:val="00F43CF9"/>
    <w:rsid w:val="00F440E2"/>
    <w:rsid w:val="00F4586C"/>
    <w:rsid w:val="00F4599A"/>
    <w:rsid w:val="00F4599F"/>
    <w:rsid w:val="00F46360"/>
    <w:rsid w:val="00F463B1"/>
    <w:rsid w:val="00F46BF9"/>
    <w:rsid w:val="00F46C1E"/>
    <w:rsid w:val="00F46EB6"/>
    <w:rsid w:val="00F4709F"/>
    <w:rsid w:val="00F473DA"/>
    <w:rsid w:val="00F47664"/>
    <w:rsid w:val="00F47A1F"/>
    <w:rsid w:val="00F47B1D"/>
    <w:rsid w:val="00F503E0"/>
    <w:rsid w:val="00F5059D"/>
    <w:rsid w:val="00F507E9"/>
    <w:rsid w:val="00F50A97"/>
    <w:rsid w:val="00F50FD9"/>
    <w:rsid w:val="00F51186"/>
    <w:rsid w:val="00F5140D"/>
    <w:rsid w:val="00F516AF"/>
    <w:rsid w:val="00F522D4"/>
    <w:rsid w:val="00F52475"/>
    <w:rsid w:val="00F5247A"/>
    <w:rsid w:val="00F52707"/>
    <w:rsid w:val="00F5284E"/>
    <w:rsid w:val="00F52938"/>
    <w:rsid w:val="00F52A28"/>
    <w:rsid w:val="00F52E85"/>
    <w:rsid w:val="00F537CB"/>
    <w:rsid w:val="00F53EF3"/>
    <w:rsid w:val="00F54736"/>
    <w:rsid w:val="00F54D08"/>
    <w:rsid w:val="00F55348"/>
    <w:rsid w:val="00F555B0"/>
    <w:rsid w:val="00F56190"/>
    <w:rsid w:val="00F56935"/>
    <w:rsid w:val="00F56E24"/>
    <w:rsid w:val="00F56E67"/>
    <w:rsid w:val="00F56F92"/>
    <w:rsid w:val="00F57838"/>
    <w:rsid w:val="00F57884"/>
    <w:rsid w:val="00F57C00"/>
    <w:rsid w:val="00F60004"/>
    <w:rsid w:val="00F6005B"/>
    <w:rsid w:val="00F6025D"/>
    <w:rsid w:val="00F604F7"/>
    <w:rsid w:val="00F60777"/>
    <w:rsid w:val="00F608D5"/>
    <w:rsid w:val="00F609EE"/>
    <w:rsid w:val="00F60B9F"/>
    <w:rsid w:val="00F61BC8"/>
    <w:rsid w:val="00F61FD4"/>
    <w:rsid w:val="00F61FE9"/>
    <w:rsid w:val="00F62130"/>
    <w:rsid w:val="00F625C5"/>
    <w:rsid w:val="00F62711"/>
    <w:rsid w:val="00F62901"/>
    <w:rsid w:val="00F6293B"/>
    <w:rsid w:val="00F62A7D"/>
    <w:rsid w:val="00F62C42"/>
    <w:rsid w:val="00F62EEE"/>
    <w:rsid w:val="00F62EFE"/>
    <w:rsid w:val="00F636EA"/>
    <w:rsid w:val="00F643F1"/>
    <w:rsid w:val="00F64D5C"/>
    <w:rsid w:val="00F651D7"/>
    <w:rsid w:val="00F65271"/>
    <w:rsid w:val="00F6552A"/>
    <w:rsid w:val="00F65901"/>
    <w:rsid w:val="00F659A0"/>
    <w:rsid w:val="00F65AE8"/>
    <w:rsid w:val="00F65D10"/>
    <w:rsid w:val="00F6623D"/>
    <w:rsid w:val="00F66F8E"/>
    <w:rsid w:val="00F67194"/>
    <w:rsid w:val="00F67E17"/>
    <w:rsid w:val="00F70D69"/>
    <w:rsid w:val="00F70FB5"/>
    <w:rsid w:val="00F714C8"/>
    <w:rsid w:val="00F71606"/>
    <w:rsid w:val="00F71D08"/>
    <w:rsid w:val="00F71F84"/>
    <w:rsid w:val="00F72871"/>
    <w:rsid w:val="00F73266"/>
    <w:rsid w:val="00F73602"/>
    <w:rsid w:val="00F73B39"/>
    <w:rsid w:val="00F7420E"/>
    <w:rsid w:val="00F74285"/>
    <w:rsid w:val="00F74711"/>
    <w:rsid w:val="00F74814"/>
    <w:rsid w:val="00F74934"/>
    <w:rsid w:val="00F749F9"/>
    <w:rsid w:val="00F74E64"/>
    <w:rsid w:val="00F75098"/>
    <w:rsid w:val="00F75B56"/>
    <w:rsid w:val="00F75F99"/>
    <w:rsid w:val="00F76309"/>
    <w:rsid w:val="00F76E22"/>
    <w:rsid w:val="00F76E83"/>
    <w:rsid w:val="00F770E2"/>
    <w:rsid w:val="00F77820"/>
    <w:rsid w:val="00F77DE6"/>
    <w:rsid w:val="00F800A1"/>
    <w:rsid w:val="00F80210"/>
    <w:rsid w:val="00F80640"/>
    <w:rsid w:val="00F80B16"/>
    <w:rsid w:val="00F80F2E"/>
    <w:rsid w:val="00F8297B"/>
    <w:rsid w:val="00F82AB2"/>
    <w:rsid w:val="00F82F83"/>
    <w:rsid w:val="00F837A0"/>
    <w:rsid w:val="00F83A13"/>
    <w:rsid w:val="00F8403C"/>
    <w:rsid w:val="00F84256"/>
    <w:rsid w:val="00F84C75"/>
    <w:rsid w:val="00F84E15"/>
    <w:rsid w:val="00F8502B"/>
    <w:rsid w:val="00F85385"/>
    <w:rsid w:val="00F85E1A"/>
    <w:rsid w:val="00F85EF1"/>
    <w:rsid w:val="00F85FBB"/>
    <w:rsid w:val="00F861F1"/>
    <w:rsid w:val="00F86285"/>
    <w:rsid w:val="00F86546"/>
    <w:rsid w:val="00F86749"/>
    <w:rsid w:val="00F867FD"/>
    <w:rsid w:val="00F877B5"/>
    <w:rsid w:val="00F87B2F"/>
    <w:rsid w:val="00F87D94"/>
    <w:rsid w:val="00F91919"/>
    <w:rsid w:val="00F92125"/>
    <w:rsid w:val="00F92495"/>
    <w:rsid w:val="00F92664"/>
    <w:rsid w:val="00F9288A"/>
    <w:rsid w:val="00F92912"/>
    <w:rsid w:val="00F92D8D"/>
    <w:rsid w:val="00F92DF1"/>
    <w:rsid w:val="00F933DE"/>
    <w:rsid w:val="00F93BC0"/>
    <w:rsid w:val="00F948E7"/>
    <w:rsid w:val="00F94FD7"/>
    <w:rsid w:val="00F950EC"/>
    <w:rsid w:val="00F95656"/>
    <w:rsid w:val="00F95BDF"/>
    <w:rsid w:val="00F96466"/>
    <w:rsid w:val="00F966E9"/>
    <w:rsid w:val="00F967EB"/>
    <w:rsid w:val="00F96A63"/>
    <w:rsid w:val="00F96B50"/>
    <w:rsid w:val="00F97111"/>
    <w:rsid w:val="00F975E7"/>
    <w:rsid w:val="00F97B93"/>
    <w:rsid w:val="00FA022C"/>
    <w:rsid w:val="00FA02AD"/>
    <w:rsid w:val="00FA09E4"/>
    <w:rsid w:val="00FA0A80"/>
    <w:rsid w:val="00FA0DBC"/>
    <w:rsid w:val="00FA0FF0"/>
    <w:rsid w:val="00FA10E4"/>
    <w:rsid w:val="00FA1408"/>
    <w:rsid w:val="00FA1460"/>
    <w:rsid w:val="00FA1567"/>
    <w:rsid w:val="00FA1827"/>
    <w:rsid w:val="00FA19D3"/>
    <w:rsid w:val="00FA1AEF"/>
    <w:rsid w:val="00FA2291"/>
    <w:rsid w:val="00FA27AD"/>
    <w:rsid w:val="00FA2DC7"/>
    <w:rsid w:val="00FA30DE"/>
    <w:rsid w:val="00FA3C9C"/>
    <w:rsid w:val="00FA3E1B"/>
    <w:rsid w:val="00FA3FC2"/>
    <w:rsid w:val="00FA4309"/>
    <w:rsid w:val="00FA435F"/>
    <w:rsid w:val="00FA4573"/>
    <w:rsid w:val="00FA472A"/>
    <w:rsid w:val="00FA5587"/>
    <w:rsid w:val="00FA5964"/>
    <w:rsid w:val="00FA59B6"/>
    <w:rsid w:val="00FA5C63"/>
    <w:rsid w:val="00FA5FB1"/>
    <w:rsid w:val="00FA6CE1"/>
    <w:rsid w:val="00FA78BD"/>
    <w:rsid w:val="00FB0253"/>
    <w:rsid w:val="00FB07FD"/>
    <w:rsid w:val="00FB0C2D"/>
    <w:rsid w:val="00FB1574"/>
    <w:rsid w:val="00FB15FF"/>
    <w:rsid w:val="00FB1698"/>
    <w:rsid w:val="00FB190A"/>
    <w:rsid w:val="00FB1B4B"/>
    <w:rsid w:val="00FB20B5"/>
    <w:rsid w:val="00FB216E"/>
    <w:rsid w:val="00FB29B8"/>
    <w:rsid w:val="00FB2C7B"/>
    <w:rsid w:val="00FB2C83"/>
    <w:rsid w:val="00FB319B"/>
    <w:rsid w:val="00FB4366"/>
    <w:rsid w:val="00FB49E5"/>
    <w:rsid w:val="00FB4A61"/>
    <w:rsid w:val="00FB5148"/>
    <w:rsid w:val="00FB5486"/>
    <w:rsid w:val="00FB5584"/>
    <w:rsid w:val="00FB58E1"/>
    <w:rsid w:val="00FB5B98"/>
    <w:rsid w:val="00FB5D63"/>
    <w:rsid w:val="00FB5EA3"/>
    <w:rsid w:val="00FB62CF"/>
    <w:rsid w:val="00FB6E1B"/>
    <w:rsid w:val="00FB6EE4"/>
    <w:rsid w:val="00FB79B6"/>
    <w:rsid w:val="00FB7B99"/>
    <w:rsid w:val="00FB7E50"/>
    <w:rsid w:val="00FC0117"/>
    <w:rsid w:val="00FC0B72"/>
    <w:rsid w:val="00FC0DC9"/>
    <w:rsid w:val="00FC1278"/>
    <w:rsid w:val="00FC14DC"/>
    <w:rsid w:val="00FC1C75"/>
    <w:rsid w:val="00FC2072"/>
    <w:rsid w:val="00FC43D9"/>
    <w:rsid w:val="00FC4569"/>
    <w:rsid w:val="00FC45E9"/>
    <w:rsid w:val="00FC4624"/>
    <w:rsid w:val="00FC467E"/>
    <w:rsid w:val="00FC47EB"/>
    <w:rsid w:val="00FC573F"/>
    <w:rsid w:val="00FC6094"/>
    <w:rsid w:val="00FC62C9"/>
    <w:rsid w:val="00FC67FE"/>
    <w:rsid w:val="00FC75D6"/>
    <w:rsid w:val="00FC7902"/>
    <w:rsid w:val="00FC7A11"/>
    <w:rsid w:val="00FC7E6B"/>
    <w:rsid w:val="00FD0290"/>
    <w:rsid w:val="00FD02B0"/>
    <w:rsid w:val="00FD053A"/>
    <w:rsid w:val="00FD0A1A"/>
    <w:rsid w:val="00FD0C0C"/>
    <w:rsid w:val="00FD100C"/>
    <w:rsid w:val="00FD1254"/>
    <w:rsid w:val="00FD13D9"/>
    <w:rsid w:val="00FD174C"/>
    <w:rsid w:val="00FD23AA"/>
    <w:rsid w:val="00FD24F1"/>
    <w:rsid w:val="00FD26DC"/>
    <w:rsid w:val="00FD2D70"/>
    <w:rsid w:val="00FD2FC6"/>
    <w:rsid w:val="00FD34EE"/>
    <w:rsid w:val="00FD34F1"/>
    <w:rsid w:val="00FD388B"/>
    <w:rsid w:val="00FD4619"/>
    <w:rsid w:val="00FD4B88"/>
    <w:rsid w:val="00FD5F95"/>
    <w:rsid w:val="00FD5FCC"/>
    <w:rsid w:val="00FD6001"/>
    <w:rsid w:val="00FD632A"/>
    <w:rsid w:val="00FD67E1"/>
    <w:rsid w:val="00FD68F0"/>
    <w:rsid w:val="00FD6A2A"/>
    <w:rsid w:val="00FD767B"/>
    <w:rsid w:val="00FD79A9"/>
    <w:rsid w:val="00FE0CFB"/>
    <w:rsid w:val="00FE0E76"/>
    <w:rsid w:val="00FE18F3"/>
    <w:rsid w:val="00FE295F"/>
    <w:rsid w:val="00FE2DEC"/>
    <w:rsid w:val="00FE2E45"/>
    <w:rsid w:val="00FE2FD6"/>
    <w:rsid w:val="00FE35A6"/>
    <w:rsid w:val="00FE3715"/>
    <w:rsid w:val="00FE3AD8"/>
    <w:rsid w:val="00FE3E49"/>
    <w:rsid w:val="00FE4284"/>
    <w:rsid w:val="00FE4480"/>
    <w:rsid w:val="00FE44F9"/>
    <w:rsid w:val="00FE48BA"/>
    <w:rsid w:val="00FE5A52"/>
    <w:rsid w:val="00FE68BA"/>
    <w:rsid w:val="00FE7119"/>
    <w:rsid w:val="00FE7777"/>
    <w:rsid w:val="00FE7AC7"/>
    <w:rsid w:val="00FE7B89"/>
    <w:rsid w:val="00FE7FEA"/>
    <w:rsid w:val="00FEC786"/>
    <w:rsid w:val="00FF01DC"/>
    <w:rsid w:val="00FF040B"/>
    <w:rsid w:val="00FF0586"/>
    <w:rsid w:val="00FF07F7"/>
    <w:rsid w:val="00FF0B7B"/>
    <w:rsid w:val="00FF1074"/>
    <w:rsid w:val="00FF1076"/>
    <w:rsid w:val="00FF15C7"/>
    <w:rsid w:val="00FF27BB"/>
    <w:rsid w:val="00FF346D"/>
    <w:rsid w:val="00FF3BF2"/>
    <w:rsid w:val="00FF3ECC"/>
    <w:rsid w:val="00FF4455"/>
    <w:rsid w:val="00FF47F4"/>
    <w:rsid w:val="00FF498E"/>
    <w:rsid w:val="00FF4B1F"/>
    <w:rsid w:val="00FF4DE0"/>
    <w:rsid w:val="00FF4F50"/>
    <w:rsid w:val="00FF549D"/>
    <w:rsid w:val="00FF56A8"/>
    <w:rsid w:val="00FF5C6F"/>
    <w:rsid w:val="00FF5D05"/>
    <w:rsid w:val="00FF6605"/>
    <w:rsid w:val="00FF6A7E"/>
    <w:rsid w:val="00FF76CE"/>
    <w:rsid w:val="00FF77BB"/>
    <w:rsid w:val="00FF785B"/>
    <w:rsid w:val="015E1B98"/>
    <w:rsid w:val="015FEDD9"/>
    <w:rsid w:val="016B1AEA"/>
    <w:rsid w:val="01852457"/>
    <w:rsid w:val="0188A604"/>
    <w:rsid w:val="01B96ECA"/>
    <w:rsid w:val="01CED135"/>
    <w:rsid w:val="02043A5E"/>
    <w:rsid w:val="02237B27"/>
    <w:rsid w:val="02262301"/>
    <w:rsid w:val="026A0F0E"/>
    <w:rsid w:val="026AAF0F"/>
    <w:rsid w:val="027D805A"/>
    <w:rsid w:val="02BBA40B"/>
    <w:rsid w:val="02D3B5D5"/>
    <w:rsid w:val="02D5BC93"/>
    <w:rsid w:val="02E5A3EF"/>
    <w:rsid w:val="0302DCDE"/>
    <w:rsid w:val="0311A846"/>
    <w:rsid w:val="0314E440"/>
    <w:rsid w:val="033C9E66"/>
    <w:rsid w:val="034A065B"/>
    <w:rsid w:val="0394FA89"/>
    <w:rsid w:val="039A396B"/>
    <w:rsid w:val="03AF4399"/>
    <w:rsid w:val="0442350E"/>
    <w:rsid w:val="046F17DD"/>
    <w:rsid w:val="04AA07F9"/>
    <w:rsid w:val="04BEC8AC"/>
    <w:rsid w:val="04CFDCD1"/>
    <w:rsid w:val="04EC48FA"/>
    <w:rsid w:val="051C932B"/>
    <w:rsid w:val="05387E8C"/>
    <w:rsid w:val="0554F65F"/>
    <w:rsid w:val="0575A08D"/>
    <w:rsid w:val="0594D67E"/>
    <w:rsid w:val="05C98348"/>
    <w:rsid w:val="0607E5A4"/>
    <w:rsid w:val="060AC5CC"/>
    <w:rsid w:val="062E422F"/>
    <w:rsid w:val="0667827B"/>
    <w:rsid w:val="066D4961"/>
    <w:rsid w:val="067F08E5"/>
    <w:rsid w:val="06CCD98A"/>
    <w:rsid w:val="06FCD906"/>
    <w:rsid w:val="0713FC72"/>
    <w:rsid w:val="0718C5D7"/>
    <w:rsid w:val="072B1681"/>
    <w:rsid w:val="072CE7B5"/>
    <w:rsid w:val="073E9112"/>
    <w:rsid w:val="0743E1A6"/>
    <w:rsid w:val="075FE6E3"/>
    <w:rsid w:val="0769AB06"/>
    <w:rsid w:val="0779418A"/>
    <w:rsid w:val="078AFE66"/>
    <w:rsid w:val="078B3446"/>
    <w:rsid w:val="07E5C055"/>
    <w:rsid w:val="07FF3857"/>
    <w:rsid w:val="080877D7"/>
    <w:rsid w:val="081E949B"/>
    <w:rsid w:val="0825935D"/>
    <w:rsid w:val="082FD6F1"/>
    <w:rsid w:val="0843C9D2"/>
    <w:rsid w:val="08476CA7"/>
    <w:rsid w:val="084F158A"/>
    <w:rsid w:val="085F25DE"/>
    <w:rsid w:val="0874F720"/>
    <w:rsid w:val="08981C0D"/>
    <w:rsid w:val="08C2E733"/>
    <w:rsid w:val="08C3D4AD"/>
    <w:rsid w:val="08FC5B4E"/>
    <w:rsid w:val="08FEC0DF"/>
    <w:rsid w:val="090395CE"/>
    <w:rsid w:val="093B68B0"/>
    <w:rsid w:val="096D0C4D"/>
    <w:rsid w:val="098BAF94"/>
    <w:rsid w:val="09CAB8D8"/>
    <w:rsid w:val="09D64924"/>
    <w:rsid w:val="09E5D81F"/>
    <w:rsid w:val="0A8B37DF"/>
    <w:rsid w:val="0AA156A8"/>
    <w:rsid w:val="0AA7B5D8"/>
    <w:rsid w:val="0ADBC571"/>
    <w:rsid w:val="0AF8B3C9"/>
    <w:rsid w:val="0B0948A3"/>
    <w:rsid w:val="0B1A6A77"/>
    <w:rsid w:val="0B4CCBA6"/>
    <w:rsid w:val="0BF835C3"/>
    <w:rsid w:val="0C0AA064"/>
    <w:rsid w:val="0C143111"/>
    <w:rsid w:val="0C5D4710"/>
    <w:rsid w:val="0C76166B"/>
    <w:rsid w:val="0C831E24"/>
    <w:rsid w:val="0CBEEA83"/>
    <w:rsid w:val="0CD2A4D2"/>
    <w:rsid w:val="0CDC7D16"/>
    <w:rsid w:val="0CE81C96"/>
    <w:rsid w:val="0D0CE664"/>
    <w:rsid w:val="0D274946"/>
    <w:rsid w:val="0D53284E"/>
    <w:rsid w:val="0D56D64D"/>
    <w:rsid w:val="0DA899AC"/>
    <w:rsid w:val="0DD1AD6F"/>
    <w:rsid w:val="0DDBB9D0"/>
    <w:rsid w:val="0DE5C00B"/>
    <w:rsid w:val="0DEE9F0D"/>
    <w:rsid w:val="0E050F45"/>
    <w:rsid w:val="0E3070FE"/>
    <w:rsid w:val="0E3F5175"/>
    <w:rsid w:val="0E4FD8ED"/>
    <w:rsid w:val="0EC84712"/>
    <w:rsid w:val="0EE770DF"/>
    <w:rsid w:val="0EEEDE79"/>
    <w:rsid w:val="0F546047"/>
    <w:rsid w:val="0F5C4D3F"/>
    <w:rsid w:val="0F5CED29"/>
    <w:rsid w:val="0FCD08FB"/>
    <w:rsid w:val="0FDFD7FE"/>
    <w:rsid w:val="0FFDD840"/>
    <w:rsid w:val="106BCF61"/>
    <w:rsid w:val="10830CFB"/>
    <w:rsid w:val="1093D19C"/>
    <w:rsid w:val="10A53422"/>
    <w:rsid w:val="110A617D"/>
    <w:rsid w:val="112C766C"/>
    <w:rsid w:val="1132EC19"/>
    <w:rsid w:val="11745293"/>
    <w:rsid w:val="11A95DDA"/>
    <w:rsid w:val="11B3A693"/>
    <w:rsid w:val="11CBF1D0"/>
    <w:rsid w:val="122AC5BB"/>
    <w:rsid w:val="124B0561"/>
    <w:rsid w:val="125738A4"/>
    <w:rsid w:val="12809A6D"/>
    <w:rsid w:val="12A6376E"/>
    <w:rsid w:val="12B29038"/>
    <w:rsid w:val="12CB4D34"/>
    <w:rsid w:val="133FFDC9"/>
    <w:rsid w:val="134182D0"/>
    <w:rsid w:val="135C992B"/>
    <w:rsid w:val="137722D0"/>
    <w:rsid w:val="13BA5EC5"/>
    <w:rsid w:val="13E4BFFF"/>
    <w:rsid w:val="1406B6D9"/>
    <w:rsid w:val="1444F0A0"/>
    <w:rsid w:val="146B4E71"/>
    <w:rsid w:val="147B9FF8"/>
    <w:rsid w:val="14F34699"/>
    <w:rsid w:val="15020E50"/>
    <w:rsid w:val="15C457E4"/>
    <w:rsid w:val="15D58BC0"/>
    <w:rsid w:val="15D85F49"/>
    <w:rsid w:val="15D9AFC4"/>
    <w:rsid w:val="163104B0"/>
    <w:rsid w:val="16326A90"/>
    <w:rsid w:val="16424883"/>
    <w:rsid w:val="164AD466"/>
    <w:rsid w:val="16552D63"/>
    <w:rsid w:val="165A2742"/>
    <w:rsid w:val="166C69F5"/>
    <w:rsid w:val="16AFB3C7"/>
    <w:rsid w:val="16E62C27"/>
    <w:rsid w:val="16EB23F7"/>
    <w:rsid w:val="17365B27"/>
    <w:rsid w:val="173CCA2A"/>
    <w:rsid w:val="179A9C49"/>
    <w:rsid w:val="17C8E6EA"/>
    <w:rsid w:val="17DC92AE"/>
    <w:rsid w:val="17DDFB0B"/>
    <w:rsid w:val="17EFFD65"/>
    <w:rsid w:val="180CB230"/>
    <w:rsid w:val="180E8799"/>
    <w:rsid w:val="18271DA1"/>
    <w:rsid w:val="18510E5B"/>
    <w:rsid w:val="1866676B"/>
    <w:rsid w:val="1875E708"/>
    <w:rsid w:val="18876533"/>
    <w:rsid w:val="18B595B2"/>
    <w:rsid w:val="18BEFF97"/>
    <w:rsid w:val="18CDA2CC"/>
    <w:rsid w:val="18E6BA54"/>
    <w:rsid w:val="18FFC911"/>
    <w:rsid w:val="197B3E1C"/>
    <w:rsid w:val="19A363A3"/>
    <w:rsid w:val="19CEAF3C"/>
    <w:rsid w:val="19EF131C"/>
    <w:rsid w:val="1A172C9F"/>
    <w:rsid w:val="1A3184C3"/>
    <w:rsid w:val="1A5EC7FB"/>
    <w:rsid w:val="1A6FB48B"/>
    <w:rsid w:val="1AAC238D"/>
    <w:rsid w:val="1AED3638"/>
    <w:rsid w:val="1B0D2E44"/>
    <w:rsid w:val="1B3CD95A"/>
    <w:rsid w:val="1B4A8617"/>
    <w:rsid w:val="1B5C2D6F"/>
    <w:rsid w:val="1BBDDD9C"/>
    <w:rsid w:val="1BC0EAB0"/>
    <w:rsid w:val="1C261B82"/>
    <w:rsid w:val="1C276979"/>
    <w:rsid w:val="1C8765AE"/>
    <w:rsid w:val="1CA119E6"/>
    <w:rsid w:val="1CAF70BF"/>
    <w:rsid w:val="1CDE0A26"/>
    <w:rsid w:val="1CDFEB14"/>
    <w:rsid w:val="1CE78A50"/>
    <w:rsid w:val="1CFBC4F2"/>
    <w:rsid w:val="1D4837A4"/>
    <w:rsid w:val="1D49F366"/>
    <w:rsid w:val="1D5A3B2A"/>
    <w:rsid w:val="1D811DBB"/>
    <w:rsid w:val="1DFAA4E2"/>
    <w:rsid w:val="1E0C184F"/>
    <w:rsid w:val="1E0CB6BB"/>
    <w:rsid w:val="1E27E582"/>
    <w:rsid w:val="1E76648E"/>
    <w:rsid w:val="1E8A9F58"/>
    <w:rsid w:val="1E8B69E0"/>
    <w:rsid w:val="1E9055C7"/>
    <w:rsid w:val="1EA1F801"/>
    <w:rsid w:val="1EA23139"/>
    <w:rsid w:val="1EBDB049"/>
    <w:rsid w:val="1EFD8CE4"/>
    <w:rsid w:val="1F4F5F10"/>
    <w:rsid w:val="1F505786"/>
    <w:rsid w:val="1F630EEE"/>
    <w:rsid w:val="1F75367F"/>
    <w:rsid w:val="1FAE8C7B"/>
    <w:rsid w:val="2010F041"/>
    <w:rsid w:val="203B946E"/>
    <w:rsid w:val="2050C3B4"/>
    <w:rsid w:val="2082A434"/>
    <w:rsid w:val="20FCE5D4"/>
    <w:rsid w:val="218EE71C"/>
    <w:rsid w:val="2193F754"/>
    <w:rsid w:val="21BD2FAE"/>
    <w:rsid w:val="21C4C993"/>
    <w:rsid w:val="21CBE582"/>
    <w:rsid w:val="21FE6EFF"/>
    <w:rsid w:val="22009478"/>
    <w:rsid w:val="2201F1FA"/>
    <w:rsid w:val="22B6E250"/>
    <w:rsid w:val="22D1E954"/>
    <w:rsid w:val="22D537CF"/>
    <w:rsid w:val="231C19B6"/>
    <w:rsid w:val="2346EC87"/>
    <w:rsid w:val="237E2323"/>
    <w:rsid w:val="23934288"/>
    <w:rsid w:val="23C15CA2"/>
    <w:rsid w:val="23CB5D60"/>
    <w:rsid w:val="23CC0C89"/>
    <w:rsid w:val="23F16F71"/>
    <w:rsid w:val="23F3716D"/>
    <w:rsid w:val="2444CC3B"/>
    <w:rsid w:val="245C87A6"/>
    <w:rsid w:val="246827B2"/>
    <w:rsid w:val="2468420B"/>
    <w:rsid w:val="2485230B"/>
    <w:rsid w:val="2489CBE9"/>
    <w:rsid w:val="24BA9ADA"/>
    <w:rsid w:val="24F12EB8"/>
    <w:rsid w:val="2509A09E"/>
    <w:rsid w:val="2514244E"/>
    <w:rsid w:val="252ED07D"/>
    <w:rsid w:val="254DFB6E"/>
    <w:rsid w:val="2572CB5A"/>
    <w:rsid w:val="2589B39F"/>
    <w:rsid w:val="25A46653"/>
    <w:rsid w:val="25A469C6"/>
    <w:rsid w:val="25F13982"/>
    <w:rsid w:val="25FE0EAD"/>
    <w:rsid w:val="2605AFB6"/>
    <w:rsid w:val="26247247"/>
    <w:rsid w:val="263B9691"/>
    <w:rsid w:val="2656B678"/>
    <w:rsid w:val="265F5E1E"/>
    <w:rsid w:val="268C2A91"/>
    <w:rsid w:val="2697D33D"/>
    <w:rsid w:val="26BA7690"/>
    <w:rsid w:val="26D4D98E"/>
    <w:rsid w:val="26E8B399"/>
    <w:rsid w:val="2704CECB"/>
    <w:rsid w:val="27861089"/>
    <w:rsid w:val="27A3162F"/>
    <w:rsid w:val="27AB84F1"/>
    <w:rsid w:val="2813ADC5"/>
    <w:rsid w:val="283606E8"/>
    <w:rsid w:val="2838CFAE"/>
    <w:rsid w:val="283CC124"/>
    <w:rsid w:val="285B0062"/>
    <w:rsid w:val="2861CDE9"/>
    <w:rsid w:val="28947DFC"/>
    <w:rsid w:val="28E14D70"/>
    <w:rsid w:val="28E59876"/>
    <w:rsid w:val="28EF9C17"/>
    <w:rsid w:val="2910E992"/>
    <w:rsid w:val="29405E09"/>
    <w:rsid w:val="295DC3BE"/>
    <w:rsid w:val="298D7E6C"/>
    <w:rsid w:val="29A77F61"/>
    <w:rsid w:val="29BE728F"/>
    <w:rsid w:val="29C7FBFF"/>
    <w:rsid w:val="29E77A44"/>
    <w:rsid w:val="2A0F8145"/>
    <w:rsid w:val="2A2F0168"/>
    <w:rsid w:val="2A4127BC"/>
    <w:rsid w:val="2A43A888"/>
    <w:rsid w:val="2A4B610F"/>
    <w:rsid w:val="2A53E150"/>
    <w:rsid w:val="2A633902"/>
    <w:rsid w:val="2A7B9E96"/>
    <w:rsid w:val="2AA69C08"/>
    <w:rsid w:val="2B129BDC"/>
    <w:rsid w:val="2B27F441"/>
    <w:rsid w:val="2B35ADEB"/>
    <w:rsid w:val="2B4A8127"/>
    <w:rsid w:val="2B8F1CFB"/>
    <w:rsid w:val="2B969B24"/>
    <w:rsid w:val="2BCA45EF"/>
    <w:rsid w:val="2BD07ACE"/>
    <w:rsid w:val="2BDDE19E"/>
    <w:rsid w:val="2BE7B18C"/>
    <w:rsid w:val="2C26C7DD"/>
    <w:rsid w:val="2C37B9C3"/>
    <w:rsid w:val="2C4047D4"/>
    <w:rsid w:val="2C458894"/>
    <w:rsid w:val="2C8FF57B"/>
    <w:rsid w:val="2C9290F5"/>
    <w:rsid w:val="2CBB0C77"/>
    <w:rsid w:val="2CDB872B"/>
    <w:rsid w:val="2CF2D560"/>
    <w:rsid w:val="2D415116"/>
    <w:rsid w:val="2D6177D9"/>
    <w:rsid w:val="2D67C44E"/>
    <w:rsid w:val="2D697F40"/>
    <w:rsid w:val="2D80532A"/>
    <w:rsid w:val="2D80FBE2"/>
    <w:rsid w:val="2D8A9764"/>
    <w:rsid w:val="2D93EA53"/>
    <w:rsid w:val="2DA932AA"/>
    <w:rsid w:val="2DC9B7D2"/>
    <w:rsid w:val="2E5C1E67"/>
    <w:rsid w:val="2E911F19"/>
    <w:rsid w:val="2EF1B40A"/>
    <w:rsid w:val="2F132356"/>
    <w:rsid w:val="2F1EADC1"/>
    <w:rsid w:val="2F22DCFA"/>
    <w:rsid w:val="2F6039CF"/>
    <w:rsid w:val="2F612E83"/>
    <w:rsid w:val="2FAB3879"/>
    <w:rsid w:val="2FFF4625"/>
    <w:rsid w:val="303D37B5"/>
    <w:rsid w:val="30B6AFA5"/>
    <w:rsid w:val="30F2A0C3"/>
    <w:rsid w:val="3104055E"/>
    <w:rsid w:val="310B8AA2"/>
    <w:rsid w:val="3112D9AF"/>
    <w:rsid w:val="311538E2"/>
    <w:rsid w:val="3119FE6A"/>
    <w:rsid w:val="311CA7A2"/>
    <w:rsid w:val="3124E4E3"/>
    <w:rsid w:val="31352A37"/>
    <w:rsid w:val="31A75188"/>
    <w:rsid w:val="31ADEC43"/>
    <w:rsid w:val="31AE65A6"/>
    <w:rsid w:val="31C8E746"/>
    <w:rsid w:val="31C95D4F"/>
    <w:rsid w:val="31E25237"/>
    <w:rsid w:val="31E47A8F"/>
    <w:rsid w:val="323C981C"/>
    <w:rsid w:val="3244042D"/>
    <w:rsid w:val="324C71C9"/>
    <w:rsid w:val="32633745"/>
    <w:rsid w:val="327262E0"/>
    <w:rsid w:val="3276DC1A"/>
    <w:rsid w:val="32904109"/>
    <w:rsid w:val="329C2130"/>
    <w:rsid w:val="32A48899"/>
    <w:rsid w:val="32C0008F"/>
    <w:rsid w:val="32CB07E1"/>
    <w:rsid w:val="3302C1B0"/>
    <w:rsid w:val="33094CA3"/>
    <w:rsid w:val="337045B6"/>
    <w:rsid w:val="33D8107D"/>
    <w:rsid w:val="33F1857F"/>
    <w:rsid w:val="3405CD23"/>
    <w:rsid w:val="3425F311"/>
    <w:rsid w:val="34431C22"/>
    <w:rsid w:val="3462BD6D"/>
    <w:rsid w:val="3465FDEB"/>
    <w:rsid w:val="34685F84"/>
    <w:rsid w:val="3473A06D"/>
    <w:rsid w:val="348A7114"/>
    <w:rsid w:val="349B4380"/>
    <w:rsid w:val="34A2911C"/>
    <w:rsid w:val="34AEF35E"/>
    <w:rsid w:val="34E66F38"/>
    <w:rsid w:val="34F9CEE6"/>
    <w:rsid w:val="353B0811"/>
    <w:rsid w:val="353C8BC5"/>
    <w:rsid w:val="3549F1FB"/>
    <w:rsid w:val="3571378B"/>
    <w:rsid w:val="35846039"/>
    <w:rsid w:val="359BB790"/>
    <w:rsid w:val="35A8DFD0"/>
    <w:rsid w:val="35B24119"/>
    <w:rsid w:val="35C3B841"/>
    <w:rsid w:val="35E44130"/>
    <w:rsid w:val="36695FF5"/>
    <w:rsid w:val="36996300"/>
    <w:rsid w:val="36C41FE4"/>
    <w:rsid w:val="36EF229D"/>
    <w:rsid w:val="375011AB"/>
    <w:rsid w:val="37566D0E"/>
    <w:rsid w:val="37840F87"/>
    <w:rsid w:val="37F2485F"/>
    <w:rsid w:val="380B5B1D"/>
    <w:rsid w:val="3815FB13"/>
    <w:rsid w:val="3831A11E"/>
    <w:rsid w:val="38339631"/>
    <w:rsid w:val="3843E06B"/>
    <w:rsid w:val="386ED7B4"/>
    <w:rsid w:val="387CD331"/>
    <w:rsid w:val="389869E5"/>
    <w:rsid w:val="389E5DC5"/>
    <w:rsid w:val="38C109C8"/>
    <w:rsid w:val="3919C398"/>
    <w:rsid w:val="391AB3EF"/>
    <w:rsid w:val="3975AFA4"/>
    <w:rsid w:val="398FC66D"/>
    <w:rsid w:val="399A7CEE"/>
    <w:rsid w:val="39AA7519"/>
    <w:rsid w:val="39AEB0B9"/>
    <w:rsid w:val="39BBEF54"/>
    <w:rsid w:val="39DB4BEF"/>
    <w:rsid w:val="39E65A33"/>
    <w:rsid w:val="3A180894"/>
    <w:rsid w:val="3A3691A1"/>
    <w:rsid w:val="3A5AAD5F"/>
    <w:rsid w:val="3A86D3B0"/>
    <w:rsid w:val="3A94B6D5"/>
    <w:rsid w:val="3AAEB5B5"/>
    <w:rsid w:val="3AAFFBF6"/>
    <w:rsid w:val="3ACF0C3B"/>
    <w:rsid w:val="3AD8128A"/>
    <w:rsid w:val="3AD9754F"/>
    <w:rsid w:val="3ADB006C"/>
    <w:rsid w:val="3B5DBCB9"/>
    <w:rsid w:val="3BDB3486"/>
    <w:rsid w:val="3BDB7D93"/>
    <w:rsid w:val="3BE60656"/>
    <w:rsid w:val="3C13210A"/>
    <w:rsid w:val="3C147A78"/>
    <w:rsid w:val="3C1EADFB"/>
    <w:rsid w:val="3C2A268A"/>
    <w:rsid w:val="3C2D2D21"/>
    <w:rsid w:val="3C356A5C"/>
    <w:rsid w:val="3C482125"/>
    <w:rsid w:val="3C4A584E"/>
    <w:rsid w:val="3C56A7E9"/>
    <w:rsid w:val="3C570265"/>
    <w:rsid w:val="3C850985"/>
    <w:rsid w:val="3C9501D4"/>
    <w:rsid w:val="3CA16436"/>
    <w:rsid w:val="3CBF79C6"/>
    <w:rsid w:val="3CCBA17D"/>
    <w:rsid w:val="3CE3EFAD"/>
    <w:rsid w:val="3D4EA62A"/>
    <w:rsid w:val="3D7FBD37"/>
    <w:rsid w:val="3DAF5261"/>
    <w:rsid w:val="3DBB9BE4"/>
    <w:rsid w:val="3DDD34ED"/>
    <w:rsid w:val="3DE7D9E8"/>
    <w:rsid w:val="3DF0C41A"/>
    <w:rsid w:val="3E00308D"/>
    <w:rsid w:val="3E576F76"/>
    <w:rsid w:val="3E6571DD"/>
    <w:rsid w:val="3E791F79"/>
    <w:rsid w:val="3EA1F82E"/>
    <w:rsid w:val="3EAC2DF6"/>
    <w:rsid w:val="3EC1BBD1"/>
    <w:rsid w:val="3ECB2001"/>
    <w:rsid w:val="3EE7D0F7"/>
    <w:rsid w:val="3F2F64DE"/>
    <w:rsid w:val="3F456A9B"/>
    <w:rsid w:val="3F62BE39"/>
    <w:rsid w:val="3F665098"/>
    <w:rsid w:val="3F7E2A11"/>
    <w:rsid w:val="3F9E0077"/>
    <w:rsid w:val="3FAC18B0"/>
    <w:rsid w:val="3FBC1DD4"/>
    <w:rsid w:val="3FC009AE"/>
    <w:rsid w:val="40264E83"/>
    <w:rsid w:val="4044C3C2"/>
    <w:rsid w:val="4045519A"/>
    <w:rsid w:val="407ED38F"/>
    <w:rsid w:val="4096382D"/>
    <w:rsid w:val="40DA977B"/>
    <w:rsid w:val="40E82377"/>
    <w:rsid w:val="412A4D4B"/>
    <w:rsid w:val="41B0DE1D"/>
    <w:rsid w:val="41CCBCE2"/>
    <w:rsid w:val="41CF8F88"/>
    <w:rsid w:val="41D787F9"/>
    <w:rsid w:val="41E3C3EB"/>
    <w:rsid w:val="41EB1E27"/>
    <w:rsid w:val="41EBC1EF"/>
    <w:rsid w:val="41EF8712"/>
    <w:rsid w:val="41FDCC93"/>
    <w:rsid w:val="4216CE50"/>
    <w:rsid w:val="423461C6"/>
    <w:rsid w:val="42725073"/>
    <w:rsid w:val="42AF91D0"/>
    <w:rsid w:val="42BA6689"/>
    <w:rsid w:val="43103FE4"/>
    <w:rsid w:val="43A7B049"/>
    <w:rsid w:val="43B1070F"/>
    <w:rsid w:val="43E59FB7"/>
    <w:rsid w:val="43EE7D36"/>
    <w:rsid w:val="43F07B91"/>
    <w:rsid w:val="4405E543"/>
    <w:rsid w:val="4408C72B"/>
    <w:rsid w:val="445E6FB1"/>
    <w:rsid w:val="446973F3"/>
    <w:rsid w:val="4489E62E"/>
    <w:rsid w:val="44CFDAE4"/>
    <w:rsid w:val="44E5F05E"/>
    <w:rsid w:val="44EBF350"/>
    <w:rsid w:val="451D7A2B"/>
    <w:rsid w:val="4543F258"/>
    <w:rsid w:val="454AD8C2"/>
    <w:rsid w:val="45989FFE"/>
    <w:rsid w:val="45B84677"/>
    <w:rsid w:val="45B96480"/>
    <w:rsid w:val="45F95CDA"/>
    <w:rsid w:val="46069B78"/>
    <w:rsid w:val="46273B91"/>
    <w:rsid w:val="465254D4"/>
    <w:rsid w:val="467CD690"/>
    <w:rsid w:val="468AF05D"/>
    <w:rsid w:val="46F13643"/>
    <w:rsid w:val="4728D309"/>
    <w:rsid w:val="47421009"/>
    <w:rsid w:val="47531161"/>
    <w:rsid w:val="4770200E"/>
    <w:rsid w:val="47783C47"/>
    <w:rsid w:val="47834617"/>
    <w:rsid w:val="47B497A1"/>
    <w:rsid w:val="47C07008"/>
    <w:rsid w:val="47C7E42D"/>
    <w:rsid w:val="47F4D3B4"/>
    <w:rsid w:val="481A998E"/>
    <w:rsid w:val="481EB706"/>
    <w:rsid w:val="4861A4FA"/>
    <w:rsid w:val="486323D0"/>
    <w:rsid w:val="487245DC"/>
    <w:rsid w:val="488AAC10"/>
    <w:rsid w:val="48B5FC74"/>
    <w:rsid w:val="48C733B1"/>
    <w:rsid w:val="48F3C513"/>
    <w:rsid w:val="490EF30C"/>
    <w:rsid w:val="49347E28"/>
    <w:rsid w:val="493CA312"/>
    <w:rsid w:val="495F0CB3"/>
    <w:rsid w:val="49824394"/>
    <w:rsid w:val="49CDC6B4"/>
    <w:rsid w:val="49D90456"/>
    <w:rsid w:val="4A4A4AEE"/>
    <w:rsid w:val="4A4F3D48"/>
    <w:rsid w:val="4A6F415A"/>
    <w:rsid w:val="4A793666"/>
    <w:rsid w:val="4A7B0B07"/>
    <w:rsid w:val="4A9AFD5F"/>
    <w:rsid w:val="4AD21986"/>
    <w:rsid w:val="4AFDD729"/>
    <w:rsid w:val="4B2590DB"/>
    <w:rsid w:val="4B31E841"/>
    <w:rsid w:val="4B8F9619"/>
    <w:rsid w:val="4BA696D1"/>
    <w:rsid w:val="4BAA82A7"/>
    <w:rsid w:val="4BEB1D33"/>
    <w:rsid w:val="4BF0DEB8"/>
    <w:rsid w:val="4C0F3A63"/>
    <w:rsid w:val="4C1923CC"/>
    <w:rsid w:val="4C2F9FBE"/>
    <w:rsid w:val="4C427478"/>
    <w:rsid w:val="4CB51325"/>
    <w:rsid w:val="4CDE8438"/>
    <w:rsid w:val="4CE85477"/>
    <w:rsid w:val="4CFCD357"/>
    <w:rsid w:val="4D1BB42C"/>
    <w:rsid w:val="4D1E3673"/>
    <w:rsid w:val="4D4402BA"/>
    <w:rsid w:val="4D5EC31E"/>
    <w:rsid w:val="4DB9D999"/>
    <w:rsid w:val="4DC0A525"/>
    <w:rsid w:val="4DD503EF"/>
    <w:rsid w:val="4E0694BF"/>
    <w:rsid w:val="4E20D2CD"/>
    <w:rsid w:val="4E31C203"/>
    <w:rsid w:val="4E3AF166"/>
    <w:rsid w:val="4E74C857"/>
    <w:rsid w:val="4EA6AFDD"/>
    <w:rsid w:val="4F0AB20A"/>
    <w:rsid w:val="4F15D421"/>
    <w:rsid w:val="4F1FEA9B"/>
    <w:rsid w:val="4F2519DF"/>
    <w:rsid w:val="4F2EC14B"/>
    <w:rsid w:val="4F3A5A8A"/>
    <w:rsid w:val="4F6B7C8B"/>
    <w:rsid w:val="4F819961"/>
    <w:rsid w:val="4FB449D6"/>
    <w:rsid w:val="4FC16769"/>
    <w:rsid w:val="4FD9EC2D"/>
    <w:rsid w:val="4FFE5CAF"/>
    <w:rsid w:val="504B0025"/>
    <w:rsid w:val="504BCA6B"/>
    <w:rsid w:val="50AD52F5"/>
    <w:rsid w:val="50C20870"/>
    <w:rsid w:val="510530EB"/>
    <w:rsid w:val="511000D0"/>
    <w:rsid w:val="514FF6FB"/>
    <w:rsid w:val="515C988D"/>
    <w:rsid w:val="518E0B6A"/>
    <w:rsid w:val="51ACE1FA"/>
    <w:rsid w:val="51C0AD44"/>
    <w:rsid w:val="51C8053D"/>
    <w:rsid w:val="51DA754F"/>
    <w:rsid w:val="51DD8FF3"/>
    <w:rsid w:val="51E5B42D"/>
    <w:rsid w:val="51EABDD4"/>
    <w:rsid w:val="52056606"/>
    <w:rsid w:val="523D1F53"/>
    <w:rsid w:val="52670BEE"/>
    <w:rsid w:val="529C660B"/>
    <w:rsid w:val="52AB316F"/>
    <w:rsid w:val="52F6CE98"/>
    <w:rsid w:val="5323EEF2"/>
    <w:rsid w:val="535FE2B8"/>
    <w:rsid w:val="53664336"/>
    <w:rsid w:val="5367D8F9"/>
    <w:rsid w:val="53BD9186"/>
    <w:rsid w:val="53F065C5"/>
    <w:rsid w:val="5422BDF9"/>
    <w:rsid w:val="54336B5D"/>
    <w:rsid w:val="5452A94E"/>
    <w:rsid w:val="5484B027"/>
    <w:rsid w:val="55066F97"/>
    <w:rsid w:val="5517D5E0"/>
    <w:rsid w:val="553DAAA6"/>
    <w:rsid w:val="55488A3C"/>
    <w:rsid w:val="5559DD72"/>
    <w:rsid w:val="558D5773"/>
    <w:rsid w:val="55BF92CC"/>
    <w:rsid w:val="55C8B0EF"/>
    <w:rsid w:val="55DD1BDF"/>
    <w:rsid w:val="562767D9"/>
    <w:rsid w:val="56296011"/>
    <w:rsid w:val="563747D1"/>
    <w:rsid w:val="57248F20"/>
    <w:rsid w:val="572A6295"/>
    <w:rsid w:val="575B2E50"/>
    <w:rsid w:val="5770BA7C"/>
    <w:rsid w:val="5774D085"/>
    <w:rsid w:val="578311E6"/>
    <w:rsid w:val="57BB6CFA"/>
    <w:rsid w:val="57BC1F25"/>
    <w:rsid w:val="57C04324"/>
    <w:rsid w:val="57C536CE"/>
    <w:rsid w:val="57C8DD5E"/>
    <w:rsid w:val="57E01707"/>
    <w:rsid w:val="57EEF3C2"/>
    <w:rsid w:val="58483040"/>
    <w:rsid w:val="5872C8E8"/>
    <w:rsid w:val="5884A628"/>
    <w:rsid w:val="589AB0E3"/>
    <w:rsid w:val="58D11BAB"/>
    <w:rsid w:val="58EB0C62"/>
    <w:rsid w:val="58F50237"/>
    <w:rsid w:val="58FA9A06"/>
    <w:rsid w:val="59110AA9"/>
    <w:rsid w:val="5981A613"/>
    <w:rsid w:val="59A24BA7"/>
    <w:rsid w:val="59C77CF7"/>
    <w:rsid w:val="59C9E849"/>
    <w:rsid w:val="59FF1261"/>
    <w:rsid w:val="5A97E86B"/>
    <w:rsid w:val="5AEB1434"/>
    <w:rsid w:val="5AED4C65"/>
    <w:rsid w:val="5B1A7B43"/>
    <w:rsid w:val="5B3956BC"/>
    <w:rsid w:val="5B7FAA8C"/>
    <w:rsid w:val="5BCB5F84"/>
    <w:rsid w:val="5BFF1E07"/>
    <w:rsid w:val="5C0A301E"/>
    <w:rsid w:val="5C117367"/>
    <w:rsid w:val="5C1838C1"/>
    <w:rsid w:val="5C215B3A"/>
    <w:rsid w:val="5C2268CD"/>
    <w:rsid w:val="5C449186"/>
    <w:rsid w:val="5C78C19E"/>
    <w:rsid w:val="5C9656C8"/>
    <w:rsid w:val="5CA1EAD9"/>
    <w:rsid w:val="5CA5B320"/>
    <w:rsid w:val="5CB59B9C"/>
    <w:rsid w:val="5CBD00B2"/>
    <w:rsid w:val="5CCE6E06"/>
    <w:rsid w:val="5CF367AE"/>
    <w:rsid w:val="5CFFCCF0"/>
    <w:rsid w:val="5D27F5B1"/>
    <w:rsid w:val="5D2912A1"/>
    <w:rsid w:val="5D4C9066"/>
    <w:rsid w:val="5D6B3FE3"/>
    <w:rsid w:val="5D724D9C"/>
    <w:rsid w:val="5D7A2D75"/>
    <w:rsid w:val="5DEFF5A1"/>
    <w:rsid w:val="5E14E3E9"/>
    <w:rsid w:val="5E1D48BD"/>
    <w:rsid w:val="5E6856AD"/>
    <w:rsid w:val="5E73B057"/>
    <w:rsid w:val="5E7BA341"/>
    <w:rsid w:val="5E7F969B"/>
    <w:rsid w:val="5E8FB42B"/>
    <w:rsid w:val="5ED9CA7D"/>
    <w:rsid w:val="5EF9F1BF"/>
    <w:rsid w:val="5EFB32C6"/>
    <w:rsid w:val="5F2C033A"/>
    <w:rsid w:val="5F2F35B7"/>
    <w:rsid w:val="5F49E337"/>
    <w:rsid w:val="5F8DFB5B"/>
    <w:rsid w:val="5FA652E0"/>
    <w:rsid w:val="5FB1C71F"/>
    <w:rsid w:val="5FC9B68B"/>
    <w:rsid w:val="5FFE6551"/>
    <w:rsid w:val="600587D9"/>
    <w:rsid w:val="600D5EEC"/>
    <w:rsid w:val="602879EB"/>
    <w:rsid w:val="602BAB68"/>
    <w:rsid w:val="60A153DB"/>
    <w:rsid w:val="60A3A6EA"/>
    <w:rsid w:val="60AF53CE"/>
    <w:rsid w:val="60D1FE5B"/>
    <w:rsid w:val="60D4BDDA"/>
    <w:rsid w:val="60D98AC9"/>
    <w:rsid w:val="60DAA84D"/>
    <w:rsid w:val="6108B464"/>
    <w:rsid w:val="611B41F7"/>
    <w:rsid w:val="61580649"/>
    <w:rsid w:val="615B277A"/>
    <w:rsid w:val="6166CB3D"/>
    <w:rsid w:val="61C70FC3"/>
    <w:rsid w:val="627283A1"/>
    <w:rsid w:val="628A6BE2"/>
    <w:rsid w:val="62B283C7"/>
    <w:rsid w:val="62DBC6BA"/>
    <w:rsid w:val="62FF5D9A"/>
    <w:rsid w:val="6302836B"/>
    <w:rsid w:val="6328D7AB"/>
    <w:rsid w:val="633382C8"/>
    <w:rsid w:val="63375B26"/>
    <w:rsid w:val="6339F852"/>
    <w:rsid w:val="63CBF2E9"/>
    <w:rsid w:val="63F2F37E"/>
    <w:rsid w:val="64264495"/>
    <w:rsid w:val="6429C5A1"/>
    <w:rsid w:val="643C39AB"/>
    <w:rsid w:val="64496580"/>
    <w:rsid w:val="64497AA7"/>
    <w:rsid w:val="64B00479"/>
    <w:rsid w:val="64D35842"/>
    <w:rsid w:val="64E982FC"/>
    <w:rsid w:val="64EDE959"/>
    <w:rsid w:val="65746E32"/>
    <w:rsid w:val="658B595A"/>
    <w:rsid w:val="659C970A"/>
    <w:rsid w:val="659E9C2C"/>
    <w:rsid w:val="65A9EDB1"/>
    <w:rsid w:val="65B0434A"/>
    <w:rsid w:val="65BE0C03"/>
    <w:rsid w:val="65C6EB3F"/>
    <w:rsid w:val="65D0B379"/>
    <w:rsid w:val="65EA9788"/>
    <w:rsid w:val="65EE103B"/>
    <w:rsid w:val="66054AAD"/>
    <w:rsid w:val="661A88FD"/>
    <w:rsid w:val="6621E39A"/>
    <w:rsid w:val="66D4CC07"/>
    <w:rsid w:val="6709F563"/>
    <w:rsid w:val="67380EA0"/>
    <w:rsid w:val="673F28B8"/>
    <w:rsid w:val="673FA49C"/>
    <w:rsid w:val="6752953C"/>
    <w:rsid w:val="6765A992"/>
    <w:rsid w:val="67747EEA"/>
    <w:rsid w:val="67A121CD"/>
    <w:rsid w:val="67FB7711"/>
    <w:rsid w:val="681B276B"/>
    <w:rsid w:val="683BB11F"/>
    <w:rsid w:val="6898F603"/>
    <w:rsid w:val="689CAB0E"/>
    <w:rsid w:val="68C647F9"/>
    <w:rsid w:val="68E23316"/>
    <w:rsid w:val="6913F77C"/>
    <w:rsid w:val="691E5E43"/>
    <w:rsid w:val="694E3C92"/>
    <w:rsid w:val="6992E578"/>
    <w:rsid w:val="699CCDC1"/>
    <w:rsid w:val="69F9147B"/>
    <w:rsid w:val="6A2A49FB"/>
    <w:rsid w:val="6A3DD11E"/>
    <w:rsid w:val="6A4AE541"/>
    <w:rsid w:val="6A52C151"/>
    <w:rsid w:val="6A85F749"/>
    <w:rsid w:val="6AC2E7C8"/>
    <w:rsid w:val="6B06142A"/>
    <w:rsid w:val="6B411E77"/>
    <w:rsid w:val="6B96D1C2"/>
    <w:rsid w:val="6BA25EAA"/>
    <w:rsid w:val="6BBAC348"/>
    <w:rsid w:val="6C45675A"/>
    <w:rsid w:val="6C52E25F"/>
    <w:rsid w:val="6C55460D"/>
    <w:rsid w:val="6C9106B2"/>
    <w:rsid w:val="6CAD68CA"/>
    <w:rsid w:val="6D1CB036"/>
    <w:rsid w:val="6D247685"/>
    <w:rsid w:val="6D3125FD"/>
    <w:rsid w:val="6D3A34B7"/>
    <w:rsid w:val="6D461CD9"/>
    <w:rsid w:val="6D5F769E"/>
    <w:rsid w:val="6D96F1D3"/>
    <w:rsid w:val="6DBFE165"/>
    <w:rsid w:val="6DD50E9F"/>
    <w:rsid w:val="6DF53CC7"/>
    <w:rsid w:val="6DFCE8B2"/>
    <w:rsid w:val="6E07AE41"/>
    <w:rsid w:val="6E62CFF7"/>
    <w:rsid w:val="6E78979D"/>
    <w:rsid w:val="6EA1F921"/>
    <w:rsid w:val="6EA285DA"/>
    <w:rsid w:val="6F09F285"/>
    <w:rsid w:val="6F341727"/>
    <w:rsid w:val="6F466082"/>
    <w:rsid w:val="6F4E6E19"/>
    <w:rsid w:val="6F5909A1"/>
    <w:rsid w:val="6F99DF92"/>
    <w:rsid w:val="6FAD7136"/>
    <w:rsid w:val="6FC606EE"/>
    <w:rsid w:val="6FD6872F"/>
    <w:rsid w:val="6FD84174"/>
    <w:rsid w:val="6FDB3691"/>
    <w:rsid w:val="6FDF197D"/>
    <w:rsid w:val="6FFDC084"/>
    <w:rsid w:val="700D610B"/>
    <w:rsid w:val="70549E4E"/>
    <w:rsid w:val="7088879C"/>
    <w:rsid w:val="70DB1B6D"/>
    <w:rsid w:val="71116DF2"/>
    <w:rsid w:val="71320E96"/>
    <w:rsid w:val="714A80A0"/>
    <w:rsid w:val="7165F7F7"/>
    <w:rsid w:val="717258AA"/>
    <w:rsid w:val="71A3B66F"/>
    <w:rsid w:val="71A70531"/>
    <w:rsid w:val="71A9471B"/>
    <w:rsid w:val="71ABE3BE"/>
    <w:rsid w:val="71BCA396"/>
    <w:rsid w:val="726E84E0"/>
    <w:rsid w:val="72B7AA01"/>
    <w:rsid w:val="72C01512"/>
    <w:rsid w:val="72DA5655"/>
    <w:rsid w:val="7343A257"/>
    <w:rsid w:val="735D1210"/>
    <w:rsid w:val="736607AB"/>
    <w:rsid w:val="748C4BD3"/>
    <w:rsid w:val="74B03CB8"/>
    <w:rsid w:val="74B15297"/>
    <w:rsid w:val="74C46999"/>
    <w:rsid w:val="751613E9"/>
    <w:rsid w:val="754CEAA0"/>
    <w:rsid w:val="75550773"/>
    <w:rsid w:val="7575178F"/>
    <w:rsid w:val="757B50F2"/>
    <w:rsid w:val="7585D489"/>
    <w:rsid w:val="759AF33D"/>
    <w:rsid w:val="75E1C26C"/>
    <w:rsid w:val="75E66B30"/>
    <w:rsid w:val="75FAFA4B"/>
    <w:rsid w:val="7627703D"/>
    <w:rsid w:val="762F1BE5"/>
    <w:rsid w:val="7648192C"/>
    <w:rsid w:val="768860F9"/>
    <w:rsid w:val="76AC6E1F"/>
    <w:rsid w:val="76C0F0A8"/>
    <w:rsid w:val="76F2946E"/>
    <w:rsid w:val="772E15D6"/>
    <w:rsid w:val="772F704F"/>
    <w:rsid w:val="77310E6F"/>
    <w:rsid w:val="77436BF2"/>
    <w:rsid w:val="77683DA0"/>
    <w:rsid w:val="7771F974"/>
    <w:rsid w:val="778DAF53"/>
    <w:rsid w:val="77B4A4DD"/>
    <w:rsid w:val="77CCE02E"/>
    <w:rsid w:val="77ED0515"/>
    <w:rsid w:val="77FB92C6"/>
    <w:rsid w:val="7807C151"/>
    <w:rsid w:val="7835D2EB"/>
    <w:rsid w:val="78467F6F"/>
    <w:rsid w:val="785523B1"/>
    <w:rsid w:val="786FDCCB"/>
    <w:rsid w:val="787141A2"/>
    <w:rsid w:val="78725921"/>
    <w:rsid w:val="78B1D6A9"/>
    <w:rsid w:val="78DAA425"/>
    <w:rsid w:val="78F37840"/>
    <w:rsid w:val="78FD48E7"/>
    <w:rsid w:val="790498B2"/>
    <w:rsid w:val="79261B79"/>
    <w:rsid w:val="7963E657"/>
    <w:rsid w:val="79664B4A"/>
    <w:rsid w:val="79AB370B"/>
    <w:rsid w:val="7A2505C2"/>
    <w:rsid w:val="7A3F0D42"/>
    <w:rsid w:val="7A429A1C"/>
    <w:rsid w:val="7A648F3A"/>
    <w:rsid w:val="7A78EE90"/>
    <w:rsid w:val="7A98FE9A"/>
    <w:rsid w:val="7A9FFF43"/>
    <w:rsid w:val="7ACC8476"/>
    <w:rsid w:val="7ADEF699"/>
    <w:rsid w:val="7AE3BE12"/>
    <w:rsid w:val="7AE8FD73"/>
    <w:rsid w:val="7AFB7DFD"/>
    <w:rsid w:val="7B4E52B8"/>
    <w:rsid w:val="7B500846"/>
    <w:rsid w:val="7B55F246"/>
    <w:rsid w:val="7B8E3890"/>
    <w:rsid w:val="7B9A3260"/>
    <w:rsid w:val="7BDA0D2D"/>
    <w:rsid w:val="7BE21087"/>
    <w:rsid w:val="7BE3D37E"/>
    <w:rsid w:val="7BE9CB8A"/>
    <w:rsid w:val="7C23007E"/>
    <w:rsid w:val="7C3E9300"/>
    <w:rsid w:val="7C5B3F91"/>
    <w:rsid w:val="7C6733CD"/>
    <w:rsid w:val="7C70F2A4"/>
    <w:rsid w:val="7C7CC960"/>
    <w:rsid w:val="7C82AA1D"/>
    <w:rsid w:val="7CC996CB"/>
    <w:rsid w:val="7CD47F5F"/>
    <w:rsid w:val="7D03034A"/>
    <w:rsid w:val="7D631D4E"/>
    <w:rsid w:val="7DDC9327"/>
    <w:rsid w:val="7DF585D2"/>
    <w:rsid w:val="7E7F2BFF"/>
    <w:rsid w:val="7E815C64"/>
    <w:rsid w:val="7E82129B"/>
    <w:rsid w:val="7EC3FAA2"/>
    <w:rsid w:val="7ED60B67"/>
    <w:rsid w:val="7F1B973C"/>
    <w:rsid w:val="7F5DBC06"/>
    <w:rsid w:val="7F61AADB"/>
    <w:rsid w:val="7F7B1906"/>
    <w:rsid w:val="7F7E976E"/>
    <w:rsid w:val="7F99EC0B"/>
    <w:rsid w:val="7FCF8F2E"/>
    <w:rsid w:val="7FD86CFB"/>
    <w:rsid w:val="7FDDAE6C"/>
  </w:rsids>
  <m:mathPr>
    <m:mathFont m:val="Cambria Math"/>
    <m:brkBin m:val="before"/>
    <m:brkBinSub m:val="--"/>
    <m:smallFrac m:val="0"/>
    <m:dispDef/>
    <m:lMargin m:val="0"/>
    <m:rMargin m:val="0"/>
    <m:defJc m:val="centerGroup"/>
    <m:wrapIndent m:val="1440"/>
    <m:intLim m:val="subSup"/>
    <m:naryLim m:val="undOvr"/>
  </m:mathPr>
  <w:themeFontLang w:val="nb-NO"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86DCA30"/>
  <w15:docId w15:val="{87C2BBD0-578F-4C3C-979C-FFCB5E2B4E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nb-NO" w:eastAsia="nb-NO"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0" w:qFormat="1"/>
    <w:lsdException w:name="heading 3" w:uiPriority="9" w:qFormat="1"/>
    <w:lsdException w:name="heading 4" w:uiPriority="9" w:qFormat="1"/>
    <w:lsdException w:name="heading 5" w:uiPriority="9"/>
    <w:lsdException w:name="heading 6" w:uiPriority="9"/>
    <w:lsdException w:name="heading 7" w:uiPriority="9"/>
    <w:lsdException w:name="heading 8" w:uiPriority="9"/>
    <w:lsdException w:name="heading 9" w:uiPriority="9"/>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iPriority="0"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iPriority="0"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iPriority="0" w:unhideWhenUsed="1"/>
    <w:lsdException w:name="Table Simple 2" w:semiHidden="1" w:unhideWhenUsed="1"/>
    <w:lsdException w:name="Table Simple 3" w:semiHidden="1" w:unhideWhenUsed="1"/>
    <w:lsdException w:name="Table Classic 1" w:semiHidden="1" w:uiPriority="0" w:unhideWhenUsed="1"/>
    <w:lsdException w:name="Table Classic 2" w:semiHidden="1" w:uiPriority="0" w:unhideWhenUsed="1"/>
    <w:lsdException w:name="Table Classic 3" w:semiHidden="1" w:uiPriority="0"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F5703"/>
    <w:pPr>
      <w:spacing w:before="120" w:after="120" w:line="240" w:lineRule="auto"/>
    </w:pPr>
    <w:rPr>
      <w:rFonts w:ascii="Calibri" w:hAnsi="Calibri"/>
      <w:lang w:val="en-US"/>
    </w:rPr>
  </w:style>
  <w:style w:type="paragraph" w:styleId="Overskrift1">
    <w:name w:val="heading 1"/>
    <w:basedOn w:val="Normal"/>
    <w:next w:val="Normal"/>
    <w:link w:val="Overskrift1Tegn"/>
    <w:uiPriority w:val="9"/>
    <w:qFormat/>
    <w:rsid w:val="006C56F4"/>
    <w:pPr>
      <w:keepNext/>
      <w:keepLines/>
      <w:pageBreakBefore/>
      <w:numPr>
        <w:numId w:val="2"/>
      </w:numPr>
      <w:spacing w:after="360"/>
      <w:ind w:left="851" w:hanging="851"/>
      <w:outlineLvl w:val="0"/>
    </w:pPr>
    <w:rPr>
      <w:rFonts w:eastAsiaTheme="majorEastAsia" w:cstheme="majorBidi"/>
      <w:b/>
      <w:color w:val="3F868D" w:themeColor="accent1"/>
      <w:sz w:val="48"/>
      <w:szCs w:val="32"/>
    </w:rPr>
  </w:style>
  <w:style w:type="paragraph" w:styleId="Overskrift2">
    <w:name w:val="heading 2"/>
    <w:basedOn w:val="Normal"/>
    <w:next w:val="Normal"/>
    <w:link w:val="Overskrift2Tegn"/>
    <w:unhideWhenUsed/>
    <w:qFormat/>
    <w:rsid w:val="00F975E7"/>
    <w:pPr>
      <w:keepNext/>
      <w:keepLines/>
      <w:numPr>
        <w:ilvl w:val="1"/>
        <w:numId w:val="2"/>
      </w:numPr>
      <w:spacing w:before="360"/>
      <w:outlineLvl w:val="1"/>
    </w:pPr>
    <w:rPr>
      <w:rFonts w:eastAsiaTheme="majorEastAsia" w:cstheme="majorBidi"/>
      <w:b/>
      <w:color w:val="3F868D" w:themeColor="accent1"/>
      <w:sz w:val="36"/>
      <w:szCs w:val="26"/>
    </w:rPr>
  </w:style>
  <w:style w:type="paragraph" w:styleId="Overskrift3">
    <w:name w:val="heading 3"/>
    <w:basedOn w:val="Normal"/>
    <w:next w:val="Normal"/>
    <w:link w:val="Overskrift3Tegn"/>
    <w:uiPriority w:val="9"/>
    <w:unhideWhenUsed/>
    <w:qFormat/>
    <w:rsid w:val="00F975E7"/>
    <w:pPr>
      <w:keepNext/>
      <w:keepLines/>
      <w:numPr>
        <w:ilvl w:val="2"/>
        <w:numId w:val="2"/>
      </w:numPr>
      <w:spacing w:before="240"/>
      <w:ind w:left="851" w:hanging="851"/>
      <w:outlineLvl w:val="2"/>
    </w:pPr>
    <w:rPr>
      <w:rFonts w:eastAsiaTheme="majorEastAsia" w:cstheme="majorBidi"/>
      <w:b/>
      <w:color w:val="3F868D" w:themeColor="accent1"/>
      <w:sz w:val="28"/>
      <w:szCs w:val="24"/>
    </w:rPr>
  </w:style>
  <w:style w:type="paragraph" w:styleId="Overskrift4">
    <w:name w:val="heading 4"/>
    <w:basedOn w:val="Normal"/>
    <w:next w:val="Normal"/>
    <w:link w:val="Overskrift4Tegn"/>
    <w:uiPriority w:val="9"/>
    <w:unhideWhenUsed/>
    <w:qFormat/>
    <w:rsid w:val="006C56F4"/>
    <w:pPr>
      <w:keepNext/>
      <w:keepLines/>
      <w:numPr>
        <w:ilvl w:val="3"/>
        <w:numId w:val="2"/>
      </w:numPr>
      <w:spacing w:before="240"/>
      <w:ind w:left="851" w:hanging="851"/>
      <w:outlineLvl w:val="3"/>
    </w:pPr>
    <w:rPr>
      <w:rFonts w:eastAsiaTheme="majorEastAsia" w:cstheme="majorBidi"/>
      <w:iCs/>
      <w:color w:val="3F868D" w:themeColor="accent1"/>
    </w:rPr>
  </w:style>
  <w:style w:type="paragraph" w:styleId="Overskrift5">
    <w:name w:val="heading 5"/>
    <w:basedOn w:val="Normal"/>
    <w:next w:val="Normal"/>
    <w:link w:val="Overskrift5Tegn"/>
    <w:uiPriority w:val="9"/>
    <w:unhideWhenUsed/>
    <w:rsid w:val="00485C69"/>
    <w:pPr>
      <w:keepNext/>
      <w:keepLines/>
      <w:numPr>
        <w:ilvl w:val="4"/>
        <w:numId w:val="2"/>
      </w:numPr>
      <w:spacing w:before="40" w:after="0"/>
      <w:outlineLvl w:val="4"/>
    </w:pPr>
    <w:rPr>
      <w:rFonts w:asciiTheme="majorHAnsi" w:eastAsiaTheme="majorEastAsia" w:hAnsiTheme="majorHAnsi" w:cstheme="majorBidi"/>
      <w:color w:val="2F6469" w:themeColor="accent1" w:themeShade="BF"/>
      <w:sz w:val="21"/>
    </w:rPr>
  </w:style>
  <w:style w:type="paragraph" w:styleId="Overskrift6">
    <w:name w:val="heading 6"/>
    <w:basedOn w:val="Normal"/>
    <w:next w:val="Normal"/>
    <w:link w:val="Overskrift6Tegn"/>
    <w:uiPriority w:val="9"/>
    <w:unhideWhenUsed/>
    <w:rsid w:val="00485C69"/>
    <w:pPr>
      <w:keepNext/>
      <w:keepLines/>
      <w:numPr>
        <w:ilvl w:val="5"/>
        <w:numId w:val="2"/>
      </w:numPr>
      <w:spacing w:before="40" w:after="0"/>
      <w:outlineLvl w:val="5"/>
    </w:pPr>
    <w:rPr>
      <w:rFonts w:asciiTheme="majorHAnsi" w:eastAsiaTheme="majorEastAsia" w:hAnsiTheme="majorHAnsi" w:cstheme="majorBidi"/>
      <w:color w:val="1F4246" w:themeColor="accent1" w:themeShade="7F"/>
      <w:sz w:val="21"/>
    </w:rPr>
  </w:style>
  <w:style w:type="paragraph" w:styleId="Overskrift7">
    <w:name w:val="heading 7"/>
    <w:basedOn w:val="Normal"/>
    <w:next w:val="Normal"/>
    <w:link w:val="Overskrift7Tegn"/>
    <w:uiPriority w:val="9"/>
    <w:unhideWhenUsed/>
    <w:rsid w:val="00485C69"/>
    <w:pPr>
      <w:keepNext/>
      <w:keepLines/>
      <w:numPr>
        <w:ilvl w:val="6"/>
        <w:numId w:val="2"/>
      </w:numPr>
      <w:spacing w:before="40" w:after="0"/>
      <w:outlineLvl w:val="6"/>
    </w:pPr>
    <w:rPr>
      <w:rFonts w:asciiTheme="majorHAnsi" w:eastAsiaTheme="majorEastAsia" w:hAnsiTheme="majorHAnsi" w:cstheme="majorBidi"/>
      <w:i/>
      <w:iCs/>
      <w:color w:val="1F4246" w:themeColor="accent1" w:themeShade="7F"/>
      <w:sz w:val="21"/>
    </w:rPr>
  </w:style>
  <w:style w:type="paragraph" w:styleId="Overskrift8">
    <w:name w:val="heading 8"/>
    <w:basedOn w:val="Normal"/>
    <w:next w:val="Normal"/>
    <w:link w:val="Overskrift8Tegn"/>
    <w:uiPriority w:val="9"/>
    <w:unhideWhenUsed/>
    <w:rsid w:val="00485C69"/>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Overskrift9">
    <w:name w:val="heading 9"/>
    <w:basedOn w:val="Normal"/>
    <w:next w:val="Normal"/>
    <w:link w:val="Overskrift9Tegn"/>
    <w:uiPriority w:val="9"/>
    <w:unhideWhenUsed/>
    <w:rsid w:val="00485C69"/>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Standardskriftforavsnitt">
    <w:name w:val="Default Paragraph Font"/>
    <w:uiPriority w:val="1"/>
    <w:semiHidden/>
    <w:unhideWhenUsed/>
  </w:style>
  <w:style w:type="table" w:default="1" w:styleId="Vanligtabell">
    <w:name w:val="Normal Table"/>
    <w:uiPriority w:val="99"/>
    <w:semiHidden/>
    <w:unhideWhenUsed/>
    <w:tblPr>
      <w:tblInd w:w="0" w:type="dxa"/>
      <w:tblCellMar>
        <w:top w:w="0" w:type="dxa"/>
        <w:left w:w="108" w:type="dxa"/>
        <w:bottom w:w="0" w:type="dxa"/>
        <w:right w:w="108" w:type="dxa"/>
      </w:tblCellMar>
    </w:tblPr>
  </w:style>
  <w:style w:type="numbering" w:default="1" w:styleId="Ingenliste">
    <w:name w:val="No List"/>
    <w:uiPriority w:val="99"/>
    <w:semiHidden/>
    <w:unhideWhenUsed/>
  </w:style>
  <w:style w:type="paragraph" w:customStyle="1" w:styleId="H1Sammendrag">
    <w:name w:val="H1 Sammendrag"/>
    <w:basedOn w:val="Overskrift1"/>
    <w:qFormat/>
    <w:rsid w:val="004D7391"/>
    <w:pPr>
      <w:pageBreakBefore w:val="0"/>
      <w:framePr w:hSpace="142" w:wrap="around" w:vAnchor="text" w:hAnchor="text" w:y="1"/>
      <w:numPr>
        <w:numId w:val="0"/>
      </w:numPr>
      <w:spacing w:before="0" w:after="0"/>
      <w:suppressOverlap/>
      <w:outlineLvl w:val="9"/>
    </w:pPr>
  </w:style>
  <w:style w:type="character" w:styleId="Merknadsreferanse">
    <w:name w:val="annotation reference"/>
    <w:basedOn w:val="Standardskriftforavsnitt"/>
    <w:semiHidden/>
    <w:rsid w:val="00335675"/>
    <w:rPr>
      <w:sz w:val="16"/>
    </w:rPr>
  </w:style>
  <w:style w:type="paragraph" w:styleId="Merknadstekst">
    <w:name w:val="annotation text"/>
    <w:basedOn w:val="Normal"/>
    <w:link w:val="MerknadstekstTegn"/>
    <w:semiHidden/>
    <w:rsid w:val="00335675"/>
    <w:rPr>
      <w:sz w:val="20"/>
    </w:rPr>
  </w:style>
  <w:style w:type="paragraph" w:styleId="Bunntekst">
    <w:name w:val="footer"/>
    <w:basedOn w:val="Normal"/>
    <w:link w:val="BunntekstTegn"/>
    <w:uiPriority w:val="99"/>
    <w:unhideWhenUsed/>
    <w:rsid w:val="005A2FCF"/>
    <w:pPr>
      <w:tabs>
        <w:tab w:val="center" w:pos="4536"/>
        <w:tab w:val="right" w:pos="9072"/>
      </w:tabs>
    </w:pPr>
  </w:style>
  <w:style w:type="character" w:styleId="Fotnotereferanse">
    <w:name w:val="footnote reference"/>
    <w:basedOn w:val="Standardskriftforavsnitt"/>
    <w:semiHidden/>
    <w:rsid w:val="00335675"/>
    <w:rPr>
      <w:position w:val="6"/>
      <w:sz w:val="16"/>
    </w:rPr>
  </w:style>
  <w:style w:type="paragraph" w:styleId="Fotnotetekst">
    <w:name w:val="footnote text"/>
    <w:basedOn w:val="Normal"/>
    <w:link w:val="FotnotetekstTegn"/>
    <w:rsid w:val="003654E2"/>
    <w:rPr>
      <w:sz w:val="20"/>
    </w:rPr>
  </w:style>
  <w:style w:type="table" w:styleId="Tabellrutenett">
    <w:name w:val="Table Grid"/>
    <w:basedOn w:val="Vanligtabell"/>
    <w:rsid w:val="00BF78D2"/>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H2Sammendrag">
    <w:name w:val="H2 Sammendrag"/>
    <w:basedOn w:val="Overskrift2"/>
    <w:qFormat/>
    <w:rsid w:val="004D7391"/>
    <w:pPr>
      <w:framePr w:hSpace="142" w:wrap="around" w:vAnchor="text" w:hAnchor="text" w:y="1"/>
      <w:numPr>
        <w:ilvl w:val="0"/>
        <w:numId w:val="0"/>
      </w:numPr>
      <w:spacing w:before="0" w:after="0"/>
      <w:suppressOverlap/>
      <w:outlineLvl w:val="9"/>
    </w:pPr>
  </w:style>
  <w:style w:type="paragraph" w:customStyle="1" w:styleId="innrykk1">
    <w:name w:val="innrykk1"/>
    <w:basedOn w:val="Normal"/>
    <w:rsid w:val="00BF78D2"/>
    <w:pPr>
      <w:ind w:left="284" w:hanging="284"/>
    </w:pPr>
  </w:style>
  <w:style w:type="paragraph" w:customStyle="1" w:styleId="innrykk2">
    <w:name w:val="innrykk2"/>
    <w:basedOn w:val="innrykk1"/>
    <w:rsid w:val="00BF78D2"/>
    <w:pPr>
      <w:ind w:left="567"/>
    </w:pPr>
  </w:style>
  <w:style w:type="paragraph" w:styleId="INNH1">
    <w:name w:val="toc 1"/>
    <w:basedOn w:val="Normal"/>
    <w:next w:val="Normal"/>
    <w:autoRedefine/>
    <w:uiPriority w:val="39"/>
    <w:rsid w:val="004D2378"/>
    <w:pPr>
      <w:tabs>
        <w:tab w:val="left" w:pos="482"/>
        <w:tab w:val="right" w:leader="dot" w:pos="9356"/>
      </w:tabs>
      <w:ind w:left="482" w:hanging="482"/>
    </w:pPr>
    <w:rPr>
      <w:b/>
    </w:rPr>
  </w:style>
  <w:style w:type="paragraph" w:styleId="INNH2">
    <w:name w:val="toc 2"/>
    <w:basedOn w:val="Normal"/>
    <w:next w:val="Normal"/>
    <w:autoRedefine/>
    <w:uiPriority w:val="39"/>
    <w:rsid w:val="002553B7"/>
    <w:pPr>
      <w:tabs>
        <w:tab w:val="left" w:pos="960"/>
        <w:tab w:val="right" w:leader="dot" w:pos="9356"/>
      </w:tabs>
      <w:spacing w:before="60" w:after="60"/>
      <w:ind w:left="992" w:hanging="510"/>
    </w:pPr>
  </w:style>
  <w:style w:type="paragraph" w:styleId="INNH3">
    <w:name w:val="toc 3"/>
    <w:basedOn w:val="Normal"/>
    <w:next w:val="Normal"/>
    <w:autoRedefine/>
    <w:uiPriority w:val="39"/>
    <w:rsid w:val="002553B7"/>
    <w:pPr>
      <w:tabs>
        <w:tab w:val="right" w:pos="1843"/>
        <w:tab w:val="right" w:leader="dot" w:pos="9356"/>
      </w:tabs>
      <w:spacing w:before="60" w:after="60"/>
      <w:ind w:left="1701" w:hanging="709"/>
    </w:pPr>
  </w:style>
  <w:style w:type="paragraph" w:customStyle="1" w:styleId="topp-partall">
    <w:name w:val="topp-partall"/>
    <w:basedOn w:val="Normal"/>
    <w:rsid w:val="00E83483"/>
    <w:pPr>
      <w:tabs>
        <w:tab w:val="right" w:pos="7372"/>
        <w:tab w:val="right" w:pos="7939"/>
      </w:tabs>
      <w:ind w:left="-851"/>
    </w:pPr>
    <w:rPr>
      <w:i/>
      <w:sz w:val="20"/>
    </w:rPr>
  </w:style>
  <w:style w:type="character" w:customStyle="1" w:styleId="BunntekstTegn">
    <w:name w:val="Bunntekst Tegn"/>
    <w:basedOn w:val="Standardskriftforavsnitt"/>
    <w:link w:val="Bunntekst"/>
    <w:uiPriority w:val="99"/>
    <w:rsid w:val="005A2FCF"/>
    <w:rPr>
      <w:rFonts w:ascii="Garamond" w:hAnsi="Garamond"/>
      <w:sz w:val="24"/>
    </w:rPr>
  </w:style>
  <w:style w:type="paragraph" w:customStyle="1" w:styleId="topp-oddetall">
    <w:name w:val="topp-oddetall"/>
    <w:basedOn w:val="Normal"/>
    <w:rsid w:val="00E83483"/>
    <w:pPr>
      <w:tabs>
        <w:tab w:val="right" w:pos="8789"/>
      </w:tabs>
      <w:ind w:right="-851"/>
      <w:jc w:val="right"/>
    </w:pPr>
    <w:rPr>
      <w:i/>
      <w:sz w:val="20"/>
    </w:rPr>
  </w:style>
  <w:style w:type="paragraph" w:styleId="INNH4">
    <w:name w:val="toc 4"/>
    <w:basedOn w:val="Normal"/>
    <w:next w:val="Normal"/>
    <w:autoRedefine/>
    <w:semiHidden/>
    <w:rsid w:val="00BF78D2"/>
    <w:pPr>
      <w:ind w:left="720"/>
    </w:pPr>
  </w:style>
  <w:style w:type="paragraph" w:styleId="INNH5">
    <w:name w:val="toc 5"/>
    <w:basedOn w:val="Normal"/>
    <w:next w:val="Normal"/>
    <w:autoRedefine/>
    <w:semiHidden/>
    <w:rsid w:val="00BF78D2"/>
    <w:pPr>
      <w:ind w:left="960"/>
    </w:pPr>
  </w:style>
  <w:style w:type="paragraph" w:styleId="INNH6">
    <w:name w:val="toc 6"/>
    <w:basedOn w:val="Normal"/>
    <w:next w:val="Normal"/>
    <w:autoRedefine/>
    <w:semiHidden/>
    <w:rsid w:val="00BF78D2"/>
    <w:pPr>
      <w:ind w:left="1200"/>
    </w:pPr>
  </w:style>
  <w:style w:type="paragraph" w:styleId="INNH7">
    <w:name w:val="toc 7"/>
    <w:basedOn w:val="Normal"/>
    <w:next w:val="Normal"/>
    <w:autoRedefine/>
    <w:semiHidden/>
    <w:rsid w:val="00BF78D2"/>
    <w:pPr>
      <w:ind w:left="1440"/>
    </w:pPr>
  </w:style>
  <w:style w:type="paragraph" w:styleId="INNH8">
    <w:name w:val="toc 8"/>
    <w:basedOn w:val="Normal"/>
    <w:next w:val="Normal"/>
    <w:autoRedefine/>
    <w:semiHidden/>
    <w:rsid w:val="00BF78D2"/>
    <w:pPr>
      <w:ind w:left="1680"/>
    </w:pPr>
  </w:style>
  <w:style w:type="paragraph" w:styleId="INNH9">
    <w:name w:val="toc 9"/>
    <w:basedOn w:val="Normal"/>
    <w:next w:val="Normal"/>
    <w:autoRedefine/>
    <w:semiHidden/>
    <w:rsid w:val="00BF78D2"/>
    <w:pPr>
      <w:ind w:left="1920"/>
    </w:pPr>
  </w:style>
  <w:style w:type="paragraph" w:customStyle="1" w:styleId="tabelltekst-normal">
    <w:name w:val="tabelltekst-normal"/>
    <w:basedOn w:val="Normal"/>
    <w:next w:val="Normal"/>
    <w:qFormat/>
    <w:rsid w:val="003B3576"/>
    <w:pPr>
      <w:spacing w:before="60" w:after="20" w:line="180" w:lineRule="exact"/>
    </w:pPr>
    <w:rPr>
      <w:rFonts w:eastAsia="Times New Roman" w:cs="Arial"/>
      <w:sz w:val="18"/>
      <w:szCs w:val="18"/>
    </w:rPr>
  </w:style>
  <w:style w:type="paragraph" w:styleId="Bildetekst">
    <w:name w:val="caption"/>
    <w:basedOn w:val="Normal"/>
    <w:next w:val="Normal"/>
    <w:link w:val="BildetekstTegn"/>
    <w:unhideWhenUsed/>
    <w:qFormat/>
    <w:rsid w:val="00DF5703"/>
    <w:pPr>
      <w:tabs>
        <w:tab w:val="left" w:pos="964"/>
      </w:tabs>
      <w:spacing w:before="60" w:after="240"/>
    </w:pPr>
    <w:rPr>
      <w:bCs/>
      <w:i/>
      <w:color w:val="000000" w:themeColor="text1"/>
      <w:sz w:val="20"/>
      <w:szCs w:val="18"/>
    </w:rPr>
  </w:style>
  <w:style w:type="paragraph" w:customStyle="1" w:styleId="bunntekstoddetall">
    <w:name w:val="bunntekstoddetall"/>
    <w:basedOn w:val="Normal"/>
    <w:rsid w:val="005A2FCF"/>
    <w:pPr>
      <w:pBdr>
        <w:top w:val="single" w:sz="6" w:space="1" w:color="auto"/>
        <w:between w:val="single" w:sz="6" w:space="1" w:color="auto"/>
      </w:pBdr>
      <w:tabs>
        <w:tab w:val="right" w:pos="8789"/>
      </w:tabs>
      <w:ind w:right="-851"/>
    </w:pPr>
    <w:rPr>
      <w:rFonts w:asciiTheme="majorHAnsi" w:hAnsiTheme="majorHAnsi" w:cstheme="majorHAnsi"/>
      <w:sz w:val="12"/>
    </w:rPr>
  </w:style>
  <w:style w:type="paragraph" w:customStyle="1" w:styleId="bunntekstpartall">
    <w:name w:val="bunntekstpartall"/>
    <w:basedOn w:val="Normal"/>
    <w:rsid w:val="005A2FCF"/>
    <w:pPr>
      <w:pBdr>
        <w:top w:val="single" w:sz="6" w:space="1" w:color="auto"/>
        <w:between w:val="single" w:sz="6" w:space="1" w:color="auto"/>
      </w:pBdr>
      <w:tabs>
        <w:tab w:val="right" w:pos="7938"/>
      </w:tabs>
      <w:ind w:left="-851" w:right="-1"/>
      <w:jc w:val="right"/>
    </w:pPr>
    <w:rPr>
      <w:rFonts w:asciiTheme="majorHAnsi" w:hAnsiTheme="majorHAnsi" w:cstheme="majorHAnsi"/>
      <w:sz w:val="12"/>
      <w:szCs w:val="12"/>
    </w:rPr>
  </w:style>
  <w:style w:type="paragraph" w:customStyle="1" w:styleId="innhold">
    <w:name w:val="innhold"/>
    <w:basedOn w:val="Normal"/>
    <w:rsid w:val="00F01A22"/>
    <w:pPr>
      <w:tabs>
        <w:tab w:val="right" w:leader="dot" w:pos="7938"/>
      </w:tabs>
      <w:spacing w:after="480"/>
    </w:pPr>
    <w:rPr>
      <w:rFonts w:asciiTheme="majorHAnsi" w:hAnsiTheme="majorHAnsi" w:cstheme="majorHAnsi"/>
      <w:b/>
      <w:sz w:val="44"/>
      <w:szCs w:val="44"/>
    </w:rPr>
  </w:style>
  <w:style w:type="character" w:styleId="Sidetall">
    <w:name w:val="page number"/>
    <w:basedOn w:val="Standardskriftforavsnitt"/>
    <w:rsid w:val="00680F4D"/>
    <w:rPr>
      <w:rFonts w:ascii="Garamond" w:hAnsi="Garamond"/>
      <w:b/>
      <w:sz w:val="24"/>
    </w:rPr>
  </w:style>
  <w:style w:type="character" w:styleId="Plassholdertekst">
    <w:name w:val="Placeholder Text"/>
    <w:basedOn w:val="Standardskriftforavsnitt"/>
    <w:uiPriority w:val="99"/>
    <w:semiHidden/>
    <w:rsid w:val="00485C69"/>
    <w:rPr>
      <w:color w:val="808080"/>
    </w:rPr>
  </w:style>
  <w:style w:type="paragraph" w:styleId="Listeavsnitt">
    <w:name w:val="List Paragraph"/>
    <w:basedOn w:val="Normal"/>
    <w:uiPriority w:val="34"/>
    <w:qFormat/>
    <w:rsid w:val="00AB0E24"/>
    <w:pPr>
      <w:ind w:left="720"/>
      <w:contextualSpacing/>
    </w:pPr>
  </w:style>
  <w:style w:type="paragraph" w:customStyle="1" w:styleId="tabell-tekst">
    <w:name w:val="tabell-tekst"/>
    <w:basedOn w:val="Normal"/>
    <w:link w:val="tabell-tekstTegn"/>
    <w:rsid w:val="00E83483"/>
    <w:pPr>
      <w:tabs>
        <w:tab w:val="left" w:pos="1134"/>
      </w:tabs>
      <w:spacing w:after="40"/>
    </w:pPr>
    <w:rPr>
      <w:i/>
    </w:rPr>
  </w:style>
  <w:style w:type="paragraph" w:styleId="Dokumentkart">
    <w:name w:val="Document Map"/>
    <w:basedOn w:val="Normal"/>
    <w:link w:val="DokumentkartTegn"/>
    <w:uiPriority w:val="99"/>
    <w:semiHidden/>
    <w:unhideWhenUsed/>
    <w:rsid w:val="00BF65C7"/>
    <w:rPr>
      <w:rFonts w:ascii="Tahoma" w:hAnsi="Tahoma" w:cs="Tahoma"/>
      <w:sz w:val="16"/>
      <w:szCs w:val="16"/>
    </w:rPr>
  </w:style>
  <w:style w:type="character" w:customStyle="1" w:styleId="tabell-tekstTegn">
    <w:name w:val="tabell-tekst Tegn"/>
    <w:basedOn w:val="Standardskriftforavsnitt"/>
    <w:link w:val="tabell-tekst"/>
    <w:rsid w:val="00E83483"/>
    <w:rPr>
      <w:rFonts w:ascii="Garamond" w:hAnsi="Garamond"/>
      <w:i/>
      <w:sz w:val="22"/>
    </w:rPr>
  </w:style>
  <w:style w:type="character" w:customStyle="1" w:styleId="DokumentkartTegn">
    <w:name w:val="Dokumentkart Tegn"/>
    <w:basedOn w:val="Standardskriftforavsnitt"/>
    <w:link w:val="Dokumentkart"/>
    <w:uiPriority w:val="99"/>
    <w:semiHidden/>
    <w:rsid w:val="00BF65C7"/>
    <w:rPr>
      <w:rFonts w:ascii="Tahoma" w:hAnsi="Tahoma" w:cs="Tahoma"/>
      <w:sz w:val="16"/>
      <w:szCs w:val="16"/>
    </w:rPr>
  </w:style>
  <w:style w:type="table" w:customStyle="1" w:styleId="Lysskyggelegging-uthevingsfarge11">
    <w:name w:val="Lys skyggelegging - uthevingsfarge 11"/>
    <w:basedOn w:val="Vanligtabell"/>
    <w:uiPriority w:val="60"/>
    <w:rsid w:val="00867BFB"/>
    <w:rPr>
      <w:color w:val="2F6469" w:themeColor="accent1" w:themeShade="BF"/>
    </w:rPr>
    <w:tblPr>
      <w:tblStyleRowBandSize w:val="1"/>
      <w:tblStyleColBandSize w:val="1"/>
      <w:tblBorders>
        <w:top w:val="single" w:sz="8" w:space="0" w:color="3F868D" w:themeColor="accent1"/>
        <w:bottom w:val="single" w:sz="8" w:space="0" w:color="3F868D" w:themeColor="accent1"/>
      </w:tblBorders>
    </w:tblPr>
    <w:tblStylePr w:type="firstRow">
      <w:pPr>
        <w:spacing w:before="0" w:after="0" w:line="240" w:lineRule="auto"/>
      </w:pPr>
      <w:rPr>
        <w:b/>
        <w:bCs/>
      </w:rPr>
      <w:tblPr/>
      <w:tcPr>
        <w:tcBorders>
          <w:top w:val="single" w:sz="8" w:space="0" w:color="3F868D" w:themeColor="accent1"/>
          <w:left w:val="nil"/>
          <w:bottom w:val="single" w:sz="8" w:space="0" w:color="3F868D" w:themeColor="accent1"/>
          <w:right w:val="nil"/>
          <w:insideH w:val="nil"/>
          <w:insideV w:val="nil"/>
        </w:tcBorders>
      </w:tcPr>
    </w:tblStylePr>
    <w:tblStylePr w:type="lastRow">
      <w:pPr>
        <w:spacing w:before="0" w:after="0" w:line="240" w:lineRule="auto"/>
      </w:pPr>
      <w:rPr>
        <w:b/>
        <w:bCs/>
      </w:rPr>
      <w:tblPr/>
      <w:tcPr>
        <w:tcBorders>
          <w:top w:val="single" w:sz="8" w:space="0" w:color="3F868D" w:themeColor="accent1"/>
          <w:left w:val="nil"/>
          <w:bottom w:val="single" w:sz="8" w:space="0" w:color="3F868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AE5E7" w:themeFill="accent1" w:themeFillTint="3F"/>
      </w:tcPr>
    </w:tblStylePr>
    <w:tblStylePr w:type="band1Horz">
      <w:tblPr/>
      <w:tcPr>
        <w:tcBorders>
          <w:left w:val="nil"/>
          <w:right w:val="nil"/>
          <w:insideH w:val="nil"/>
          <w:insideV w:val="nil"/>
        </w:tcBorders>
        <w:shd w:val="clear" w:color="auto" w:fill="CAE5E7" w:themeFill="accent1" w:themeFillTint="3F"/>
      </w:tcPr>
    </w:tblStylePr>
  </w:style>
  <w:style w:type="table" w:customStyle="1" w:styleId="Lysliste-uthevingsfarge11">
    <w:name w:val="Lys liste - uthevingsfarge 11"/>
    <w:basedOn w:val="Vanligtabell"/>
    <w:uiPriority w:val="61"/>
    <w:rsid w:val="00F369A9"/>
    <w:pPr>
      <w:spacing w:before="60" w:after="20" w:line="180" w:lineRule="exact"/>
    </w:pPr>
    <w:rPr>
      <w:rFonts w:ascii="Calibri" w:hAnsi="Calibri"/>
      <w:sz w:val="18"/>
    </w:rPr>
    <w:tblPr>
      <w:tblStyleRowBandSize w:val="1"/>
      <w:tblStyleColBandSize w:val="1"/>
      <w:tblBorders>
        <w:top w:val="single" w:sz="8" w:space="0" w:color="3F868D" w:themeColor="accent1"/>
        <w:left w:val="single" w:sz="8" w:space="0" w:color="3F868D" w:themeColor="accent1"/>
        <w:bottom w:val="single" w:sz="8" w:space="0" w:color="3F868D" w:themeColor="accent1"/>
        <w:right w:val="single" w:sz="8" w:space="0" w:color="3F868D" w:themeColor="accent1"/>
      </w:tblBorders>
    </w:tblPr>
    <w:tblStylePr w:type="firstRow">
      <w:pPr>
        <w:spacing w:before="0" w:after="0" w:line="240" w:lineRule="auto"/>
      </w:pPr>
      <w:rPr>
        <w:b/>
        <w:bCs/>
        <w:color w:val="FFFFFF" w:themeColor="background1"/>
      </w:rPr>
      <w:tblPr/>
      <w:tcPr>
        <w:shd w:val="clear" w:color="auto" w:fill="3F868D" w:themeFill="accent1"/>
      </w:tcPr>
    </w:tblStylePr>
    <w:tblStylePr w:type="lastRow">
      <w:pPr>
        <w:spacing w:before="0" w:after="0" w:line="240" w:lineRule="auto"/>
      </w:pPr>
      <w:rPr>
        <w:b/>
        <w:bCs/>
      </w:rPr>
      <w:tblPr/>
      <w:tcPr>
        <w:tcBorders>
          <w:top w:val="double" w:sz="6" w:space="0" w:color="3F868D" w:themeColor="accent1"/>
          <w:left w:val="single" w:sz="8" w:space="0" w:color="3F868D" w:themeColor="accent1"/>
          <w:bottom w:val="single" w:sz="8" w:space="0" w:color="3F868D" w:themeColor="accent1"/>
          <w:right w:val="single" w:sz="8" w:space="0" w:color="3F868D" w:themeColor="accent1"/>
        </w:tcBorders>
      </w:tcPr>
    </w:tblStylePr>
    <w:tblStylePr w:type="firstCol">
      <w:rPr>
        <w:b w:val="0"/>
        <w:bCs/>
      </w:rPr>
    </w:tblStylePr>
    <w:tblStylePr w:type="lastCol">
      <w:rPr>
        <w:b/>
        <w:bCs/>
      </w:rPr>
    </w:tblStylePr>
    <w:tblStylePr w:type="band1Vert">
      <w:tblPr/>
      <w:tcPr>
        <w:tcBorders>
          <w:top w:val="single" w:sz="8" w:space="0" w:color="3F868D" w:themeColor="accent1"/>
          <w:left w:val="single" w:sz="8" w:space="0" w:color="3F868D" w:themeColor="accent1"/>
          <w:bottom w:val="single" w:sz="8" w:space="0" w:color="3F868D" w:themeColor="accent1"/>
          <w:right w:val="single" w:sz="8" w:space="0" w:color="3F868D" w:themeColor="accent1"/>
        </w:tcBorders>
      </w:tcPr>
    </w:tblStylePr>
    <w:tblStylePr w:type="band1Horz">
      <w:tblPr/>
      <w:tcPr>
        <w:tcBorders>
          <w:top w:val="single" w:sz="8" w:space="0" w:color="3F868D" w:themeColor="accent1"/>
          <w:left w:val="single" w:sz="8" w:space="0" w:color="3F868D" w:themeColor="accent1"/>
          <w:bottom w:val="single" w:sz="8" w:space="0" w:color="3F868D" w:themeColor="accent1"/>
          <w:right w:val="single" w:sz="8" w:space="0" w:color="3F868D" w:themeColor="accent1"/>
        </w:tcBorders>
      </w:tcPr>
    </w:tblStylePr>
  </w:style>
  <w:style w:type="table" w:customStyle="1" w:styleId="Lysskyggelegging1">
    <w:name w:val="Lys skyggelegging1"/>
    <w:basedOn w:val="Vanligtabell"/>
    <w:uiPriority w:val="60"/>
    <w:rsid w:val="00152464"/>
    <w:pPr>
      <w:spacing w:before="60" w:after="20" w:line="220" w:lineRule="exact"/>
    </w:pPr>
    <w:rPr>
      <w:rFonts w:ascii="Calibri" w:hAnsi="Calibri"/>
      <w:color w:val="000000" w:themeColor="text1" w:themeShade="BF"/>
    </w:rPr>
    <w:tblPr>
      <w:tblStyleRowBandSize w:val="1"/>
      <w:tblStyleColBandSize w:val="1"/>
      <w:tblBorders>
        <w:top w:val="single" w:sz="8" w:space="0" w:color="000000" w:themeColor="text1"/>
        <w:bottom w:val="single" w:sz="8" w:space="0" w:color="000000" w:themeColor="text1"/>
      </w:tblBorders>
    </w:tblPr>
    <w:tcPr>
      <w:vAlign w:val="bottom"/>
    </w:tc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val="0"/>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Hyperkobling">
    <w:name w:val="Hyperlink"/>
    <w:basedOn w:val="Standardskriftforavsnitt"/>
    <w:uiPriority w:val="99"/>
    <w:unhideWhenUsed/>
    <w:rsid w:val="00734C08"/>
    <w:rPr>
      <w:color w:val="336699" w:themeColor="hyperlink"/>
      <w:u w:val="single"/>
    </w:rPr>
  </w:style>
  <w:style w:type="paragraph" w:styleId="Overskriftforinnholdsfortegnelse">
    <w:name w:val="TOC Heading"/>
    <w:basedOn w:val="Overskrift1"/>
    <w:next w:val="Normal"/>
    <w:uiPriority w:val="39"/>
    <w:unhideWhenUsed/>
    <w:rsid w:val="00A256DC"/>
    <w:pPr>
      <w:pageBreakBefore w:val="0"/>
      <w:numPr>
        <w:numId w:val="0"/>
      </w:numPr>
      <w:spacing w:before="240" w:after="0" w:line="259" w:lineRule="auto"/>
      <w:outlineLvl w:val="9"/>
    </w:pPr>
    <w:rPr>
      <w:b w:val="0"/>
      <w:color w:val="2F6469" w:themeColor="accent1" w:themeShade="BF"/>
      <w:sz w:val="32"/>
    </w:rPr>
  </w:style>
  <w:style w:type="paragraph" w:styleId="Topptekst">
    <w:name w:val="header"/>
    <w:basedOn w:val="Normal"/>
    <w:link w:val="TopptekstTegn"/>
    <w:uiPriority w:val="99"/>
    <w:unhideWhenUsed/>
    <w:rsid w:val="001E7CDE"/>
    <w:pPr>
      <w:tabs>
        <w:tab w:val="center" w:pos="4536"/>
        <w:tab w:val="right" w:pos="9072"/>
      </w:tabs>
    </w:pPr>
  </w:style>
  <w:style w:type="character" w:customStyle="1" w:styleId="TopptekstTegn">
    <w:name w:val="Topptekst Tegn"/>
    <w:basedOn w:val="Standardskriftforavsnitt"/>
    <w:link w:val="Topptekst"/>
    <w:uiPriority w:val="99"/>
    <w:rsid w:val="001E7CDE"/>
    <w:rPr>
      <w:rFonts w:ascii="Garamond" w:hAnsi="Garamond"/>
      <w:sz w:val="24"/>
    </w:rPr>
  </w:style>
  <w:style w:type="paragraph" w:styleId="Brdtekst">
    <w:name w:val="Body Text"/>
    <w:basedOn w:val="Normal"/>
    <w:link w:val="BrdtekstTegn"/>
    <w:uiPriority w:val="99"/>
    <w:unhideWhenUsed/>
    <w:rsid w:val="002963CF"/>
  </w:style>
  <w:style w:type="character" w:customStyle="1" w:styleId="BrdtekstTegn">
    <w:name w:val="Brødtekst Tegn"/>
    <w:basedOn w:val="Standardskriftforavsnitt"/>
    <w:link w:val="Brdtekst"/>
    <w:uiPriority w:val="99"/>
    <w:rsid w:val="002963CF"/>
    <w:rPr>
      <w:rFonts w:ascii="Garamond" w:hAnsi="Garamond"/>
      <w:sz w:val="24"/>
    </w:rPr>
  </w:style>
  <w:style w:type="paragraph" w:customStyle="1" w:styleId="Overskriftutennummer">
    <w:name w:val="Overskrift uten nummer"/>
    <w:basedOn w:val="Overskrift1"/>
    <w:next w:val="Normal"/>
    <w:link w:val="OverskriftutennummerTegn"/>
    <w:rsid w:val="00190818"/>
    <w:pPr>
      <w:pageBreakBefore w:val="0"/>
      <w:numPr>
        <w:numId w:val="0"/>
      </w:numPr>
    </w:pPr>
  </w:style>
  <w:style w:type="paragraph" w:customStyle="1" w:styleId="anormal">
    <w:name w:val="anormal"/>
    <w:basedOn w:val="Normal"/>
    <w:next w:val="Normal"/>
    <w:rsid w:val="00190C29"/>
  </w:style>
  <w:style w:type="character" w:customStyle="1" w:styleId="Overskrift1Tegn">
    <w:name w:val="Overskrift 1 Tegn"/>
    <w:basedOn w:val="Standardskriftforavsnitt"/>
    <w:link w:val="Overskrift1"/>
    <w:uiPriority w:val="9"/>
    <w:rsid w:val="006C56F4"/>
    <w:rPr>
      <w:rFonts w:ascii="Calibri" w:eastAsiaTheme="majorEastAsia" w:hAnsi="Calibri" w:cstheme="majorBidi"/>
      <w:b/>
      <w:color w:val="3F868D" w:themeColor="accent1"/>
      <w:sz w:val="48"/>
      <w:szCs w:val="32"/>
    </w:rPr>
  </w:style>
  <w:style w:type="character" w:customStyle="1" w:styleId="OverskriftutennummerTegn">
    <w:name w:val="Overskrift uten nummer Tegn"/>
    <w:basedOn w:val="Overskrift1Tegn"/>
    <w:link w:val="Overskriftutennummer"/>
    <w:rsid w:val="00190818"/>
    <w:rPr>
      <w:rFonts w:asciiTheme="majorHAnsi" w:eastAsiaTheme="minorHAnsi" w:hAnsiTheme="majorHAnsi" w:cstheme="minorBidi"/>
      <w:b/>
      <w:color w:val="3F868D" w:themeColor="accent1"/>
      <w:sz w:val="44"/>
      <w:szCs w:val="44"/>
      <w:lang w:eastAsia="en-US"/>
    </w:rPr>
  </w:style>
  <w:style w:type="paragraph" w:styleId="Underskrift">
    <w:name w:val="Signature"/>
    <w:basedOn w:val="Normal"/>
    <w:link w:val="UnderskriftTegn"/>
    <w:rsid w:val="00190C29"/>
    <w:rPr>
      <w:i/>
      <w:iCs/>
    </w:rPr>
  </w:style>
  <w:style w:type="character" w:customStyle="1" w:styleId="UnderskriftTegn">
    <w:name w:val="Underskrift Tegn"/>
    <w:basedOn w:val="Standardskriftforavsnitt"/>
    <w:link w:val="Underskrift"/>
    <w:rsid w:val="00190C29"/>
    <w:rPr>
      <w:rFonts w:ascii="Garamond" w:hAnsi="Garamond"/>
      <w:i/>
      <w:iCs/>
      <w:sz w:val="22"/>
      <w:szCs w:val="22"/>
    </w:rPr>
  </w:style>
  <w:style w:type="paragraph" w:customStyle="1" w:styleId="rapportnr">
    <w:name w:val="rapportnr"/>
    <w:basedOn w:val="Normal"/>
    <w:rsid w:val="00190C29"/>
    <w:pPr>
      <w:ind w:right="281"/>
      <w:jc w:val="right"/>
    </w:pPr>
    <w:rPr>
      <w:rFonts w:ascii="Arial" w:hAnsi="Arial" w:cs="Arial"/>
      <w:sz w:val="20"/>
    </w:rPr>
  </w:style>
  <w:style w:type="paragraph" w:styleId="Dato">
    <w:name w:val="Date"/>
    <w:basedOn w:val="Normal"/>
    <w:next w:val="Normal"/>
    <w:link w:val="DatoTegn"/>
    <w:rsid w:val="00190C29"/>
    <w:pPr>
      <w:tabs>
        <w:tab w:val="right" w:pos="9356"/>
      </w:tabs>
      <w:ind w:right="281"/>
    </w:pPr>
    <w:rPr>
      <w:rFonts w:ascii="Arial" w:hAnsi="Arial" w:cs="Arial"/>
      <w:sz w:val="20"/>
      <w:lang w:val="de-DE"/>
    </w:rPr>
  </w:style>
  <w:style w:type="character" w:customStyle="1" w:styleId="DatoTegn">
    <w:name w:val="Dato Tegn"/>
    <w:basedOn w:val="Standardskriftforavsnitt"/>
    <w:link w:val="Dato"/>
    <w:rsid w:val="00190C29"/>
    <w:rPr>
      <w:rFonts w:ascii="Arial" w:hAnsi="Arial" w:cs="Arial"/>
      <w:lang w:val="de-DE"/>
    </w:rPr>
  </w:style>
  <w:style w:type="paragraph" w:customStyle="1" w:styleId="Sammendrag">
    <w:name w:val="Sammendrag"/>
    <w:basedOn w:val="Normal"/>
    <w:link w:val="SammendragTegn"/>
    <w:rsid w:val="005F5BB2"/>
    <w:pPr>
      <w:keepNext/>
      <w:tabs>
        <w:tab w:val="left" w:pos="851"/>
      </w:tabs>
      <w:outlineLvl w:val="2"/>
    </w:pPr>
    <w:rPr>
      <w:rFonts w:ascii="Arial" w:hAnsi="Arial" w:cs="Arial"/>
      <w:b/>
    </w:rPr>
  </w:style>
  <w:style w:type="paragraph" w:customStyle="1" w:styleId="SamTittel">
    <w:name w:val="Sam Tittel"/>
    <w:basedOn w:val="Normal"/>
    <w:link w:val="SamTittelTegn"/>
    <w:rsid w:val="001A177F"/>
    <w:pPr>
      <w:keepNext/>
      <w:keepLines/>
      <w:spacing w:after="440" w:line="240" w:lineRule="atLeast"/>
      <w:outlineLvl w:val="0"/>
    </w:pPr>
    <w:rPr>
      <w:rFonts w:ascii="Arial" w:hAnsi="Arial" w:cs="Arial"/>
      <w:b/>
      <w:sz w:val="44"/>
    </w:rPr>
  </w:style>
  <w:style w:type="character" w:customStyle="1" w:styleId="SammendragTegn">
    <w:name w:val="Sammendrag Tegn"/>
    <w:basedOn w:val="Standardskriftforavsnitt"/>
    <w:link w:val="Sammendrag"/>
    <w:rsid w:val="005F5BB2"/>
    <w:rPr>
      <w:rFonts w:ascii="Arial" w:hAnsi="Arial" w:cs="Arial"/>
      <w:b/>
      <w:sz w:val="24"/>
    </w:rPr>
  </w:style>
  <w:style w:type="character" w:customStyle="1" w:styleId="SamTittelTegn">
    <w:name w:val="Sam Tittel Tegn"/>
    <w:basedOn w:val="Standardskriftforavsnitt"/>
    <w:link w:val="SamTittel"/>
    <w:rsid w:val="001A177F"/>
    <w:rPr>
      <w:rFonts w:ascii="Arial" w:hAnsi="Arial" w:cs="Arial"/>
      <w:b/>
      <w:sz w:val="44"/>
    </w:rPr>
  </w:style>
  <w:style w:type="character" w:styleId="Fulgthyperkobling">
    <w:name w:val="FollowedHyperlink"/>
    <w:basedOn w:val="Standardskriftforavsnitt"/>
    <w:uiPriority w:val="99"/>
    <w:semiHidden/>
    <w:unhideWhenUsed/>
    <w:rsid w:val="005F5BB2"/>
    <w:rPr>
      <w:color w:val="777777" w:themeColor="followedHyperlink"/>
      <w:u w:val="single"/>
    </w:rPr>
  </w:style>
  <w:style w:type="paragraph" w:styleId="Kommentaremne">
    <w:name w:val="annotation subject"/>
    <w:basedOn w:val="Merknadstekst"/>
    <w:next w:val="Merknadstekst"/>
    <w:link w:val="KommentaremneTegn"/>
    <w:uiPriority w:val="99"/>
    <w:semiHidden/>
    <w:unhideWhenUsed/>
    <w:rsid w:val="003C37D4"/>
    <w:rPr>
      <w:b/>
      <w:bCs/>
    </w:rPr>
  </w:style>
  <w:style w:type="character" w:customStyle="1" w:styleId="MerknadstekstTegn">
    <w:name w:val="Merknadstekst Tegn"/>
    <w:basedOn w:val="Standardskriftforavsnitt"/>
    <w:link w:val="Merknadstekst"/>
    <w:semiHidden/>
    <w:rsid w:val="003C37D4"/>
    <w:rPr>
      <w:rFonts w:ascii="Garamond" w:hAnsi="Garamond"/>
    </w:rPr>
  </w:style>
  <w:style w:type="character" w:customStyle="1" w:styleId="KommentaremneTegn">
    <w:name w:val="Kommentaremne Tegn"/>
    <w:basedOn w:val="MerknadstekstTegn"/>
    <w:link w:val="Kommentaremne"/>
    <w:uiPriority w:val="99"/>
    <w:semiHidden/>
    <w:rsid w:val="003C37D4"/>
    <w:rPr>
      <w:rFonts w:ascii="Garamond" w:hAnsi="Garamond"/>
      <w:b/>
      <w:bCs/>
    </w:rPr>
  </w:style>
  <w:style w:type="paragraph" w:customStyle="1" w:styleId="Tabellnummer">
    <w:name w:val="Tabellnummer"/>
    <w:basedOn w:val="Normal"/>
    <w:next w:val="Normal"/>
    <w:link w:val="TabellnummerTegn"/>
    <w:qFormat/>
    <w:rsid w:val="00DF5703"/>
    <w:pPr>
      <w:keepNext/>
      <w:tabs>
        <w:tab w:val="left" w:pos="1134"/>
      </w:tabs>
      <w:spacing w:before="240"/>
    </w:pPr>
    <w:rPr>
      <w:i/>
      <w:sz w:val="20"/>
    </w:rPr>
  </w:style>
  <w:style w:type="paragraph" w:customStyle="1" w:styleId="Figurtekst">
    <w:name w:val="Figurtekst"/>
    <w:basedOn w:val="Bildetekst"/>
    <w:link w:val="FigurtekstTegn"/>
    <w:rsid w:val="006D11B8"/>
    <w:pPr>
      <w:tabs>
        <w:tab w:val="left" w:pos="1134"/>
      </w:tabs>
      <w:ind w:left="1134" w:hanging="1134"/>
    </w:pPr>
  </w:style>
  <w:style w:type="character" w:customStyle="1" w:styleId="BildetekstTegn">
    <w:name w:val="Bildetekst Tegn"/>
    <w:basedOn w:val="Standardskriftforavsnitt"/>
    <w:link w:val="Bildetekst"/>
    <w:rsid w:val="00DF5703"/>
    <w:rPr>
      <w:rFonts w:ascii="Calibri" w:hAnsi="Calibri"/>
      <w:bCs/>
      <w:i/>
      <w:color w:val="000000" w:themeColor="text1"/>
      <w:sz w:val="20"/>
      <w:szCs w:val="18"/>
    </w:rPr>
  </w:style>
  <w:style w:type="character" w:customStyle="1" w:styleId="TabellnummerTegn">
    <w:name w:val="Tabellnummer Tegn"/>
    <w:basedOn w:val="BildetekstTegn"/>
    <w:link w:val="Tabellnummer"/>
    <w:rsid w:val="00DF5703"/>
    <w:rPr>
      <w:rFonts w:ascii="Calibri" w:hAnsi="Calibri"/>
      <w:bCs w:val="0"/>
      <w:i/>
      <w:color w:val="000000" w:themeColor="text1"/>
      <w:sz w:val="20"/>
      <w:szCs w:val="18"/>
    </w:rPr>
  </w:style>
  <w:style w:type="character" w:customStyle="1" w:styleId="FigurtekstTegn">
    <w:name w:val="Figurtekst Tegn"/>
    <w:basedOn w:val="BildetekstTegn"/>
    <w:link w:val="Figurtekst"/>
    <w:rsid w:val="006D11B8"/>
    <w:rPr>
      <w:rFonts w:ascii="Garamond" w:eastAsiaTheme="minorHAnsi" w:hAnsi="Garamond" w:cstheme="minorBidi"/>
      <w:bCs/>
      <w:i/>
      <w:color w:val="000000" w:themeColor="text1"/>
      <w:sz w:val="22"/>
      <w:szCs w:val="18"/>
      <w:lang w:eastAsia="en-US"/>
    </w:rPr>
  </w:style>
  <w:style w:type="paragraph" w:customStyle="1" w:styleId="Englishtext">
    <w:name w:val="English text"/>
    <w:basedOn w:val="Normal"/>
    <w:link w:val="EnglishtextTegn"/>
    <w:qFormat/>
    <w:rsid w:val="00335AC7"/>
    <w:rPr>
      <w:lang w:val="en-GB"/>
    </w:rPr>
  </w:style>
  <w:style w:type="character" w:customStyle="1" w:styleId="EnglishtextTegn">
    <w:name w:val="English text Tegn"/>
    <w:basedOn w:val="Standardskriftforavsnitt"/>
    <w:link w:val="Englishtext"/>
    <w:rsid w:val="00335AC7"/>
    <w:rPr>
      <w:rFonts w:ascii="Garamond" w:hAnsi="Garamond"/>
      <w:sz w:val="24"/>
      <w:lang w:val="en-GB"/>
    </w:rPr>
  </w:style>
  <w:style w:type="table" w:customStyle="1" w:styleId="TI-tabell">
    <w:name w:val="TØI-tabell"/>
    <w:basedOn w:val="Vanligtabell"/>
    <w:uiPriority w:val="99"/>
    <w:rsid w:val="00EA50AF"/>
    <w:pPr>
      <w:spacing w:before="60" w:after="20" w:line="180" w:lineRule="exact"/>
      <w:jc w:val="right"/>
    </w:pPr>
    <w:rPr>
      <w:rFonts w:ascii="Calibri" w:hAnsi="Calibri"/>
      <w:sz w:val="18"/>
    </w:rPr>
    <w:tblPr>
      <w:tblBorders>
        <w:top w:val="single" w:sz="12" w:space="0" w:color="000000" w:themeColor="text1"/>
        <w:bottom w:val="single" w:sz="12" w:space="0" w:color="000000" w:themeColor="text1"/>
      </w:tblBorders>
    </w:tblPr>
    <w:trPr>
      <w:cantSplit/>
    </w:trPr>
    <w:tcPr>
      <w:vAlign w:val="bottom"/>
    </w:tcPr>
    <w:tblStylePr w:type="firstRow">
      <w:pPr>
        <w:jc w:val="center"/>
      </w:pPr>
      <w:rPr>
        <w:rFonts w:ascii="Arial" w:hAnsi="Arial"/>
        <w:b/>
        <w:sz w:val="18"/>
      </w:rPr>
      <w:tblPr/>
      <w:trPr>
        <w:tblHeader/>
      </w:trPr>
      <w:tcPr>
        <w:tcBorders>
          <w:top w:val="single" w:sz="12" w:space="0" w:color="000000" w:themeColor="text1"/>
          <w:bottom w:val="single" w:sz="8" w:space="0" w:color="000000" w:themeColor="text1"/>
        </w:tcBorders>
        <w:shd w:val="pct20" w:color="auto" w:fill="auto"/>
        <w:vAlign w:val="center"/>
      </w:tcPr>
    </w:tblStylePr>
    <w:tblStylePr w:type="lastRow">
      <w:tblPr/>
      <w:trPr>
        <w:cantSplit w:val="0"/>
      </w:trPr>
      <w:tcPr>
        <w:tcBorders>
          <w:top w:val="nil"/>
          <w:left w:val="nil"/>
          <w:bottom w:val="single" w:sz="12" w:space="0" w:color="auto"/>
          <w:right w:val="nil"/>
          <w:insideH w:val="nil"/>
          <w:insideV w:val="nil"/>
          <w:tl2br w:val="nil"/>
          <w:tr2bl w:val="nil"/>
        </w:tcBorders>
        <w:shd w:val="clear" w:color="auto" w:fill="auto"/>
      </w:tcPr>
    </w:tblStylePr>
    <w:tblStylePr w:type="firstCol">
      <w:pPr>
        <w:wordWrap/>
        <w:ind w:leftChars="0" w:left="0" w:rightChars="0" w:right="0"/>
        <w:jc w:val="left"/>
      </w:pPr>
      <w:rPr>
        <w:b w:val="0"/>
      </w:rPr>
      <w:tblPr>
        <w:tblCellMar>
          <w:top w:w="0" w:type="dxa"/>
          <w:left w:w="108" w:type="dxa"/>
          <w:bottom w:w="0" w:type="dxa"/>
          <w:right w:w="113" w:type="dxa"/>
        </w:tblCellMar>
      </w:tblPr>
      <w:trPr>
        <w:cantSplit w:val="0"/>
      </w:trPr>
      <w:tcPr>
        <w:vAlign w:val="center"/>
      </w:tcPr>
    </w:tblStylePr>
  </w:style>
  <w:style w:type="table" w:customStyle="1" w:styleId="TI-tabellhorisontal">
    <w:name w:val="TØI-tabell horisontal"/>
    <w:basedOn w:val="Vanligtabell"/>
    <w:uiPriority w:val="99"/>
    <w:rsid w:val="00EA50AF"/>
    <w:pPr>
      <w:spacing w:before="60" w:after="20" w:line="180" w:lineRule="exact"/>
      <w:jc w:val="right"/>
    </w:pPr>
    <w:rPr>
      <w:rFonts w:ascii="Calibri" w:hAnsi="Calibri"/>
      <w:sz w:val="18"/>
    </w:rPr>
    <w:tblPr>
      <w:tblStyleRowBandSize w:val="1"/>
      <w:tblBorders>
        <w:top w:val="single" w:sz="12" w:space="0" w:color="000000" w:themeColor="text1"/>
        <w:bottom w:val="single" w:sz="12" w:space="0" w:color="000000" w:themeColor="text1"/>
      </w:tblBorders>
    </w:tblPr>
    <w:trPr>
      <w:cantSplit/>
    </w:trPr>
    <w:tblStylePr w:type="firstRow">
      <w:pPr>
        <w:spacing w:before="0" w:after="0" w:line="240" w:lineRule="auto"/>
        <w:jc w:val="center"/>
      </w:pPr>
      <w:rPr>
        <w:rFonts w:ascii="Arial" w:hAnsi="Arial"/>
        <w:b/>
        <w:sz w:val="18"/>
      </w:rPr>
      <w:tblPr/>
      <w:trPr>
        <w:tblHeader/>
      </w:trPr>
      <w:tcPr>
        <w:tcBorders>
          <w:top w:val="single" w:sz="12" w:space="0" w:color="000000" w:themeColor="text1"/>
          <w:left w:val="nil"/>
          <w:bottom w:val="single" w:sz="8" w:space="0" w:color="000000" w:themeColor="text1"/>
          <w:right w:val="nil"/>
          <w:insideH w:val="nil"/>
          <w:insideV w:val="nil"/>
        </w:tcBorders>
        <w:shd w:val="clear" w:color="auto" w:fill="BFBFBF" w:themeFill="background1" w:themeFillShade="BF"/>
      </w:tcPr>
    </w:tblStylePr>
    <w:tblStylePr w:type="lastRow">
      <w:pPr>
        <w:spacing w:before="0" w:after="0" w:line="240" w:lineRule="auto"/>
      </w:pPr>
      <w:tblPr/>
      <w:trPr>
        <w:cantSplit w:val="0"/>
      </w:trPr>
      <w:tcPr>
        <w:tcBorders>
          <w:top w:val="single" w:sz="4" w:space="0" w:color="000000" w:themeColor="text1"/>
          <w:left w:val="nil"/>
          <w:bottom w:val="single" w:sz="12" w:space="0" w:color="000000" w:themeColor="text1"/>
          <w:right w:val="nil"/>
          <w:insideH w:val="nil"/>
          <w:insideV w:val="nil"/>
          <w:tl2br w:val="nil"/>
          <w:tr2bl w:val="nil"/>
        </w:tcBorders>
        <w:shd w:val="clear" w:color="auto" w:fill="auto"/>
      </w:tcPr>
    </w:tblStylePr>
    <w:tblStylePr w:type="firstCol">
      <w:pPr>
        <w:wordWrap/>
        <w:ind w:leftChars="0" w:left="0" w:rightChars="0" w:right="0"/>
        <w:jc w:val="left"/>
      </w:pPr>
      <w:rPr>
        <w:b w:val="0"/>
        <w:i w:val="0"/>
      </w:rPr>
      <w:tblPr>
        <w:tblCellMar>
          <w:top w:w="0" w:type="dxa"/>
          <w:left w:w="108" w:type="dxa"/>
          <w:bottom w:w="0" w:type="dxa"/>
          <w:right w:w="113" w:type="dxa"/>
        </w:tblCellMar>
      </w:tblPr>
      <w:trPr>
        <w:cantSplit w:val="0"/>
      </w:trPr>
    </w:tblStylePr>
    <w:tblStylePr w:type="lastCol">
      <w:pPr>
        <w:wordWrap/>
        <w:ind w:rightChars="0" w:right="170"/>
        <w:jc w:val="right"/>
      </w:pPr>
    </w:tblStylePr>
    <w:tblStylePr w:type="band1Vert">
      <w:pPr>
        <w:wordWrap/>
        <w:ind w:rightChars="0" w:right="170"/>
      </w:pPr>
      <w:tblPr/>
      <w:tcPr>
        <w:tcBorders>
          <w:left w:val="nil"/>
          <w:right w:val="nil"/>
          <w:insideH w:val="nil"/>
          <w:insideV w:val="nil"/>
        </w:tcBorders>
        <w:shd w:val="clear" w:color="auto" w:fill="C0C0C0" w:themeFill="text1" w:themeFillTint="3F"/>
      </w:tcPr>
    </w:tblStylePr>
    <w:tblStylePr w:type="band1Horz">
      <w:tblPr/>
      <w:tcPr>
        <w:tcBorders>
          <w:top w:val="nil"/>
          <w:left w:val="nil"/>
          <w:bottom w:val="nil"/>
          <w:right w:val="nil"/>
          <w:insideH w:val="nil"/>
          <w:insideV w:val="nil"/>
          <w:tl2br w:val="nil"/>
          <w:tr2bl w:val="nil"/>
        </w:tcBorders>
        <w:shd w:val="clear" w:color="auto" w:fill="FFFFFF" w:themeFill="background1"/>
      </w:tcPr>
    </w:tblStylePr>
    <w:tblStylePr w:type="band2Horz">
      <w:tblPr/>
      <w:tcPr>
        <w:tcBorders>
          <w:top w:val="nil"/>
          <w:left w:val="nil"/>
          <w:bottom w:val="nil"/>
          <w:right w:val="nil"/>
          <w:insideH w:val="nil"/>
          <w:insideV w:val="nil"/>
          <w:tl2br w:val="nil"/>
          <w:tr2bl w:val="nil"/>
        </w:tcBorders>
        <w:shd w:val="clear" w:color="auto" w:fill="D9D9D9" w:themeFill="background1" w:themeFillShade="D9"/>
      </w:tcPr>
    </w:tblStylePr>
  </w:style>
  <w:style w:type="table" w:customStyle="1" w:styleId="TI-tabellvertikal">
    <w:name w:val="TØI-tabell vertikal"/>
    <w:basedOn w:val="Vanligtabell"/>
    <w:uiPriority w:val="99"/>
    <w:rsid w:val="00706466"/>
    <w:pPr>
      <w:spacing w:before="60" w:after="20"/>
    </w:pPr>
    <w:rPr>
      <w:rFonts w:ascii="Arial" w:hAnsi="Arial"/>
      <w:sz w:val="18"/>
    </w:rPr>
    <w:tblPr>
      <w:tblStyleColBandSize w:val="1"/>
      <w:tblBorders>
        <w:insideV w:val="single" w:sz="4" w:space="0" w:color="BFBFBF" w:themeColor="background1" w:themeShade="BF"/>
      </w:tblBorders>
    </w:tblPr>
    <w:trPr>
      <w:cantSplit/>
    </w:trPr>
    <w:tcPr>
      <w:shd w:val="clear" w:color="auto" w:fill="auto"/>
    </w:tcPr>
    <w:tblStylePr w:type="firstRow">
      <w:rPr>
        <w:b/>
      </w:rPr>
      <w:tblPr/>
      <w:tcPr>
        <w:tcBorders>
          <w:bottom w:val="single" w:sz="4" w:space="0" w:color="auto"/>
        </w:tcBorders>
        <w:shd w:val="clear" w:color="auto" w:fill="BFBFBF" w:themeFill="background1" w:themeFillShade="BF"/>
      </w:tcPr>
    </w:tblStylePr>
    <w:tblStylePr w:type="lastRow">
      <w:rPr>
        <w:rFonts w:ascii="Arial" w:hAnsi="Arial"/>
        <w:sz w:val="18"/>
      </w:rPr>
      <w:tblPr/>
      <w:tcPr>
        <w:tcBorders>
          <w:top w:val="single" w:sz="4" w:space="0" w:color="auto"/>
          <w:bottom w:val="single" w:sz="12" w:space="0" w:color="auto"/>
        </w:tcBorders>
        <w:shd w:val="clear" w:color="auto" w:fill="D9D9D9" w:themeFill="background1" w:themeFillShade="D9"/>
      </w:tcPr>
    </w:tblStylePr>
    <w:tblStylePr w:type="firstCol">
      <w:rPr>
        <w:b/>
      </w:rPr>
    </w:tblStylePr>
    <w:tblStylePr w:type="band1Vert">
      <w:tblPr/>
      <w:tcPr>
        <w:tcBorders>
          <w:top w:val="nil"/>
          <w:left w:val="single" w:sz="8" w:space="0" w:color="BFBFBF" w:themeColor="background1" w:themeShade="BF"/>
          <w:bottom w:val="nil"/>
          <w:right w:val="single" w:sz="8" w:space="0" w:color="BFBFBF" w:themeColor="background1" w:themeShade="BF"/>
          <w:insideH w:val="nil"/>
          <w:insideV w:val="nil"/>
          <w:tl2br w:val="nil"/>
          <w:tr2bl w:val="nil"/>
        </w:tcBorders>
        <w:shd w:val="clear" w:color="auto" w:fill="FFFFFF" w:themeFill="background1"/>
      </w:tcPr>
    </w:tblStylePr>
    <w:tblStylePr w:type="band2Vert">
      <w:tblPr/>
      <w:tcPr>
        <w:tcBorders>
          <w:top w:val="nil"/>
          <w:left w:val="nil"/>
          <w:bottom w:val="nil"/>
          <w:right w:val="nil"/>
          <w:insideH w:val="nil"/>
          <w:insideV w:val="nil"/>
          <w:tl2br w:val="nil"/>
          <w:tr2bl w:val="nil"/>
        </w:tcBorders>
        <w:shd w:val="clear" w:color="auto" w:fill="auto"/>
      </w:tcPr>
    </w:tblStylePr>
  </w:style>
  <w:style w:type="paragraph" w:styleId="Tittel">
    <w:name w:val="Title"/>
    <w:basedOn w:val="Normal"/>
    <w:next w:val="Normal"/>
    <w:link w:val="TittelTegn"/>
    <w:uiPriority w:val="10"/>
    <w:rsid w:val="00857740"/>
    <w:pPr>
      <w:contextualSpacing/>
    </w:pPr>
    <w:rPr>
      <w:rFonts w:eastAsiaTheme="majorEastAsia" w:cstheme="majorBidi"/>
      <w:b/>
      <w:color w:val="FFFFFF" w:themeColor="background1"/>
      <w:spacing w:val="-10"/>
      <w:kern w:val="28"/>
      <w:sz w:val="56"/>
      <w:szCs w:val="56"/>
    </w:rPr>
  </w:style>
  <w:style w:type="character" w:customStyle="1" w:styleId="TittelTegn">
    <w:name w:val="Tittel Tegn"/>
    <w:basedOn w:val="Standardskriftforavsnitt"/>
    <w:link w:val="Tittel"/>
    <w:uiPriority w:val="10"/>
    <w:rsid w:val="00857740"/>
    <w:rPr>
      <w:rFonts w:ascii="Calibri" w:eastAsiaTheme="majorEastAsia" w:hAnsi="Calibri" w:cstheme="majorBidi"/>
      <w:b/>
      <w:color w:val="FFFFFF" w:themeColor="background1"/>
      <w:spacing w:val="-10"/>
      <w:kern w:val="28"/>
      <w:sz w:val="56"/>
      <w:szCs w:val="56"/>
    </w:rPr>
  </w:style>
  <w:style w:type="character" w:styleId="Utheving">
    <w:name w:val="Emphasis"/>
    <w:basedOn w:val="Standardskriftforavsnitt"/>
    <w:uiPriority w:val="20"/>
    <w:qFormat/>
    <w:rsid w:val="009D4440"/>
    <w:rPr>
      <w:i/>
      <w:iCs/>
    </w:rPr>
  </w:style>
  <w:style w:type="paragraph" w:styleId="Undertittel">
    <w:name w:val="Subtitle"/>
    <w:basedOn w:val="Normal"/>
    <w:next w:val="Normal"/>
    <w:link w:val="UndertittelTegn"/>
    <w:uiPriority w:val="11"/>
    <w:rsid w:val="002021F8"/>
    <w:pPr>
      <w:numPr>
        <w:ilvl w:val="1"/>
      </w:numPr>
      <w:spacing w:after="1040"/>
    </w:pPr>
    <w:rPr>
      <w:rFonts w:eastAsiaTheme="minorEastAsia"/>
      <w:b/>
      <w:color w:val="FFFFFF" w:themeColor="background1"/>
      <w:spacing w:val="15"/>
      <w:sz w:val="48"/>
    </w:rPr>
  </w:style>
  <w:style w:type="character" w:customStyle="1" w:styleId="UndertittelTegn">
    <w:name w:val="Undertittel Tegn"/>
    <w:basedOn w:val="Standardskriftforavsnitt"/>
    <w:link w:val="Undertittel"/>
    <w:uiPriority w:val="11"/>
    <w:rsid w:val="002021F8"/>
    <w:rPr>
      <w:rFonts w:ascii="Calibri" w:eastAsiaTheme="minorEastAsia" w:hAnsi="Calibri"/>
      <w:b/>
      <w:color w:val="FFFFFF" w:themeColor="background1"/>
      <w:spacing w:val="15"/>
      <w:sz w:val="48"/>
    </w:rPr>
  </w:style>
  <w:style w:type="table" w:customStyle="1" w:styleId="TI-tabellrutenett">
    <w:name w:val="TØI-tabell rutenett"/>
    <w:basedOn w:val="TI-tabell"/>
    <w:uiPriority w:val="99"/>
    <w:rsid w:val="00EA50AF"/>
    <w:tblPr>
      <w:tblBorders>
        <w:top w:val="single" w:sz="12" w:space="0" w:color="auto"/>
        <w:bottom w:val="single" w:sz="12" w:space="0" w:color="auto"/>
        <w:insideH w:val="single" w:sz="8" w:space="0" w:color="BFBFBF" w:themeColor="background1" w:themeShade="BF"/>
        <w:insideV w:val="single" w:sz="8" w:space="0" w:color="BFBFBF" w:themeColor="background1" w:themeShade="BF"/>
      </w:tblBorders>
    </w:tblPr>
    <w:tblStylePr w:type="firstRow">
      <w:pPr>
        <w:jc w:val="center"/>
      </w:pPr>
      <w:rPr>
        <w:rFonts w:ascii="Arial" w:hAnsi="Arial"/>
        <w:b/>
        <w:sz w:val="18"/>
      </w:rPr>
      <w:tblPr/>
      <w:trPr>
        <w:tblHeader/>
      </w:trPr>
      <w:tcPr>
        <w:tcBorders>
          <w:top w:val="single" w:sz="12" w:space="0" w:color="000000" w:themeColor="text1"/>
          <w:bottom w:val="single" w:sz="8" w:space="0" w:color="000000" w:themeColor="text1"/>
        </w:tcBorders>
        <w:shd w:val="pct20" w:color="auto" w:fill="auto"/>
        <w:vAlign w:val="center"/>
      </w:tcPr>
    </w:tblStylePr>
    <w:tblStylePr w:type="lastRow">
      <w:tblPr/>
      <w:trPr>
        <w:cantSplit w:val="0"/>
      </w:trPr>
      <w:tcPr>
        <w:tcBorders>
          <w:top w:val="single" w:sz="8" w:space="0" w:color="000000" w:themeColor="text1"/>
          <w:left w:val="nil"/>
          <w:bottom w:val="single" w:sz="12" w:space="0" w:color="000000" w:themeColor="text1"/>
          <w:right w:val="nil"/>
          <w:insideH w:val="nil"/>
          <w:insideV w:val="nil"/>
          <w:tl2br w:val="nil"/>
          <w:tr2bl w:val="nil"/>
        </w:tcBorders>
        <w:shd w:val="clear" w:color="auto" w:fill="auto"/>
      </w:tcPr>
    </w:tblStylePr>
    <w:tblStylePr w:type="firstCol">
      <w:pPr>
        <w:wordWrap/>
        <w:ind w:leftChars="0" w:left="0" w:rightChars="0" w:right="0"/>
        <w:jc w:val="left"/>
      </w:pPr>
      <w:rPr>
        <w:rFonts w:ascii="Arial" w:hAnsi="Arial"/>
        <w:b w:val="0"/>
        <w:sz w:val="18"/>
      </w:rPr>
      <w:tblPr>
        <w:tblCellMar>
          <w:top w:w="0" w:type="dxa"/>
          <w:left w:w="108" w:type="dxa"/>
          <w:bottom w:w="0" w:type="dxa"/>
          <w:right w:w="113" w:type="dxa"/>
        </w:tblCellMar>
      </w:tblPr>
      <w:trPr>
        <w:cantSplit w:val="0"/>
      </w:trPr>
      <w:tcPr>
        <w:vAlign w:val="center"/>
      </w:tcPr>
    </w:tblStylePr>
  </w:style>
  <w:style w:type="paragraph" w:customStyle="1" w:styleId="SamOverskrift1">
    <w:name w:val="Sam Overskrift 1"/>
    <w:basedOn w:val="Overskrift2"/>
    <w:next w:val="Normal"/>
    <w:link w:val="SamOverskrift1Tegn"/>
    <w:qFormat/>
    <w:rsid w:val="00B660E6"/>
    <w:pPr>
      <w:keepLines w:val="0"/>
      <w:numPr>
        <w:ilvl w:val="0"/>
        <w:numId w:val="0"/>
      </w:numPr>
    </w:pPr>
    <w:rPr>
      <w:sz w:val="32"/>
      <w:szCs w:val="44"/>
    </w:rPr>
  </w:style>
  <w:style w:type="paragraph" w:customStyle="1" w:styleId="SamOverskrift2">
    <w:name w:val="Sam Overskrift 2"/>
    <w:basedOn w:val="SamOverskrift1"/>
    <w:next w:val="Normal"/>
    <w:link w:val="SamOverskrift2Tegn"/>
    <w:autoRedefine/>
    <w:qFormat/>
    <w:rsid w:val="003A088B"/>
    <w:pPr>
      <w:spacing w:before="240"/>
    </w:pPr>
    <w:rPr>
      <w:sz w:val="28"/>
    </w:rPr>
  </w:style>
  <w:style w:type="character" w:customStyle="1" w:styleId="Overskrift2Tegn">
    <w:name w:val="Overskrift 2 Tegn"/>
    <w:basedOn w:val="Standardskriftforavsnitt"/>
    <w:link w:val="Overskrift2"/>
    <w:rsid w:val="00F975E7"/>
    <w:rPr>
      <w:rFonts w:ascii="Calibri" w:eastAsiaTheme="majorEastAsia" w:hAnsi="Calibri" w:cstheme="majorBidi"/>
      <w:b/>
      <w:color w:val="3F868D" w:themeColor="accent1"/>
      <w:sz w:val="36"/>
      <w:szCs w:val="26"/>
      <w:lang w:val="en-US"/>
    </w:rPr>
  </w:style>
  <w:style w:type="character" w:customStyle="1" w:styleId="SamOverskrift1Tegn">
    <w:name w:val="Sam Overskrift 1 Tegn"/>
    <w:basedOn w:val="Overskrift2Tegn"/>
    <w:link w:val="SamOverskrift1"/>
    <w:rsid w:val="00B660E6"/>
    <w:rPr>
      <w:rFonts w:ascii="Calibri" w:eastAsiaTheme="majorEastAsia" w:hAnsi="Calibri" w:cstheme="majorBidi"/>
      <w:b/>
      <w:color w:val="3F868D" w:themeColor="accent1"/>
      <w:sz w:val="32"/>
      <w:szCs w:val="44"/>
      <w:lang w:val="en-US"/>
    </w:rPr>
  </w:style>
  <w:style w:type="character" w:customStyle="1" w:styleId="SamOverskrift2Tegn">
    <w:name w:val="Sam Overskrift 2 Tegn"/>
    <w:basedOn w:val="SamOverskrift1Tegn"/>
    <w:link w:val="SamOverskrift2"/>
    <w:rsid w:val="003A088B"/>
    <w:rPr>
      <w:rFonts w:ascii="Calibri" w:eastAsiaTheme="majorEastAsia" w:hAnsi="Calibri" w:cstheme="majorBidi"/>
      <w:b/>
      <w:color w:val="3F868D" w:themeColor="accent1"/>
      <w:sz w:val="28"/>
      <w:szCs w:val="44"/>
      <w:lang w:val="en-US"/>
    </w:rPr>
  </w:style>
  <w:style w:type="character" w:customStyle="1" w:styleId="Overskrift3Tegn">
    <w:name w:val="Overskrift 3 Tegn"/>
    <w:basedOn w:val="Standardskriftforavsnitt"/>
    <w:link w:val="Overskrift3"/>
    <w:uiPriority w:val="9"/>
    <w:rsid w:val="00F975E7"/>
    <w:rPr>
      <w:rFonts w:ascii="Calibri" w:eastAsiaTheme="majorEastAsia" w:hAnsi="Calibri" w:cstheme="majorBidi"/>
      <w:b/>
      <w:color w:val="3F868D" w:themeColor="accent1"/>
      <w:sz w:val="28"/>
      <w:szCs w:val="24"/>
    </w:rPr>
  </w:style>
  <w:style w:type="character" w:customStyle="1" w:styleId="Overskrift4Tegn">
    <w:name w:val="Overskrift 4 Tegn"/>
    <w:basedOn w:val="Standardskriftforavsnitt"/>
    <w:link w:val="Overskrift4"/>
    <w:uiPriority w:val="9"/>
    <w:rsid w:val="006C56F4"/>
    <w:rPr>
      <w:rFonts w:ascii="Calibri" w:eastAsiaTheme="majorEastAsia" w:hAnsi="Calibri" w:cstheme="majorBidi"/>
      <w:iCs/>
      <w:color w:val="3F868D" w:themeColor="accent1"/>
    </w:rPr>
  </w:style>
  <w:style w:type="character" w:customStyle="1" w:styleId="Overskrift5Tegn">
    <w:name w:val="Overskrift 5 Tegn"/>
    <w:basedOn w:val="Standardskriftforavsnitt"/>
    <w:link w:val="Overskrift5"/>
    <w:uiPriority w:val="9"/>
    <w:rsid w:val="00485C69"/>
    <w:rPr>
      <w:rFonts w:asciiTheme="majorHAnsi" w:eastAsiaTheme="majorEastAsia" w:hAnsiTheme="majorHAnsi" w:cstheme="majorBidi"/>
      <w:color w:val="2F6469" w:themeColor="accent1" w:themeShade="BF"/>
      <w:sz w:val="21"/>
    </w:rPr>
  </w:style>
  <w:style w:type="character" w:customStyle="1" w:styleId="Overskrift6Tegn">
    <w:name w:val="Overskrift 6 Tegn"/>
    <w:basedOn w:val="Standardskriftforavsnitt"/>
    <w:link w:val="Overskrift6"/>
    <w:uiPriority w:val="9"/>
    <w:rsid w:val="00485C69"/>
    <w:rPr>
      <w:rFonts w:asciiTheme="majorHAnsi" w:eastAsiaTheme="majorEastAsia" w:hAnsiTheme="majorHAnsi" w:cstheme="majorBidi"/>
      <w:color w:val="1F4246" w:themeColor="accent1" w:themeShade="7F"/>
      <w:sz w:val="21"/>
    </w:rPr>
  </w:style>
  <w:style w:type="character" w:customStyle="1" w:styleId="Overskrift7Tegn">
    <w:name w:val="Overskrift 7 Tegn"/>
    <w:basedOn w:val="Standardskriftforavsnitt"/>
    <w:link w:val="Overskrift7"/>
    <w:uiPriority w:val="9"/>
    <w:rsid w:val="00485C69"/>
    <w:rPr>
      <w:rFonts w:asciiTheme="majorHAnsi" w:eastAsiaTheme="majorEastAsia" w:hAnsiTheme="majorHAnsi" w:cstheme="majorBidi"/>
      <w:i/>
      <w:iCs/>
      <w:color w:val="1F4246" w:themeColor="accent1" w:themeShade="7F"/>
      <w:sz w:val="21"/>
    </w:rPr>
  </w:style>
  <w:style w:type="character" w:customStyle="1" w:styleId="Overskrift8Tegn">
    <w:name w:val="Overskrift 8 Tegn"/>
    <w:basedOn w:val="Standardskriftforavsnitt"/>
    <w:link w:val="Overskrift8"/>
    <w:uiPriority w:val="9"/>
    <w:rsid w:val="00485C69"/>
    <w:rPr>
      <w:rFonts w:asciiTheme="majorHAnsi" w:eastAsiaTheme="majorEastAsia" w:hAnsiTheme="majorHAnsi" w:cstheme="majorBidi"/>
      <w:color w:val="272727" w:themeColor="text1" w:themeTint="D8"/>
      <w:sz w:val="21"/>
      <w:szCs w:val="21"/>
    </w:rPr>
  </w:style>
  <w:style w:type="character" w:customStyle="1" w:styleId="Overskrift9Tegn">
    <w:name w:val="Overskrift 9 Tegn"/>
    <w:basedOn w:val="Standardskriftforavsnitt"/>
    <w:link w:val="Overskrift9"/>
    <w:uiPriority w:val="9"/>
    <w:rsid w:val="00485C69"/>
    <w:rPr>
      <w:rFonts w:asciiTheme="majorHAnsi" w:eastAsiaTheme="majorEastAsia" w:hAnsiTheme="majorHAnsi" w:cstheme="majorBidi"/>
      <w:i/>
      <w:iCs/>
      <w:color w:val="272727" w:themeColor="text1" w:themeTint="D8"/>
      <w:sz w:val="21"/>
      <w:szCs w:val="21"/>
    </w:rPr>
  </w:style>
  <w:style w:type="paragraph" w:styleId="Punktliste">
    <w:name w:val="List Bullet"/>
    <w:basedOn w:val="Normal"/>
    <w:uiPriority w:val="99"/>
    <w:unhideWhenUsed/>
    <w:rsid w:val="00190818"/>
    <w:pPr>
      <w:numPr>
        <w:numId w:val="1"/>
      </w:numPr>
      <w:contextualSpacing/>
    </w:pPr>
  </w:style>
  <w:style w:type="paragraph" w:customStyle="1" w:styleId="Tabelltekst">
    <w:name w:val="Tabelltekst"/>
    <w:basedOn w:val="Normal"/>
    <w:next w:val="Normal"/>
    <w:link w:val="TabelltekstTegn"/>
    <w:qFormat/>
    <w:rsid w:val="00485C69"/>
    <w:pPr>
      <w:keepNext/>
      <w:tabs>
        <w:tab w:val="left" w:pos="1134"/>
      </w:tabs>
      <w:spacing w:before="360" w:after="60"/>
    </w:pPr>
    <w:rPr>
      <w:i/>
      <w:color w:val="000000" w:themeColor="text1"/>
      <w:szCs w:val="20"/>
    </w:rPr>
  </w:style>
  <w:style w:type="character" w:customStyle="1" w:styleId="TabelltekstTegn">
    <w:name w:val="Tabelltekst Tegn"/>
    <w:basedOn w:val="Standardskriftforavsnitt"/>
    <w:link w:val="Tabelltekst"/>
    <w:rsid w:val="00485C69"/>
    <w:rPr>
      <w:rFonts w:ascii="Calibri" w:hAnsi="Calibri"/>
      <w:i/>
      <w:color w:val="000000" w:themeColor="text1"/>
      <w:szCs w:val="20"/>
    </w:rPr>
  </w:style>
  <w:style w:type="paragraph" w:customStyle="1" w:styleId="Vedlegg">
    <w:name w:val="Vedlegg"/>
    <w:basedOn w:val="Overskrift1"/>
    <w:link w:val="VedleggTegn"/>
    <w:qFormat/>
    <w:rsid w:val="00485C69"/>
    <w:pPr>
      <w:numPr>
        <w:numId w:val="0"/>
      </w:numPr>
    </w:pPr>
  </w:style>
  <w:style w:type="character" w:customStyle="1" w:styleId="VedleggTegn">
    <w:name w:val="Vedlegg Tegn"/>
    <w:basedOn w:val="Overskrift1Tegn"/>
    <w:link w:val="Vedlegg"/>
    <w:rsid w:val="00485C69"/>
    <w:rPr>
      <w:rFonts w:ascii="Calibri" w:eastAsiaTheme="majorEastAsia" w:hAnsi="Calibri" w:cstheme="majorBidi"/>
      <w:b/>
      <w:color w:val="46949F"/>
      <w:sz w:val="48"/>
      <w:szCs w:val="32"/>
    </w:rPr>
  </w:style>
  <w:style w:type="paragraph" w:customStyle="1" w:styleId="Vedlegg1">
    <w:name w:val="Vedlegg 1"/>
    <w:basedOn w:val="Overskrift2"/>
    <w:next w:val="Normal"/>
    <w:link w:val="Vedlegg1Tegn"/>
    <w:qFormat/>
    <w:rsid w:val="00C1455A"/>
    <w:pPr>
      <w:numPr>
        <w:ilvl w:val="0"/>
        <w:numId w:val="3"/>
      </w:numPr>
      <w:spacing w:before="240"/>
      <w:ind w:left="1701" w:hanging="1701"/>
    </w:pPr>
  </w:style>
  <w:style w:type="character" w:customStyle="1" w:styleId="Vedlegg1Tegn">
    <w:name w:val="Vedlegg 1 Tegn"/>
    <w:basedOn w:val="Overskrift2Tegn"/>
    <w:link w:val="Vedlegg1"/>
    <w:rsid w:val="00C1455A"/>
    <w:rPr>
      <w:rFonts w:ascii="Calibri" w:eastAsiaTheme="majorEastAsia" w:hAnsi="Calibri" w:cstheme="majorBidi"/>
      <w:b/>
      <w:color w:val="3F868D" w:themeColor="accent1"/>
      <w:sz w:val="36"/>
      <w:szCs w:val="26"/>
      <w:lang w:val="en-US"/>
    </w:rPr>
  </w:style>
  <w:style w:type="paragraph" w:customStyle="1" w:styleId="Referanser">
    <w:name w:val="Referanser"/>
    <w:basedOn w:val="Normal"/>
    <w:link w:val="ReferanserTegn"/>
    <w:qFormat/>
    <w:rsid w:val="00485C69"/>
    <w:pPr>
      <w:ind w:left="720" w:hanging="720"/>
    </w:pPr>
  </w:style>
  <w:style w:type="character" w:customStyle="1" w:styleId="ReferanserTegn">
    <w:name w:val="Referanser Tegn"/>
    <w:basedOn w:val="Standardskriftforavsnitt"/>
    <w:link w:val="Referanser"/>
    <w:rsid w:val="00485C69"/>
    <w:rPr>
      <w:rFonts w:ascii="Calibri" w:hAnsi="Calibri"/>
    </w:rPr>
  </w:style>
  <w:style w:type="character" w:styleId="Boktittel">
    <w:name w:val="Book Title"/>
    <w:basedOn w:val="Standardskriftforavsnitt"/>
    <w:uiPriority w:val="33"/>
    <w:rsid w:val="00D83ECC"/>
    <w:rPr>
      <w:b/>
      <w:bCs/>
      <w:i/>
      <w:iCs/>
      <w:spacing w:val="5"/>
    </w:rPr>
  </w:style>
  <w:style w:type="table" w:styleId="Enkelttabell1">
    <w:name w:val="Table Simple 1"/>
    <w:basedOn w:val="Vanligtabell"/>
    <w:rsid w:val="008D333A"/>
    <w:pPr>
      <w:spacing w:after="120" w:line="240" w:lineRule="auto"/>
    </w:pPr>
    <w:rPr>
      <w:rFonts w:ascii="Arial" w:eastAsia="Times New Roman" w:hAnsi="Arial" w:cs="Times New Roman"/>
      <w:sz w:val="18"/>
      <w:szCs w:val="20"/>
    </w:rPr>
    <w:tblPr>
      <w:tblBorders>
        <w:top w:val="single" w:sz="12" w:space="0" w:color="auto"/>
        <w:bottom w:val="single" w:sz="12" w:space="0" w:color="auto"/>
      </w:tblBorders>
    </w:tblPr>
    <w:tcPr>
      <w:shd w:val="clear" w:color="auto" w:fill="auto"/>
    </w:tcPr>
    <w:tblStylePr w:type="firstRow">
      <w:tblPr/>
      <w:tcPr>
        <w:tcBorders>
          <w:bottom w:val="single" w:sz="4" w:space="0" w:color="auto"/>
        </w:tcBorders>
        <w:shd w:val="clear" w:color="auto" w:fill="auto"/>
      </w:tcPr>
    </w:tblStylePr>
    <w:tblStylePr w:type="lastRow">
      <w:tblPr/>
      <w:tcPr>
        <w:tcBorders>
          <w:top w:val="single" w:sz="4" w:space="0" w:color="auto"/>
        </w:tcBorders>
        <w:shd w:val="clear" w:color="auto" w:fill="auto"/>
      </w:tcPr>
    </w:tblStylePr>
  </w:style>
  <w:style w:type="character" w:styleId="Ulstomtale">
    <w:name w:val="Unresolved Mention"/>
    <w:basedOn w:val="Standardskriftforavsnitt"/>
    <w:uiPriority w:val="99"/>
    <w:semiHidden/>
    <w:unhideWhenUsed/>
    <w:rsid w:val="00BE7E12"/>
    <w:rPr>
      <w:color w:val="605E5C"/>
      <w:shd w:val="clear" w:color="auto" w:fill="E1DFDD"/>
    </w:rPr>
  </w:style>
  <w:style w:type="paragraph" w:customStyle="1" w:styleId="Dokinfo">
    <w:name w:val="Dok.info"/>
    <w:basedOn w:val="Normal"/>
    <w:link w:val="DokinfoTegn"/>
    <w:rsid w:val="00003B80"/>
    <w:pPr>
      <w:spacing w:before="60" w:after="60" w:line="200" w:lineRule="exact"/>
    </w:pPr>
    <w:rPr>
      <w:rFonts w:cs="Calibri"/>
      <w:sz w:val="20"/>
      <w:szCs w:val="20"/>
    </w:rPr>
  </w:style>
  <w:style w:type="character" w:customStyle="1" w:styleId="DokinfoTegn">
    <w:name w:val="Dok.info Tegn"/>
    <w:basedOn w:val="Standardskriftforavsnitt"/>
    <w:link w:val="Dokinfo"/>
    <w:rsid w:val="00003B80"/>
    <w:rPr>
      <w:rFonts w:ascii="Calibri" w:hAnsi="Calibri" w:cs="Calibri"/>
      <w:sz w:val="20"/>
      <w:szCs w:val="20"/>
    </w:rPr>
  </w:style>
  <w:style w:type="paragraph" w:customStyle="1" w:styleId="Navn">
    <w:name w:val="Navn"/>
    <w:basedOn w:val="Normal"/>
    <w:link w:val="NavnTegn"/>
    <w:rsid w:val="00363687"/>
    <w:pPr>
      <w:spacing w:after="0"/>
    </w:pPr>
    <w:rPr>
      <w:color w:val="FFFFFF" w:themeColor="background1"/>
      <w:sz w:val="34"/>
      <w:szCs w:val="34"/>
    </w:rPr>
  </w:style>
  <w:style w:type="paragraph" w:customStyle="1" w:styleId="Rapportnummer">
    <w:name w:val="Rapportnummer"/>
    <w:basedOn w:val="Normal"/>
    <w:link w:val="RapportnummerTegn"/>
    <w:rsid w:val="00363687"/>
    <w:pPr>
      <w:spacing w:before="360"/>
    </w:pPr>
    <w:rPr>
      <w:color w:val="FFFFFF" w:themeColor="background1"/>
      <w:sz w:val="32"/>
      <w:szCs w:val="32"/>
    </w:rPr>
  </w:style>
  <w:style w:type="character" w:customStyle="1" w:styleId="NavnTegn">
    <w:name w:val="Navn Tegn"/>
    <w:basedOn w:val="Standardskriftforavsnitt"/>
    <w:link w:val="Navn"/>
    <w:rsid w:val="00363687"/>
    <w:rPr>
      <w:rFonts w:ascii="Calibri" w:hAnsi="Calibri"/>
      <w:color w:val="FFFFFF" w:themeColor="background1"/>
      <w:sz w:val="34"/>
      <w:szCs w:val="34"/>
    </w:rPr>
  </w:style>
  <w:style w:type="character" w:customStyle="1" w:styleId="RapportnummerTegn">
    <w:name w:val="Rapportnummer Tegn"/>
    <w:basedOn w:val="Standardskriftforavsnitt"/>
    <w:link w:val="Rapportnummer"/>
    <w:rsid w:val="00363687"/>
    <w:rPr>
      <w:rFonts w:ascii="Calibri" w:hAnsi="Calibri"/>
      <w:color w:val="FFFFFF" w:themeColor="background1"/>
      <w:sz w:val="32"/>
      <w:szCs w:val="32"/>
    </w:rPr>
  </w:style>
  <w:style w:type="paragraph" w:customStyle="1" w:styleId="Dokinfosam">
    <w:name w:val="Dok.info sam"/>
    <w:basedOn w:val="Normal"/>
    <w:link w:val="DokinfosamTegn"/>
    <w:rsid w:val="00F420B9"/>
    <w:pPr>
      <w:framePr w:hSpace="142" w:wrap="around" w:vAnchor="text" w:hAnchor="text" w:y="1"/>
      <w:spacing w:before="360" w:after="0" w:line="180" w:lineRule="exact"/>
      <w:suppressOverlap/>
    </w:pPr>
    <w:rPr>
      <w:sz w:val="18"/>
      <w:szCs w:val="18"/>
    </w:rPr>
  </w:style>
  <w:style w:type="character" w:customStyle="1" w:styleId="DokinfosamTegn">
    <w:name w:val="Dok.info sam Tegn"/>
    <w:basedOn w:val="Standardskriftforavsnitt"/>
    <w:link w:val="Dokinfosam"/>
    <w:rsid w:val="00F420B9"/>
    <w:rPr>
      <w:rFonts w:ascii="Calibri" w:hAnsi="Calibri"/>
      <w:sz w:val="18"/>
      <w:szCs w:val="18"/>
    </w:rPr>
  </w:style>
  <w:style w:type="paragraph" w:styleId="Ingenmellomrom">
    <w:name w:val="No Spacing"/>
    <w:link w:val="IngenmellomromTegn"/>
    <w:uiPriority w:val="1"/>
    <w:qFormat/>
    <w:rsid w:val="00A55651"/>
    <w:pPr>
      <w:spacing w:after="0" w:line="240" w:lineRule="auto"/>
    </w:pPr>
    <w:rPr>
      <w:rFonts w:eastAsiaTheme="minorEastAsia"/>
    </w:rPr>
  </w:style>
  <w:style w:type="character" w:customStyle="1" w:styleId="IngenmellomromTegn">
    <w:name w:val="Ingen mellomrom Tegn"/>
    <w:basedOn w:val="Standardskriftforavsnitt"/>
    <w:link w:val="Ingenmellomrom"/>
    <w:uiPriority w:val="1"/>
    <w:rsid w:val="00A55651"/>
    <w:rPr>
      <w:rFonts w:eastAsiaTheme="minorEastAsia"/>
    </w:rPr>
  </w:style>
  <w:style w:type="paragraph" w:styleId="Revisjon">
    <w:name w:val="Revision"/>
    <w:hidden/>
    <w:uiPriority w:val="99"/>
    <w:semiHidden/>
    <w:rsid w:val="007726BF"/>
    <w:pPr>
      <w:spacing w:after="0" w:line="240" w:lineRule="auto"/>
    </w:pPr>
    <w:rPr>
      <w:rFonts w:ascii="Calibri" w:hAnsi="Calibri"/>
    </w:rPr>
  </w:style>
  <w:style w:type="table" w:styleId="Listetabell3uthevingsfarge1">
    <w:name w:val="List Table 3 Accent 1"/>
    <w:basedOn w:val="Vanligtabell"/>
    <w:uiPriority w:val="48"/>
    <w:rsid w:val="00530E93"/>
    <w:pPr>
      <w:spacing w:after="0" w:line="240" w:lineRule="auto"/>
    </w:pPr>
    <w:tblPr>
      <w:tblStyleRowBandSize w:val="1"/>
      <w:tblStyleColBandSize w:val="1"/>
      <w:tblBorders>
        <w:top w:val="single" w:sz="4" w:space="0" w:color="3F868D" w:themeColor="accent1"/>
        <w:left w:val="single" w:sz="4" w:space="0" w:color="3F868D" w:themeColor="accent1"/>
        <w:bottom w:val="single" w:sz="4" w:space="0" w:color="3F868D" w:themeColor="accent1"/>
        <w:right w:val="single" w:sz="4" w:space="0" w:color="3F868D" w:themeColor="accent1"/>
      </w:tblBorders>
    </w:tblPr>
    <w:tblStylePr w:type="firstRow">
      <w:rPr>
        <w:b/>
        <w:bCs/>
        <w:color w:val="FFFFFF" w:themeColor="background1"/>
      </w:rPr>
      <w:tblPr/>
      <w:tcPr>
        <w:shd w:val="clear" w:color="auto" w:fill="3F868D" w:themeFill="accent1"/>
      </w:tcPr>
    </w:tblStylePr>
    <w:tblStylePr w:type="lastRow">
      <w:rPr>
        <w:b/>
        <w:bCs/>
      </w:rPr>
      <w:tblPr/>
      <w:tcPr>
        <w:tcBorders>
          <w:top w:val="double" w:sz="4" w:space="0" w:color="3F868D"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3F868D" w:themeColor="accent1"/>
          <w:right w:val="single" w:sz="4" w:space="0" w:color="3F868D" w:themeColor="accent1"/>
        </w:tcBorders>
      </w:tcPr>
    </w:tblStylePr>
    <w:tblStylePr w:type="band1Horz">
      <w:tblPr/>
      <w:tcPr>
        <w:tcBorders>
          <w:top w:val="single" w:sz="4" w:space="0" w:color="3F868D" w:themeColor="accent1"/>
          <w:bottom w:val="single" w:sz="4" w:space="0" w:color="3F868D"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3F868D" w:themeColor="accent1"/>
          <w:left w:val="nil"/>
        </w:tcBorders>
      </w:tcPr>
    </w:tblStylePr>
    <w:tblStylePr w:type="swCell">
      <w:tblPr/>
      <w:tcPr>
        <w:tcBorders>
          <w:top w:val="double" w:sz="4" w:space="0" w:color="3F868D" w:themeColor="accent1"/>
          <w:right w:val="nil"/>
        </w:tcBorders>
      </w:tcPr>
    </w:tblStylePr>
  </w:style>
  <w:style w:type="character" w:styleId="Omtale">
    <w:name w:val="Mention"/>
    <w:basedOn w:val="Standardskriftforavsnitt"/>
    <w:uiPriority w:val="99"/>
    <w:unhideWhenUsed/>
    <w:rsid w:val="001F0572"/>
    <w:rPr>
      <w:color w:val="2B579A"/>
      <w:shd w:val="clear" w:color="auto" w:fill="E1DFDD"/>
    </w:rPr>
  </w:style>
  <w:style w:type="character" w:customStyle="1" w:styleId="FotnotetekstTegn">
    <w:name w:val="Fotnotetekst Tegn"/>
    <w:basedOn w:val="Standardskriftforavsnitt"/>
    <w:link w:val="Fotnotetekst"/>
    <w:rsid w:val="008B4151"/>
    <w:rPr>
      <w:rFonts w:ascii="Calibri" w:hAnsi="Calibri"/>
      <w:sz w:val="20"/>
      <w:lang w:val="en-US"/>
    </w:rPr>
  </w:style>
  <w:style w:type="table" w:styleId="Rutenettabelllys">
    <w:name w:val="Grid Table Light"/>
    <w:basedOn w:val="Vanligtabell"/>
    <w:uiPriority w:val="40"/>
    <w:rsid w:val="00476F51"/>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NormalWeb">
    <w:name w:val="Normal (Web)"/>
    <w:basedOn w:val="Normal"/>
    <w:uiPriority w:val="99"/>
    <w:semiHidden/>
    <w:unhideWhenUsed/>
    <w:rsid w:val="00F22D9F"/>
    <w:pPr>
      <w:spacing w:before="100" w:beforeAutospacing="1" w:after="100" w:afterAutospacing="1"/>
    </w:pPr>
    <w:rPr>
      <w:rFonts w:ascii="Times New Roman" w:eastAsia="Times New Roman" w:hAnsi="Times New Roman" w:cs="Times New Roman"/>
      <w:sz w:val="24"/>
      <w:szCs w:val="24"/>
      <w:lang w:val="nb-NO"/>
    </w:rPr>
  </w:style>
  <w:style w:type="numbering" w:customStyle="1" w:styleId="NoList1">
    <w:name w:val="No List1"/>
    <w:next w:val="Ingenliste"/>
    <w:uiPriority w:val="99"/>
    <w:semiHidden/>
    <w:unhideWhenUsed/>
    <w:rsid w:val="00442474"/>
  </w:style>
  <w:style w:type="table" w:customStyle="1" w:styleId="TableGrid1">
    <w:name w:val="Table Grid1"/>
    <w:basedOn w:val="Vanligtabell"/>
    <w:next w:val="Tabellrutenett"/>
    <w:rsid w:val="00442474"/>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learfix">
    <w:name w:val="clearfix"/>
    <w:basedOn w:val="Standardskriftforavsnitt"/>
    <w:rsid w:val="00C275C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8229822">
      <w:bodyDiv w:val="1"/>
      <w:marLeft w:val="0"/>
      <w:marRight w:val="0"/>
      <w:marTop w:val="0"/>
      <w:marBottom w:val="0"/>
      <w:divBdr>
        <w:top w:val="none" w:sz="0" w:space="0" w:color="auto"/>
        <w:left w:val="none" w:sz="0" w:space="0" w:color="auto"/>
        <w:bottom w:val="none" w:sz="0" w:space="0" w:color="auto"/>
        <w:right w:val="none" w:sz="0" w:space="0" w:color="auto"/>
      </w:divBdr>
    </w:div>
    <w:div w:id="288515194">
      <w:bodyDiv w:val="1"/>
      <w:marLeft w:val="0"/>
      <w:marRight w:val="0"/>
      <w:marTop w:val="0"/>
      <w:marBottom w:val="0"/>
      <w:divBdr>
        <w:top w:val="none" w:sz="0" w:space="0" w:color="auto"/>
        <w:left w:val="none" w:sz="0" w:space="0" w:color="auto"/>
        <w:bottom w:val="none" w:sz="0" w:space="0" w:color="auto"/>
        <w:right w:val="none" w:sz="0" w:space="0" w:color="auto"/>
      </w:divBdr>
    </w:div>
    <w:div w:id="365763955">
      <w:bodyDiv w:val="1"/>
      <w:marLeft w:val="0"/>
      <w:marRight w:val="0"/>
      <w:marTop w:val="0"/>
      <w:marBottom w:val="0"/>
      <w:divBdr>
        <w:top w:val="none" w:sz="0" w:space="0" w:color="auto"/>
        <w:left w:val="none" w:sz="0" w:space="0" w:color="auto"/>
        <w:bottom w:val="none" w:sz="0" w:space="0" w:color="auto"/>
        <w:right w:val="none" w:sz="0" w:space="0" w:color="auto"/>
      </w:divBdr>
    </w:div>
    <w:div w:id="484009905">
      <w:bodyDiv w:val="1"/>
      <w:marLeft w:val="0"/>
      <w:marRight w:val="0"/>
      <w:marTop w:val="0"/>
      <w:marBottom w:val="0"/>
      <w:divBdr>
        <w:top w:val="none" w:sz="0" w:space="0" w:color="auto"/>
        <w:left w:val="none" w:sz="0" w:space="0" w:color="auto"/>
        <w:bottom w:val="none" w:sz="0" w:space="0" w:color="auto"/>
        <w:right w:val="none" w:sz="0" w:space="0" w:color="auto"/>
      </w:divBdr>
    </w:div>
    <w:div w:id="719520533">
      <w:bodyDiv w:val="1"/>
      <w:marLeft w:val="0"/>
      <w:marRight w:val="0"/>
      <w:marTop w:val="0"/>
      <w:marBottom w:val="0"/>
      <w:divBdr>
        <w:top w:val="none" w:sz="0" w:space="0" w:color="auto"/>
        <w:left w:val="none" w:sz="0" w:space="0" w:color="auto"/>
        <w:bottom w:val="none" w:sz="0" w:space="0" w:color="auto"/>
        <w:right w:val="none" w:sz="0" w:space="0" w:color="auto"/>
      </w:divBdr>
    </w:div>
    <w:div w:id="782962902">
      <w:bodyDiv w:val="1"/>
      <w:marLeft w:val="0"/>
      <w:marRight w:val="0"/>
      <w:marTop w:val="0"/>
      <w:marBottom w:val="0"/>
      <w:divBdr>
        <w:top w:val="none" w:sz="0" w:space="0" w:color="auto"/>
        <w:left w:val="none" w:sz="0" w:space="0" w:color="auto"/>
        <w:bottom w:val="none" w:sz="0" w:space="0" w:color="auto"/>
        <w:right w:val="none" w:sz="0" w:space="0" w:color="auto"/>
      </w:divBdr>
    </w:div>
    <w:div w:id="803931263">
      <w:bodyDiv w:val="1"/>
      <w:marLeft w:val="0"/>
      <w:marRight w:val="0"/>
      <w:marTop w:val="0"/>
      <w:marBottom w:val="0"/>
      <w:divBdr>
        <w:top w:val="none" w:sz="0" w:space="0" w:color="auto"/>
        <w:left w:val="none" w:sz="0" w:space="0" w:color="auto"/>
        <w:bottom w:val="none" w:sz="0" w:space="0" w:color="auto"/>
        <w:right w:val="none" w:sz="0" w:space="0" w:color="auto"/>
      </w:divBdr>
    </w:div>
    <w:div w:id="830557779">
      <w:bodyDiv w:val="1"/>
      <w:marLeft w:val="0"/>
      <w:marRight w:val="0"/>
      <w:marTop w:val="0"/>
      <w:marBottom w:val="0"/>
      <w:divBdr>
        <w:top w:val="none" w:sz="0" w:space="0" w:color="auto"/>
        <w:left w:val="none" w:sz="0" w:space="0" w:color="auto"/>
        <w:bottom w:val="none" w:sz="0" w:space="0" w:color="auto"/>
        <w:right w:val="none" w:sz="0" w:space="0" w:color="auto"/>
      </w:divBdr>
    </w:div>
    <w:div w:id="847327489">
      <w:bodyDiv w:val="1"/>
      <w:marLeft w:val="0"/>
      <w:marRight w:val="0"/>
      <w:marTop w:val="0"/>
      <w:marBottom w:val="0"/>
      <w:divBdr>
        <w:top w:val="none" w:sz="0" w:space="0" w:color="auto"/>
        <w:left w:val="none" w:sz="0" w:space="0" w:color="auto"/>
        <w:bottom w:val="none" w:sz="0" w:space="0" w:color="auto"/>
        <w:right w:val="none" w:sz="0" w:space="0" w:color="auto"/>
      </w:divBdr>
      <w:divsChild>
        <w:div w:id="53895682">
          <w:marLeft w:val="806"/>
          <w:marRight w:val="0"/>
          <w:marTop w:val="125"/>
          <w:marBottom w:val="0"/>
          <w:divBdr>
            <w:top w:val="none" w:sz="0" w:space="0" w:color="auto"/>
            <w:left w:val="none" w:sz="0" w:space="0" w:color="auto"/>
            <w:bottom w:val="none" w:sz="0" w:space="0" w:color="auto"/>
            <w:right w:val="none" w:sz="0" w:space="0" w:color="auto"/>
          </w:divBdr>
        </w:div>
        <w:div w:id="376318406">
          <w:marLeft w:val="806"/>
          <w:marRight w:val="0"/>
          <w:marTop w:val="125"/>
          <w:marBottom w:val="0"/>
          <w:divBdr>
            <w:top w:val="none" w:sz="0" w:space="0" w:color="auto"/>
            <w:left w:val="none" w:sz="0" w:space="0" w:color="auto"/>
            <w:bottom w:val="none" w:sz="0" w:space="0" w:color="auto"/>
            <w:right w:val="none" w:sz="0" w:space="0" w:color="auto"/>
          </w:divBdr>
        </w:div>
        <w:div w:id="1058242256">
          <w:marLeft w:val="1138"/>
          <w:marRight w:val="0"/>
          <w:marTop w:val="106"/>
          <w:marBottom w:val="0"/>
          <w:divBdr>
            <w:top w:val="none" w:sz="0" w:space="0" w:color="auto"/>
            <w:left w:val="none" w:sz="0" w:space="0" w:color="auto"/>
            <w:bottom w:val="none" w:sz="0" w:space="0" w:color="auto"/>
            <w:right w:val="none" w:sz="0" w:space="0" w:color="auto"/>
          </w:divBdr>
        </w:div>
        <w:div w:id="1559973155">
          <w:marLeft w:val="806"/>
          <w:marRight w:val="0"/>
          <w:marTop w:val="125"/>
          <w:marBottom w:val="0"/>
          <w:divBdr>
            <w:top w:val="none" w:sz="0" w:space="0" w:color="auto"/>
            <w:left w:val="none" w:sz="0" w:space="0" w:color="auto"/>
            <w:bottom w:val="none" w:sz="0" w:space="0" w:color="auto"/>
            <w:right w:val="none" w:sz="0" w:space="0" w:color="auto"/>
          </w:divBdr>
        </w:div>
      </w:divsChild>
    </w:div>
    <w:div w:id="863860741">
      <w:bodyDiv w:val="1"/>
      <w:marLeft w:val="0"/>
      <w:marRight w:val="0"/>
      <w:marTop w:val="0"/>
      <w:marBottom w:val="0"/>
      <w:divBdr>
        <w:top w:val="none" w:sz="0" w:space="0" w:color="auto"/>
        <w:left w:val="none" w:sz="0" w:space="0" w:color="auto"/>
        <w:bottom w:val="none" w:sz="0" w:space="0" w:color="auto"/>
        <w:right w:val="none" w:sz="0" w:space="0" w:color="auto"/>
      </w:divBdr>
    </w:div>
    <w:div w:id="1006320736">
      <w:bodyDiv w:val="1"/>
      <w:marLeft w:val="0"/>
      <w:marRight w:val="0"/>
      <w:marTop w:val="0"/>
      <w:marBottom w:val="0"/>
      <w:divBdr>
        <w:top w:val="none" w:sz="0" w:space="0" w:color="auto"/>
        <w:left w:val="none" w:sz="0" w:space="0" w:color="auto"/>
        <w:bottom w:val="none" w:sz="0" w:space="0" w:color="auto"/>
        <w:right w:val="none" w:sz="0" w:space="0" w:color="auto"/>
      </w:divBdr>
    </w:div>
    <w:div w:id="1024331208">
      <w:bodyDiv w:val="1"/>
      <w:marLeft w:val="0"/>
      <w:marRight w:val="0"/>
      <w:marTop w:val="0"/>
      <w:marBottom w:val="0"/>
      <w:divBdr>
        <w:top w:val="none" w:sz="0" w:space="0" w:color="auto"/>
        <w:left w:val="none" w:sz="0" w:space="0" w:color="auto"/>
        <w:bottom w:val="none" w:sz="0" w:space="0" w:color="auto"/>
        <w:right w:val="none" w:sz="0" w:space="0" w:color="auto"/>
      </w:divBdr>
    </w:div>
    <w:div w:id="1056856883">
      <w:bodyDiv w:val="1"/>
      <w:marLeft w:val="0"/>
      <w:marRight w:val="0"/>
      <w:marTop w:val="0"/>
      <w:marBottom w:val="0"/>
      <w:divBdr>
        <w:top w:val="none" w:sz="0" w:space="0" w:color="auto"/>
        <w:left w:val="none" w:sz="0" w:space="0" w:color="auto"/>
        <w:bottom w:val="none" w:sz="0" w:space="0" w:color="auto"/>
        <w:right w:val="none" w:sz="0" w:space="0" w:color="auto"/>
      </w:divBdr>
    </w:div>
    <w:div w:id="1072779941">
      <w:bodyDiv w:val="1"/>
      <w:marLeft w:val="0"/>
      <w:marRight w:val="0"/>
      <w:marTop w:val="0"/>
      <w:marBottom w:val="0"/>
      <w:divBdr>
        <w:top w:val="none" w:sz="0" w:space="0" w:color="auto"/>
        <w:left w:val="none" w:sz="0" w:space="0" w:color="auto"/>
        <w:bottom w:val="none" w:sz="0" w:space="0" w:color="auto"/>
        <w:right w:val="none" w:sz="0" w:space="0" w:color="auto"/>
      </w:divBdr>
    </w:div>
    <w:div w:id="1145707630">
      <w:bodyDiv w:val="1"/>
      <w:marLeft w:val="0"/>
      <w:marRight w:val="0"/>
      <w:marTop w:val="0"/>
      <w:marBottom w:val="0"/>
      <w:divBdr>
        <w:top w:val="none" w:sz="0" w:space="0" w:color="auto"/>
        <w:left w:val="none" w:sz="0" w:space="0" w:color="auto"/>
        <w:bottom w:val="none" w:sz="0" w:space="0" w:color="auto"/>
        <w:right w:val="none" w:sz="0" w:space="0" w:color="auto"/>
      </w:divBdr>
    </w:div>
    <w:div w:id="1359620098">
      <w:bodyDiv w:val="1"/>
      <w:marLeft w:val="0"/>
      <w:marRight w:val="0"/>
      <w:marTop w:val="0"/>
      <w:marBottom w:val="0"/>
      <w:divBdr>
        <w:top w:val="none" w:sz="0" w:space="0" w:color="auto"/>
        <w:left w:val="none" w:sz="0" w:space="0" w:color="auto"/>
        <w:bottom w:val="none" w:sz="0" w:space="0" w:color="auto"/>
        <w:right w:val="none" w:sz="0" w:space="0" w:color="auto"/>
      </w:divBdr>
    </w:div>
    <w:div w:id="1517623029">
      <w:bodyDiv w:val="1"/>
      <w:marLeft w:val="0"/>
      <w:marRight w:val="0"/>
      <w:marTop w:val="0"/>
      <w:marBottom w:val="0"/>
      <w:divBdr>
        <w:top w:val="none" w:sz="0" w:space="0" w:color="auto"/>
        <w:left w:val="none" w:sz="0" w:space="0" w:color="auto"/>
        <w:bottom w:val="none" w:sz="0" w:space="0" w:color="auto"/>
        <w:right w:val="none" w:sz="0" w:space="0" w:color="auto"/>
      </w:divBdr>
    </w:div>
    <w:div w:id="1573390102">
      <w:bodyDiv w:val="1"/>
      <w:marLeft w:val="0"/>
      <w:marRight w:val="0"/>
      <w:marTop w:val="0"/>
      <w:marBottom w:val="0"/>
      <w:divBdr>
        <w:top w:val="none" w:sz="0" w:space="0" w:color="auto"/>
        <w:left w:val="none" w:sz="0" w:space="0" w:color="auto"/>
        <w:bottom w:val="none" w:sz="0" w:space="0" w:color="auto"/>
        <w:right w:val="none" w:sz="0" w:space="0" w:color="auto"/>
      </w:divBdr>
    </w:div>
    <w:div w:id="1603106296">
      <w:bodyDiv w:val="1"/>
      <w:marLeft w:val="0"/>
      <w:marRight w:val="0"/>
      <w:marTop w:val="0"/>
      <w:marBottom w:val="0"/>
      <w:divBdr>
        <w:top w:val="none" w:sz="0" w:space="0" w:color="auto"/>
        <w:left w:val="none" w:sz="0" w:space="0" w:color="auto"/>
        <w:bottom w:val="none" w:sz="0" w:space="0" w:color="auto"/>
        <w:right w:val="none" w:sz="0" w:space="0" w:color="auto"/>
      </w:divBdr>
    </w:div>
    <w:div w:id="1878349647">
      <w:bodyDiv w:val="1"/>
      <w:marLeft w:val="0"/>
      <w:marRight w:val="0"/>
      <w:marTop w:val="0"/>
      <w:marBottom w:val="0"/>
      <w:divBdr>
        <w:top w:val="none" w:sz="0" w:space="0" w:color="auto"/>
        <w:left w:val="none" w:sz="0" w:space="0" w:color="auto"/>
        <w:bottom w:val="none" w:sz="0" w:space="0" w:color="auto"/>
        <w:right w:val="none" w:sz="0" w:space="0" w:color="auto"/>
      </w:divBdr>
      <w:divsChild>
        <w:div w:id="1967615697">
          <w:marLeft w:val="0"/>
          <w:marRight w:val="0"/>
          <w:marTop w:val="0"/>
          <w:marBottom w:val="0"/>
          <w:divBdr>
            <w:top w:val="none" w:sz="0" w:space="0" w:color="auto"/>
            <w:left w:val="none" w:sz="0" w:space="0" w:color="auto"/>
            <w:bottom w:val="none" w:sz="0" w:space="0" w:color="auto"/>
            <w:right w:val="none" w:sz="0" w:space="0" w:color="auto"/>
          </w:divBdr>
        </w:div>
      </w:divsChild>
    </w:div>
    <w:div w:id="1935935233">
      <w:bodyDiv w:val="1"/>
      <w:marLeft w:val="0"/>
      <w:marRight w:val="0"/>
      <w:marTop w:val="0"/>
      <w:marBottom w:val="0"/>
      <w:divBdr>
        <w:top w:val="none" w:sz="0" w:space="0" w:color="auto"/>
        <w:left w:val="none" w:sz="0" w:space="0" w:color="auto"/>
        <w:bottom w:val="none" w:sz="0" w:space="0" w:color="auto"/>
        <w:right w:val="none" w:sz="0" w:space="0" w:color="auto"/>
      </w:divBdr>
    </w:div>
    <w:div w:id="1939101185">
      <w:bodyDiv w:val="1"/>
      <w:marLeft w:val="0"/>
      <w:marRight w:val="0"/>
      <w:marTop w:val="0"/>
      <w:marBottom w:val="0"/>
      <w:divBdr>
        <w:top w:val="none" w:sz="0" w:space="0" w:color="auto"/>
        <w:left w:val="none" w:sz="0" w:space="0" w:color="auto"/>
        <w:bottom w:val="none" w:sz="0" w:space="0" w:color="auto"/>
        <w:right w:val="none" w:sz="0" w:space="0" w:color="auto"/>
      </w:divBdr>
    </w:div>
    <w:div w:id="1944609801">
      <w:bodyDiv w:val="1"/>
      <w:marLeft w:val="0"/>
      <w:marRight w:val="0"/>
      <w:marTop w:val="0"/>
      <w:marBottom w:val="0"/>
      <w:divBdr>
        <w:top w:val="none" w:sz="0" w:space="0" w:color="auto"/>
        <w:left w:val="none" w:sz="0" w:space="0" w:color="auto"/>
        <w:bottom w:val="none" w:sz="0" w:space="0" w:color="auto"/>
        <w:right w:val="none" w:sz="0" w:space="0" w:color="auto"/>
      </w:divBdr>
      <w:divsChild>
        <w:div w:id="889069863">
          <w:marLeft w:val="0"/>
          <w:marRight w:val="0"/>
          <w:marTop w:val="0"/>
          <w:marBottom w:val="0"/>
          <w:divBdr>
            <w:top w:val="none" w:sz="0" w:space="0" w:color="auto"/>
            <w:left w:val="none" w:sz="0" w:space="0" w:color="auto"/>
            <w:bottom w:val="none" w:sz="0" w:space="0" w:color="auto"/>
            <w:right w:val="none" w:sz="0" w:space="0" w:color="auto"/>
          </w:divBdr>
          <w:divsChild>
            <w:div w:id="1542478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4263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7.svg"/><Relationship Id="rId21" Type="http://schemas.openxmlformats.org/officeDocument/2006/relationships/footer" Target="footer5.xml"/><Relationship Id="rId42" Type="http://schemas.openxmlformats.org/officeDocument/2006/relationships/image" Target="media/image11.svg"/><Relationship Id="rId63" Type="http://schemas.openxmlformats.org/officeDocument/2006/relationships/image" Target="media/image23.svg"/><Relationship Id="rId84" Type="http://schemas.openxmlformats.org/officeDocument/2006/relationships/image" Target="media/image44.png"/><Relationship Id="rId138" Type="http://schemas.openxmlformats.org/officeDocument/2006/relationships/image" Target="media/image98.png"/><Relationship Id="rId159" Type="http://schemas.openxmlformats.org/officeDocument/2006/relationships/image" Target="media/image119.svg"/><Relationship Id="rId170" Type="http://schemas.openxmlformats.org/officeDocument/2006/relationships/footer" Target="footer16.xml"/><Relationship Id="rId107" Type="http://schemas.openxmlformats.org/officeDocument/2006/relationships/image" Target="media/image67.svg"/><Relationship Id="rId11" Type="http://schemas.openxmlformats.org/officeDocument/2006/relationships/image" Target="media/image1.png"/><Relationship Id="rId32" Type="http://schemas.openxmlformats.org/officeDocument/2006/relationships/header" Target="header6.xml"/><Relationship Id="rId53" Type="http://schemas.openxmlformats.org/officeDocument/2006/relationships/footer" Target="footer14.xml"/><Relationship Id="rId74" Type="http://schemas.openxmlformats.org/officeDocument/2006/relationships/image" Target="media/image34.png"/><Relationship Id="rId128" Type="http://schemas.openxmlformats.org/officeDocument/2006/relationships/image" Target="media/image88.png"/><Relationship Id="rId149" Type="http://schemas.openxmlformats.org/officeDocument/2006/relationships/image" Target="media/image109.svg"/><Relationship Id="rId5" Type="http://schemas.openxmlformats.org/officeDocument/2006/relationships/numbering" Target="numbering.xml"/><Relationship Id="rId95" Type="http://schemas.openxmlformats.org/officeDocument/2006/relationships/image" Target="media/image55.svg"/><Relationship Id="rId160" Type="http://schemas.openxmlformats.org/officeDocument/2006/relationships/image" Target="media/image120.png"/><Relationship Id="rId181" Type="http://schemas.openxmlformats.org/officeDocument/2006/relationships/header" Target="header15.xml"/><Relationship Id="rId22" Type="http://schemas.openxmlformats.org/officeDocument/2006/relationships/comments" Target="comments.xml"/><Relationship Id="rId43" Type="http://schemas.openxmlformats.org/officeDocument/2006/relationships/image" Target="media/image12.png"/><Relationship Id="rId64" Type="http://schemas.openxmlformats.org/officeDocument/2006/relationships/image" Target="media/image24.jpeg"/><Relationship Id="rId118" Type="http://schemas.openxmlformats.org/officeDocument/2006/relationships/image" Target="media/image78.png"/><Relationship Id="rId139" Type="http://schemas.openxmlformats.org/officeDocument/2006/relationships/image" Target="media/image99.svg"/><Relationship Id="rId85" Type="http://schemas.openxmlformats.org/officeDocument/2006/relationships/image" Target="media/image45.svg"/><Relationship Id="rId150" Type="http://schemas.openxmlformats.org/officeDocument/2006/relationships/image" Target="media/image110.png"/><Relationship Id="rId171" Type="http://schemas.openxmlformats.org/officeDocument/2006/relationships/footer" Target="footer17.xml"/><Relationship Id="rId12" Type="http://schemas.openxmlformats.org/officeDocument/2006/relationships/image" Target="media/image2.jpeg"/><Relationship Id="rId33" Type="http://schemas.openxmlformats.org/officeDocument/2006/relationships/header" Target="header7.xml"/><Relationship Id="rId108" Type="http://schemas.openxmlformats.org/officeDocument/2006/relationships/image" Target="media/image68.png"/><Relationship Id="rId129" Type="http://schemas.openxmlformats.org/officeDocument/2006/relationships/image" Target="media/image89.svg"/><Relationship Id="rId54" Type="http://schemas.openxmlformats.org/officeDocument/2006/relationships/header" Target="header12.xml"/><Relationship Id="rId75" Type="http://schemas.openxmlformats.org/officeDocument/2006/relationships/image" Target="media/image35.svg"/><Relationship Id="rId96" Type="http://schemas.openxmlformats.org/officeDocument/2006/relationships/image" Target="media/image56.png"/><Relationship Id="rId140" Type="http://schemas.openxmlformats.org/officeDocument/2006/relationships/image" Target="media/image100.png"/><Relationship Id="rId161" Type="http://schemas.openxmlformats.org/officeDocument/2006/relationships/image" Target="media/image121.svg"/><Relationship Id="rId182" Type="http://schemas.openxmlformats.org/officeDocument/2006/relationships/header" Target="header16.xml"/><Relationship Id="rId6" Type="http://schemas.openxmlformats.org/officeDocument/2006/relationships/styles" Target="styles.xml"/><Relationship Id="rId23" Type="http://schemas.microsoft.com/office/2011/relationships/commentsExtended" Target="commentsExtended.xml"/><Relationship Id="rId119" Type="http://schemas.openxmlformats.org/officeDocument/2006/relationships/image" Target="media/image79.svg"/><Relationship Id="rId44" Type="http://schemas.openxmlformats.org/officeDocument/2006/relationships/image" Target="media/image13.svg"/><Relationship Id="rId65" Type="http://schemas.openxmlformats.org/officeDocument/2006/relationships/image" Target="media/image25.jpeg"/><Relationship Id="rId86" Type="http://schemas.openxmlformats.org/officeDocument/2006/relationships/image" Target="media/image46.png"/><Relationship Id="rId130" Type="http://schemas.openxmlformats.org/officeDocument/2006/relationships/image" Target="media/image90.png"/><Relationship Id="rId151" Type="http://schemas.openxmlformats.org/officeDocument/2006/relationships/image" Target="media/image111.svg"/><Relationship Id="rId172" Type="http://schemas.openxmlformats.org/officeDocument/2006/relationships/hyperlink" Target="http://www.toi.no" TargetMode="External"/><Relationship Id="rId13" Type="http://schemas.openxmlformats.org/officeDocument/2006/relationships/image" Target="media/image3.jpeg"/><Relationship Id="rId18" Type="http://schemas.openxmlformats.org/officeDocument/2006/relationships/footer" Target="footer3.xml"/><Relationship Id="rId39" Type="http://schemas.openxmlformats.org/officeDocument/2006/relationships/image" Target="media/image8.png"/><Relationship Id="rId109" Type="http://schemas.openxmlformats.org/officeDocument/2006/relationships/image" Target="media/image69.svg"/><Relationship Id="rId34" Type="http://schemas.openxmlformats.org/officeDocument/2006/relationships/footer" Target="footer8.xml"/><Relationship Id="rId50" Type="http://schemas.openxmlformats.org/officeDocument/2006/relationships/image" Target="media/image14.png"/><Relationship Id="rId55" Type="http://schemas.openxmlformats.org/officeDocument/2006/relationships/footer" Target="footer15.xml"/><Relationship Id="rId76" Type="http://schemas.openxmlformats.org/officeDocument/2006/relationships/image" Target="media/image36.png"/><Relationship Id="rId97" Type="http://schemas.openxmlformats.org/officeDocument/2006/relationships/image" Target="media/image57.svg"/><Relationship Id="rId104" Type="http://schemas.openxmlformats.org/officeDocument/2006/relationships/image" Target="media/image64.png"/><Relationship Id="rId120" Type="http://schemas.openxmlformats.org/officeDocument/2006/relationships/image" Target="media/image80.png"/><Relationship Id="rId125" Type="http://schemas.openxmlformats.org/officeDocument/2006/relationships/image" Target="media/image85.svg"/><Relationship Id="rId141" Type="http://schemas.openxmlformats.org/officeDocument/2006/relationships/image" Target="media/image101.svg"/><Relationship Id="rId146" Type="http://schemas.openxmlformats.org/officeDocument/2006/relationships/image" Target="media/image106.png"/><Relationship Id="rId167" Type="http://schemas.openxmlformats.org/officeDocument/2006/relationships/image" Target="media/image127.svg"/><Relationship Id="rId188" Type="http://schemas.openxmlformats.org/officeDocument/2006/relationships/glossaryDocument" Target="glossary/document.xml"/><Relationship Id="rId7" Type="http://schemas.openxmlformats.org/officeDocument/2006/relationships/settings" Target="settings.xml"/><Relationship Id="rId71" Type="http://schemas.openxmlformats.org/officeDocument/2006/relationships/image" Target="media/image31.svg"/><Relationship Id="rId92" Type="http://schemas.openxmlformats.org/officeDocument/2006/relationships/image" Target="media/image52.png"/><Relationship Id="rId162" Type="http://schemas.openxmlformats.org/officeDocument/2006/relationships/image" Target="media/image122.png"/><Relationship Id="rId183" Type="http://schemas.openxmlformats.org/officeDocument/2006/relationships/footer" Target="footer18.xml"/><Relationship Id="rId2" Type="http://schemas.openxmlformats.org/officeDocument/2006/relationships/customXml" Target="../customXml/item2.xml"/><Relationship Id="rId29" Type="http://schemas.openxmlformats.org/officeDocument/2006/relationships/header" Target="header5.xml"/><Relationship Id="rId24" Type="http://schemas.microsoft.com/office/2016/09/relationships/commentsIds" Target="commentsIds.xml"/><Relationship Id="rId40" Type="http://schemas.openxmlformats.org/officeDocument/2006/relationships/image" Target="media/image9.svg"/><Relationship Id="rId45" Type="http://schemas.openxmlformats.org/officeDocument/2006/relationships/header" Target="header9.xml"/><Relationship Id="rId66" Type="http://schemas.openxmlformats.org/officeDocument/2006/relationships/image" Target="media/image26.png"/><Relationship Id="rId87" Type="http://schemas.openxmlformats.org/officeDocument/2006/relationships/image" Target="media/image47.svg"/><Relationship Id="rId110" Type="http://schemas.openxmlformats.org/officeDocument/2006/relationships/image" Target="media/image70.png"/><Relationship Id="rId115" Type="http://schemas.openxmlformats.org/officeDocument/2006/relationships/image" Target="media/image75.svg"/><Relationship Id="rId131" Type="http://schemas.openxmlformats.org/officeDocument/2006/relationships/image" Target="media/image91.svg"/><Relationship Id="rId136" Type="http://schemas.openxmlformats.org/officeDocument/2006/relationships/image" Target="media/image96.png"/><Relationship Id="rId157" Type="http://schemas.openxmlformats.org/officeDocument/2006/relationships/image" Target="media/image117.svg"/><Relationship Id="rId178" Type="http://schemas.openxmlformats.org/officeDocument/2006/relationships/image" Target="media/image129.jpeg"/><Relationship Id="rId61" Type="http://schemas.openxmlformats.org/officeDocument/2006/relationships/image" Target="media/image21.svg"/><Relationship Id="rId82" Type="http://schemas.openxmlformats.org/officeDocument/2006/relationships/image" Target="media/image42.png"/><Relationship Id="rId152" Type="http://schemas.openxmlformats.org/officeDocument/2006/relationships/image" Target="media/image112.png"/><Relationship Id="rId173" Type="http://schemas.openxmlformats.org/officeDocument/2006/relationships/hyperlink" Target="mailto:toi@toi.no" TargetMode="External"/><Relationship Id="rId19" Type="http://schemas.openxmlformats.org/officeDocument/2006/relationships/header" Target="header3.xml"/><Relationship Id="rId14" Type="http://schemas.openxmlformats.org/officeDocument/2006/relationships/header" Target="header1.xml"/><Relationship Id="rId30" Type="http://schemas.openxmlformats.org/officeDocument/2006/relationships/footer" Target="footer6.xml"/><Relationship Id="rId35" Type="http://schemas.openxmlformats.org/officeDocument/2006/relationships/footer" Target="footer9.xml"/><Relationship Id="rId56" Type="http://schemas.openxmlformats.org/officeDocument/2006/relationships/image" Target="media/image16.png"/><Relationship Id="rId77" Type="http://schemas.openxmlformats.org/officeDocument/2006/relationships/image" Target="media/image37.svg"/><Relationship Id="rId100" Type="http://schemas.openxmlformats.org/officeDocument/2006/relationships/image" Target="media/image60.png"/><Relationship Id="rId105" Type="http://schemas.openxmlformats.org/officeDocument/2006/relationships/image" Target="media/image65.svg"/><Relationship Id="rId126" Type="http://schemas.openxmlformats.org/officeDocument/2006/relationships/image" Target="media/image86.png"/><Relationship Id="rId147" Type="http://schemas.openxmlformats.org/officeDocument/2006/relationships/image" Target="media/image107.svg"/><Relationship Id="rId168" Type="http://schemas.openxmlformats.org/officeDocument/2006/relationships/header" Target="header13.xml"/><Relationship Id="rId8" Type="http://schemas.openxmlformats.org/officeDocument/2006/relationships/webSettings" Target="webSettings.xml"/><Relationship Id="rId51" Type="http://schemas.openxmlformats.org/officeDocument/2006/relationships/image" Target="media/image15.svg"/><Relationship Id="rId72" Type="http://schemas.openxmlformats.org/officeDocument/2006/relationships/image" Target="media/image32.png"/><Relationship Id="rId93" Type="http://schemas.openxmlformats.org/officeDocument/2006/relationships/image" Target="media/image53.svg"/><Relationship Id="rId98" Type="http://schemas.openxmlformats.org/officeDocument/2006/relationships/image" Target="media/image58.png"/><Relationship Id="rId121" Type="http://schemas.openxmlformats.org/officeDocument/2006/relationships/image" Target="media/image81.svg"/><Relationship Id="rId142" Type="http://schemas.openxmlformats.org/officeDocument/2006/relationships/image" Target="media/image102.png"/><Relationship Id="rId163" Type="http://schemas.openxmlformats.org/officeDocument/2006/relationships/image" Target="media/image123.svg"/><Relationship Id="rId184" Type="http://schemas.openxmlformats.org/officeDocument/2006/relationships/header" Target="header17.xml"/><Relationship Id="rId189" Type="http://schemas.openxmlformats.org/officeDocument/2006/relationships/theme" Target="theme/theme1.xml"/><Relationship Id="rId3" Type="http://schemas.openxmlformats.org/officeDocument/2006/relationships/customXml" Target="../customXml/item3.xml"/><Relationship Id="rId25" Type="http://schemas.microsoft.com/office/2018/08/relationships/commentsExtensible" Target="commentsExtensible.xml"/><Relationship Id="rId46" Type="http://schemas.openxmlformats.org/officeDocument/2006/relationships/header" Target="header10.xml"/><Relationship Id="rId67" Type="http://schemas.openxmlformats.org/officeDocument/2006/relationships/image" Target="media/image27.svg"/><Relationship Id="rId116" Type="http://schemas.openxmlformats.org/officeDocument/2006/relationships/image" Target="media/image76.png"/><Relationship Id="rId137" Type="http://schemas.openxmlformats.org/officeDocument/2006/relationships/image" Target="media/image97.svg"/><Relationship Id="rId158" Type="http://schemas.openxmlformats.org/officeDocument/2006/relationships/image" Target="media/image118.png"/><Relationship Id="rId20" Type="http://schemas.openxmlformats.org/officeDocument/2006/relationships/footer" Target="footer4.xml"/><Relationship Id="rId41" Type="http://schemas.openxmlformats.org/officeDocument/2006/relationships/image" Target="media/image10.png"/><Relationship Id="rId62" Type="http://schemas.openxmlformats.org/officeDocument/2006/relationships/image" Target="media/image22.png"/><Relationship Id="rId83" Type="http://schemas.openxmlformats.org/officeDocument/2006/relationships/image" Target="media/image43.svg"/><Relationship Id="rId88" Type="http://schemas.openxmlformats.org/officeDocument/2006/relationships/image" Target="media/image48.png"/><Relationship Id="rId111" Type="http://schemas.openxmlformats.org/officeDocument/2006/relationships/image" Target="media/image71.svg"/><Relationship Id="rId132" Type="http://schemas.openxmlformats.org/officeDocument/2006/relationships/image" Target="media/image92.png"/><Relationship Id="rId153" Type="http://schemas.openxmlformats.org/officeDocument/2006/relationships/image" Target="media/image113.svg"/><Relationship Id="rId174" Type="http://schemas.openxmlformats.org/officeDocument/2006/relationships/hyperlink" Target="https://www.toi.no" TargetMode="External"/><Relationship Id="rId179" Type="http://schemas.openxmlformats.org/officeDocument/2006/relationships/hyperlink" Target="https://emea01.safelinks.protection.outlook.com/?url=https://www.linkedin.com/company/institute-of-transport-economics?trk%3Dtop_nav_home&amp;data=02|01|Trude.Kvalsvik@toi.no|36774c3c73a54cc5d5de08d65f76d9f6|e55c13c2d2474bb4954020f3d1aed41d|1|0|636801361421845662&amp;sdata=CXH9z9XT8gkLwVCQUBraylI7Lu1iWdNxsSwxIg7bH68%3D&amp;reserved=0" TargetMode="External"/><Relationship Id="rId15" Type="http://schemas.openxmlformats.org/officeDocument/2006/relationships/header" Target="header2.xml"/><Relationship Id="rId36" Type="http://schemas.openxmlformats.org/officeDocument/2006/relationships/header" Target="header8.xml"/><Relationship Id="rId57" Type="http://schemas.openxmlformats.org/officeDocument/2006/relationships/image" Target="media/image17.jpeg"/><Relationship Id="rId106" Type="http://schemas.openxmlformats.org/officeDocument/2006/relationships/image" Target="media/image66.png"/><Relationship Id="rId127" Type="http://schemas.openxmlformats.org/officeDocument/2006/relationships/image" Target="media/image87.svg"/><Relationship Id="rId10" Type="http://schemas.openxmlformats.org/officeDocument/2006/relationships/endnotes" Target="endnotes.xml"/><Relationship Id="rId31" Type="http://schemas.openxmlformats.org/officeDocument/2006/relationships/footer" Target="footer7.xml"/><Relationship Id="rId52" Type="http://schemas.openxmlformats.org/officeDocument/2006/relationships/footer" Target="footer13.xml"/><Relationship Id="rId73" Type="http://schemas.openxmlformats.org/officeDocument/2006/relationships/image" Target="media/image33.svg"/><Relationship Id="rId78" Type="http://schemas.openxmlformats.org/officeDocument/2006/relationships/image" Target="media/image38.png"/><Relationship Id="rId94" Type="http://schemas.openxmlformats.org/officeDocument/2006/relationships/image" Target="media/image54.png"/><Relationship Id="rId99" Type="http://schemas.openxmlformats.org/officeDocument/2006/relationships/image" Target="media/image59.svg"/><Relationship Id="rId101" Type="http://schemas.openxmlformats.org/officeDocument/2006/relationships/image" Target="media/image61.svg"/><Relationship Id="rId122" Type="http://schemas.openxmlformats.org/officeDocument/2006/relationships/image" Target="media/image82.jpeg"/><Relationship Id="rId143" Type="http://schemas.openxmlformats.org/officeDocument/2006/relationships/image" Target="media/image103.svg"/><Relationship Id="rId148" Type="http://schemas.openxmlformats.org/officeDocument/2006/relationships/image" Target="media/image108.png"/><Relationship Id="rId164" Type="http://schemas.openxmlformats.org/officeDocument/2006/relationships/image" Target="media/image124.png"/><Relationship Id="rId169" Type="http://schemas.openxmlformats.org/officeDocument/2006/relationships/header" Target="header14.xml"/><Relationship Id="rId185" Type="http://schemas.openxmlformats.org/officeDocument/2006/relationships/footer" Target="footer19.xml"/><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30.png"/><Relationship Id="rId26" Type="http://schemas.openxmlformats.org/officeDocument/2006/relationships/image" Target="media/image4.png"/><Relationship Id="rId47" Type="http://schemas.openxmlformats.org/officeDocument/2006/relationships/footer" Target="footer11.xml"/><Relationship Id="rId68" Type="http://schemas.openxmlformats.org/officeDocument/2006/relationships/image" Target="media/image28.png"/><Relationship Id="rId89" Type="http://schemas.openxmlformats.org/officeDocument/2006/relationships/image" Target="media/image49.svg"/><Relationship Id="rId112" Type="http://schemas.openxmlformats.org/officeDocument/2006/relationships/image" Target="media/image72.png"/><Relationship Id="rId133" Type="http://schemas.openxmlformats.org/officeDocument/2006/relationships/image" Target="media/image93.svg"/><Relationship Id="rId154" Type="http://schemas.openxmlformats.org/officeDocument/2006/relationships/image" Target="media/image114.png"/><Relationship Id="rId175" Type="http://schemas.openxmlformats.org/officeDocument/2006/relationships/hyperlink" Target="https://emea01.safelinks.protection.outlook.com/?url=https://twitter.com/TOIforsk&amp;data=02|01|Trude.Kvalsvik@toi.no|36774c3c73a54cc5d5de08d65f76d9f6|e55c13c2d2474bb4954020f3d1aed41d|1|0|636801361421835653&amp;sdata=dPL0K/CxP34A0Onyg6VGfFS5iP%2BYOBc2dOYYJXe2r0E%3D&amp;reserved=0" TargetMode="External"/><Relationship Id="rId16" Type="http://schemas.openxmlformats.org/officeDocument/2006/relationships/footer" Target="footer1.xml"/><Relationship Id="rId37" Type="http://schemas.openxmlformats.org/officeDocument/2006/relationships/footer" Target="footer10.xml"/><Relationship Id="rId58" Type="http://schemas.openxmlformats.org/officeDocument/2006/relationships/image" Target="media/image18.png"/><Relationship Id="rId79" Type="http://schemas.openxmlformats.org/officeDocument/2006/relationships/image" Target="media/image39.svg"/><Relationship Id="rId102" Type="http://schemas.openxmlformats.org/officeDocument/2006/relationships/image" Target="media/image62.png"/><Relationship Id="rId123" Type="http://schemas.openxmlformats.org/officeDocument/2006/relationships/image" Target="media/image83.jpeg"/><Relationship Id="rId144" Type="http://schemas.openxmlformats.org/officeDocument/2006/relationships/image" Target="media/image104.png"/><Relationship Id="rId90" Type="http://schemas.openxmlformats.org/officeDocument/2006/relationships/image" Target="media/image50.png"/><Relationship Id="rId165" Type="http://schemas.openxmlformats.org/officeDocument/2006/relationships/image" Target="media/image125.svg"/><Relationship Id="rId186" Type="http://schemas.openxmlformats.org/officeDocument/2006/relationships/fontTable" Target="fontTable.xml"/><Relationship Id="rId27" Type="http://schemas.openxmlformats.org/officeDocument/2006/relationships/image" Target="media/image5.svg"/><Relationship Id="rId48" Type="http://schemas.openxmlformats.org/officeDocument/2006/relationships/footer" Target="footer12.xml"/><Relationship Id="rId69" Type="http://schemas.openxmlformats.org/officeDocument/2006/relationships/image" Target="media/image29.svg"/><Relationship Id="rId113" Type="http://schemas.openxmlformats.org/officeDocument/2006/relationships/image" Target="media/image73.svg"/><Relationship Id="rId134" Type="http://schemas.openxmlformats.org/officeDocument/2006/relationships/image" Target="media/image94.png"/><Relationship Id="rId80" Type="http://schemas.openxmlformats.org/officeDocument/2006/relationships/image" Target="media/image40.png"/><Relationship Id="rId155" Type="http://schemas.openxmlformats.org/officeDocument/2006/relationships/image" Target="media/image115.svg"/><Relationship Id="rId176" Type="http://schemas.openxmlformats.org/officeDocument/2006/relationships/image" Target="media/image128.jpeg"/><Relationship Id="rId17" Type="http://schemas.openxmlformats.org/officeDocument/2006/relationships/footer" Target="footer2.xml"/><Relationship Id="rId38" Type="http://schemas.openxmlformats.org/officeDocument/2006/relationships/image" Target="media/image7.jpeg"/><Relationship Id="rId59" Type="http://schemas.openxmlformats.org/officeDocument/2006/relationships/image" Target="media/image19.svg"/><Relationship Id="rId103" Type="http://schemas.openxmlformats.org/officeDocument/2006/relationships/image" Target="media/image63.svg"/><Relationship Id="rId124" Type="http://schemas.openxmlformats.org/officeDocument/2006/relationships/image" Target="media/image84.png"/><Relationship Id="rId70" Type="http://schemas.openxmlformats.org/officeDocument/2006/relationships/image" Target="media/image30.png"/><Relationship Id="rId91" Type="http://schemas.openxmlformats.org/officeDocument/2006/relationships/image" Target="media/image51.svg"/><Relationship Id="rId145" Type="http://schemas.openxmlformats.org/officeDocument/2006/relationships/image" Target="media/image105.svg"/><Relationship Id="rId166" Type="http://schemas.openxmlformats.org/officeDocument/2006/relationships/image" Target="media/image126.png"/><Relationship Id="rId187" Type="http://schemas.microsoft.com/office/2011/relationships/people" Target="people.xml"/><Relationship Id="rId1" Type="http://schemas.openxmlformats.org/officeDocument/2006/relationships/customXml" Target="../customXml/item1.xml"/><Relationship Id="rId28" Type="http://schemas.openxmlformats.org/officeDocument/2006/relationships/header" Target="header4.xml"/><Relationship Id="rId49" Type="http://schemas.openxmlformats.org/officeDocument/2006/relationships/header" Target="header11.xml"/><Relationship Id="rId114" Type="http://schemas.openxmlformats.org/officeDocument/2006/relationships/image" Target="media/image74.png"/><Relationship Id="rId60" Type="http://schemas.openxmlformats.org/officeDocument/2006/relationships/image" Target="media/image20.png"/><Relationship Id="rId81" Type="http://schemas.openxmlformats.org/officeDocument/2006/relationships/image" Target="media/image41.svg"/><Relationship Id="rId135" Type="http://schemas.openxmlformats.org/officeDocument/2006/relationships/image" Target="media/image95.svg"/><Relationship Id="rId156" Type="http://schemas.openxmlformats.org/officeDocument/2006/relationships/image" Target="media/image116.png"/><Relationship Id="rId177" Type="http://schemas.openxmlformats.org/officeDocument/2006/relationships/hyperlink" Target="https://emea01.safelinks.protection.outlook.com/?url=https://www.facebook.com/toiforsk&amp;data=02|01|Trude.Kvalsvik@toi.no|36774c3c73a54cc5d5de08d65f76d9f6|e55c13c2d2474bb4954020f3d1aed41d|1|0|636801361421845662&amp;sdata=VkAOG7ATwaa5oUnDYOCH6xEvHzZdzXidSsdOrz%2Bu5f4%3D&amp;reserved=0" TargetMode="External"/></Relationships>
</file>

<file path=word/_rels/footer11.xml.rels><?xml version="1.0" encoding="UTF-8" standalone="yes"?>
<Relationships xmlns="http://schemas.openxmlformats.org/package/2006/relationships"><Relationship Id="rId2" Type="http://schemas.openxmlformats.org/officeDocument/2006/relationships/hyperlink" Target="https://www.toi.no" TargetMode="External"/><Relationship Id="rId1" Type="http://schemas.openxmlformats.org/officeDocument/2006/relationships/hyperlink" Target="mailto:toi@toi.no" TargetMode="External"/></Relationships>
</file>

<file path=word/_rels/footer12.xml.rels><?xml version="1.0" encoding="UTF-8" standalone="yes"?>
<Relationships xmlns="http://schemas.openxmlformats.org/package/2006/relationships"><Relationship Id="rId2" Type="http://schemas.openxmlformats.org/officeDocument/2006/relationships/hyperlink" Target="https://www.toi.no" TargetMode="External"/><Relationship Id="rId1" Type="http://schemas.openxmlformats.org/officeDocument/2006/relationships/hyperlink" Target="mailto:toi@toi.no" TargetMode="External"/></Relationships>
</file>

<file path=word/_rels/footer16.xml.rels><?xml version="1.0" encoding="UTF-8" standalone="yes"?>
<Relationships xmlns="http://schemas.openxmlformats.org/package/2006/relationships"><Relationship Id="rId2" Type="http://schemas.openxmlformats.org/officeDocument/2006/relationships/hyperlink" Target="https://www.toi.no" TargetMode="External"/><Relationship Id="rId1" Type="http://schemas.openxmlformats.org/officeDocument/2006/relationships/hyperlink" Target="mailto:toi@toi.no" TargetMode="External"/></Relationships>
</file>

<file path=word/_rels/footer17.xml.rels><?xml version="1.0" encoding="UTF-8" standalone="yes"?>
<Relationships xmlns="http://schemas.openxmlformats.org/package/2006/relationships"><Relationship Id="rId2" Type="http://schemas.openxmlformats.org/officeDocument/2006/relationships/hyperlink" Target="https://www.toi.no" TargetMode="External"/><Relationship Id="rId1" Type="http://schemas.openxmlformats.org/officeDocument/2006/relationships/hyperlink" Target="mailto:toi@toi.no" TargetMode="External"/></Relationships>
</file>

<file path=word/_rels/footer3.xml.rels><?xml version="1.0" encoding="UTF-8" standalone="yes"?>
<Relationships xmlns="http://schemas.openxmlformats.org/package/2006/relationships"><Relationship Id="rId1" Type="http://schemas.openxmlformats.org/officeDocument/2006/relationships/hyperlink" Target="mailto:toi@toi.no" TargetMode="External"/></Relationships>
</file>

<file path=word/_rels/footer6.xml.rels><?xml version="1.0" encoding="UTF-8" standalone="yes"?>
<Relationships xmlns="http://schemas.openxmlformats.org/package/2006/relationships"><Relationship Id="rId2" Type="http://schemas.openxmlformats.org/officeDocument/2006/relationships/hyperlink" Target="https://www.toi.no" TargetMode="External"/><Relationship Id="rId1" Type="http://schemas.openxmlformats.org/officeDocument/2006/relationships/hyperlink" Target="mailto:toi@toi.no" TargetMode="External"/></Relationships>
</file>

<file path=word/_rels/footnotes.xml.rels><?xml version="1.0" encoding="UTF-8" standalone="yes"?>
<Relationships xmlns="http://schemas.openxmlformats.org/package/2006/relationships"><Relationship Id="rId1" Type="http://schemas.openxmlformats.org/officeDocument/2006/relationships/hyperlink" Target="https://www.ssb.no/befolkning/folketall/artikler/de-storste-byene-og-tettstedene-i-norge" TargetMode="External"/></Relationships>
</file>

<file path=word/_rels/header10.xml.rels><?xml version="1.0" encoding="UTF-8" standalone="yes"?>
<Relationships xmlns="http://schemas.openxmlformats.org/package/2006/relationships"><Relationship Id="rId1" Type="http://schemas.openxmlformats.org/officeDocument/2006/relationships/image" Target="media/image6.png"/></Relationships>
</file>

<file path=word/_rels/header11.xml.rels><?xml version="1.0" encoding="UTF-8" standalone="yes"?>
<Relationships xmlns="http://schemas.openxmlformats.org/package/2006/relationships"><Relationship Id="rId1" Type="http://schemas.openxmlformats.org/officeDocument/2006/relationships/image" Target="media/image6.png"/></Relationships>
</file>

<file path=word/_rels/header12.xml.rels><?xml version="1.0" encoding="UTF-8" standalone="yes"?>
<Relationships xmlns="http://schemas.openxmlformats.org/package/2006/relationships"><Relationship Id="rId1" Type="http://schemas.openxmlformats.org/officeDocument/2006/relationships/image" Target="media/image6.png"/></Relationships>
</file>

<file path=word/_rels/header17.xml.rels><?xml version="1.0" encoding="UTF-8" standalone="yes"?>
<Relationships xmlns="http://schemas.openxmlformats.org/package/2006/relationships"><Relationship Id="rId1" Type="http://schemas.openxmlformats.org/officeDocument/2006/relationships/image" Target="media/image131.jpg"/></Relationships>
</file>

<file path=word/_rels/header4.xml.rels><?xml version="1.0" encoding="UTF-8" standalone="yes"?>
<Relationships xmlns="http://schemas.openxmlformats.org/package/2006/relationships"><Relationship Id="rId1" Type="http://schemas.openxmlformats.org/officeDocument/2006/relationships/image" Target="media/image6.png"/></Relationships>
</file>

<file path=word/_rels/header5.xml.rels><?xml version="1.0" encoding="UTF-8" standalone="yes"?>
<Relationships xmlns="http://schemas.openxmlformats.org/package/2006/relationships"><Relationship Id="rId1" Type="http://schemas.openxmlformats.org/officeDocument/2006/relationships/image" Target="media/image6.png"/></Relationships>
</file>

<file path=word/_rels/header6.xml.rels><?xml version="1.0" encoding="UTF-8" standalone="yes"?>
<Relationships xmlns="http://schemas.openxmlformats.org/package/2006/relationships"><Relationship Id="rId1" Type="http://schemas.openxmlformats.org/officeDocument/2006/relationships/image" Target="media/image6.png"/></Relationships>
</file>

<file path=word/_rels/header7.xml.rels><?xml version="1.0" encoding="UTF-8" standalone="yes"?>
<Relationships xmlns="http://schemas.openxmlformats.org/package/2006/relationships"><Relationship Id="rId1" Type="http://schemas.openxmlformats.org/officeDocument/2006/relationships/image" Target="media/image6.png"/></Relationships>
</file>

<file path=word/_rels/header8.xml.rels><?xml version="1.0" encoding="UTF-8" standalone="yes"?>
<Relationships xmlns="http://schemas.openxmlformats.org/package/2006/relationships"><Relationship Id="rId1" Type="http://schemas.openxmlformats.org/officeDocument/2006/relationships/image" Target="media/image6.png"/></Relationships>
</file>

<file path=word/_rels/header9.xml.rels><?xml version="1.0" encoding="UTF-8" standalone="yes"?>
<Relationships xmlns="http://schemas.openxmlformats.org/package/2006/relationships"><Relationship Id="rId1" Type="http://schemas.openxmlformats.org/officeDocument/2006/relationships/image" Target="media/image6.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4B011A1F5CA34B999BB97C6B439F505E"/>
        <w:category>
          <w:name w:val="Generelt"/>
          <w:gallery w:val="placeholder"/>
        </w:category>
        <w:types>
          <w:type w:val="bbPlcHdr"/>
        </w:types>
        <w:behaviors>
          <w:behavior w:val="content"/>
        </w:behaviors>
        <w:guid w:val="{482C92F4-A5D9-4FA0-8356-6AE2F759583C}"/>
      </w:docPartPr>
      <w:docPartBody>
        <w:p w:rsidR="00FD6AE7" w:rsidRDefault="00294C86">
          <w:pPr>
            <w:pStyle w:val="4B011A1F5CA34B999BB97C6B439F505E"/>
          </w:pPr>
          <w:r>
            <w:rPr>
              <w:rStyle w:val="Plassholdertekst"/>
            </w:rPr>
            <w:t>Klikk eller trykk her for å skrive inn tekst.</w:t>
          </w:r>
        </w:p>
      </w:docPartBody>
    </w:docPart>
    <w:docPart>
      <w:docPartPr>
        <w:name w:val="972E7D052D36403E9AC383465344B0E4"/>
        <w:category>
          <w:name w:val="Generelt"/>
          <w:gallery w:val="placeholder"/>
        </w:category>
        <w:types>
          <w:type w:val="bbPlcHdr"/>
        </w:types>
        <w:behaviors>
          <w:behavior w:val="content"/>
        </w:behaviors>
        <w:guid w:val="{0CA8A3FB-BEAC-4326-91BC-DC0789094F91}"/>
      </w:docPartPr>
      <w:docPartBody>
        <w:p w:rsidR="00FD6AE7" w:rsidRDefault="00294C86">
          <w:pPr>
            <w:pStyle w:val="972E7D052D36403E9AC383465344B0E4"/>
          </w:pPr>
          <w:r w:rsidRPr="00430A31">
            <w:rPr>
              <w:rStyle w:val="Plassholdertekst"/>
            </w:rPr>
            <w:t>Klikk eller trykk for å skrive inn en dato.</w:t>
          </w:r>
        </w:p>
      </w:docPartBody>
    </w:docPart>
    <w:docPart>
      <w:docPartPr>
        <w:name w:val="2B30BECACDCA4434AB50439E91B00C70"/>
        <w:category>
          <w:name w:val="Generelt"/>
          <w:gallery w:val="placeholder"/>
        </w:category>
        <w:types>
          <w:type w:val="bbPlcHdr"/>
        </w:types>
        <w:behaviors>
          <w:behavior w:val="content"/>
        </w:behaviors>
        <w:guid w:val="{EB6E624B-19DD-48E0-818C-BD8D9D5229C2}"/>
      </w:docPartPr>
      <w:docPartBody>
        <w:p w:rsidR="00FD6AE7" w:rsidRDefault="00294C86">
          <w:pPr>
            <w:pStyle w:val="2B30BECACDCA4434AB50439E91B00C70"/>
          </w:pPr>
          <w:r w:rsidRPr="006E0C4A">
            <w:rPr>
              <w:rStyle w:val="Plassholdertekst"/>
            </w:rPr>
            <w:t>Klikk eller trykk her for å skrive inn tekst.</w:t>
          </w:r>
        </w:p>
      </w:docPartBody>
    </w:docPart>
    <w:docPart>
      <w:docPartPr>
        <w:name w:val="E8BCB675DB9C41E59B71FCC2442CAD39"/>
        <w:category>
          <w:name w:val="Generelt"/>
          <w:gallery w:val="placeholder"/>
        </w:category>
        <w:types>
          <w:type w:val="bbPlcHdr"/>
        </w:types>
        <w:behaviors>
          <w:behavior w:val="content"/>
        </w:behaviors>
        <w:guid w:val="{FC9C32DD-E70F-433E-8502-919E700E64AF}"/>
      </w:docPartPr>
      <w:docPartBody>
        <w:p w:rsidR="00FD6AE7" w:rsidRDefault="00294C86">
          <w:pPr>
            <w:pStyle w:val="E8BCB675DB9C41E59B71FCC2442CAD39"/>
          </w:pPr>
          <w:r w:rsidRPr="00430A31">
            <w:rPr>
              <w:rStyle w:val="Plassholdertekst"/>
            </w:rPr>
            <w:t>Klikk eller trykk for å skrive inn en dato.</w:t>
          </w:r>
        </w:p>
      </w:docPartBody>
    </w:docPart>
    <w:docPart>
      <w:docPartPr>
        <w:name w:val="3A818C0C61EB444488CC84E4972C7657"/>
        <w:category>
          <w:name w:val="Generelt"/>
          <w:gallery w:val="placeholder"/>
        </w:category>
        <w:types>
          <w:type w:val="bbPlcHdr"/>
        </w:types>
        <w:behaviors>
          <w:behavior w:val="content"/>
        </w:behaviors>
        <w:guid w:val="{CB3A8CD8-8264-428C-8E78-E1AA85BE4996}"/>
      </w:docPartPr>
      <w:docPartBody>
        <w:p w:rsidR="00FD6AE7" w:rsidRDefault="00294C86">
          <w:pPr>
            <w:pStyle w:val="3A818C0C61EB444488CC84E4972C7657"/>
          </w:pPr>
          <w:r w:rsidRPr="006E0C4A">
            <w:rPr>
              <w:rStyle w:val="Plassholdertekst"/>
            </w:rPr>
            <w:t>Klikk eller trykk her for å skrive inn tekst.</w:t>
          </w:r>
        </w:p>
      </w:docPartBody>
    </w:docPart>
    <w:docPart>
      <w:docPartPr>
        <w:name w:val="789D77613CDA4EBFAE1E5F6F46406D77"/>
        <w:category>
          <w:name w:val="Generelt"/>
          <w:gallery w:val="placeholder"/>
        </w:category>
        <w:types>
          <w:type w:val="bbPlcHdr"/>
        </w:types>
        <w:behaviors>
          <w:behavior w:val="content"/>
        </w:behaviors>
        <w:guid w:val="{A0A58227-5751-4BC8-8C56-EF61E9952B81}"/>
      </w:docPartPr>
      <w:docPartBody>
        <w:p w:rsidR="00FD6AE7" w:rsidRDefault="00294C86">
          <w:pPr>
            <w:pStyle w:val="789D77613CDA4EBFAE1E5F6F46406D77"/>
          </w:pPr>
          <w:r w:rsidRPr="0017704E">
            <w:rPr>
              <w:rStyle w:val="Plassholdertekst"/>
            </w:rPr>
            <w:t>Klikk eller trykk her for å skrive inn tekst.</w:t>
          </w:r>
        </w:p>
      </w:docPartBody>
    </w:docPart>
    <w:docPart>
      <w:docPartPr>
        <w:name w:val="7B8C092A75584263A736CC89CC9B4D80"/>
        <w:category>
          <w:name w:val="Generelt"/>
          <w:gallery w:val="placeholder"/>
        </w:category>
        <w:types>
          <w:type w:val="bbPlcHdr"/>
        </w:types>
        <w:behaviors>
          <w:behavior w:val="content"/>
        </w:behaviors>
        <w:guid w:val="{EBE268F3-3075-49AB-8995-37908BE6ACF5}"/>
      </w:docPartPr>
      <w:docPartBody>
        <w:p w:rsidR="00FD6AE7" w:rsidRDefault="00294C86">
          <w:pPr>
            <w:pStyle w:val="7B8C092A75584263A736CC89CC9B4D80"/>
          </w:pPr>
          <w:r w:rsidRPr="0017704E">
            <w:rPr>
              <w:rStyle w:val="Plassholdertekst"/>
            </w:rPr>
            <w:t>Velg et element.</w:t>
          </w:r>
        </w:p>
      </w:docPartBody>
    </w:docPart>
    <w:docPart>
      <w:docPartPr>
        <w:name w:val="E7E4599B146843CF849FBF832A0D1F29"/>
        <w:category>
          <w:name w:val="Generelt"/>
          <w:gallery w:val="placeholder"/>
        </w:category>
        <w:types>
          <w:type w:val="bbPlcHdr"/>
        </w:types>
        <w:behaviors>
          <w:behavior w:val="content"/>
        </w:behaviors>
        <w:guid w:val="{DD3DDE7B-27CC-4D08-9DB4-69292159153E}"/>
      </w:docPartPr>
      <w:docPartBody>
        <w:p w:rsidR="00FD6AE7" w:rsidRDefault="00294C86">
          <w:pPr>
            <w:pStyle w:val="E7E4599B146843CF849FBF832A0D1F29"/>
          </w:pPr>
          <w:r w:rsidRPr="00B63D72">
            <w:rPr>
              <w:rStyle w:val="Plassholdertekst"/>
            </w:rPr>
            <w:t>Klikk eller trykk her for å skrive inn tekst.</w:t>
          </w:r>
        </w:p>
      </w:docPartBody>
    </w:docPart>
    <w:docPart>
      <w:docPartPr>
        <w:name w:val="D04A4D49F01A4A769CEEC0029B0ED53A"/>
        <w:category>
          <w:name w:val="Generelt"/>
          <w:gallery w:val="placeholder"/>
        </w:category>
        <w:types>
          <w:type w:val="bbPlcHdr"/>
        </w:types>
        <w:behaviors>
          <w:behavior w:val="content"/>
        </w:behaviors>
        <w:guid w:val="{87686A67-9E68-425C-8CA1-FD6F8D89BE21}"/>
      </w:docPartPr>
      <w:docPartBody>
        <w:p w:rsidR="00FD6AE7" w:rsidRDefault="00294C86">
          <w:pPr>
            <w:pStyle w:val="D04A4D49F01A4A769CEEC0029B0ED53A"/>
          </w:pPr>
          <w:r w:rsidRPr="00430A31">
            <w:rPr>
              <w:rStyle w:val="Plassholdertekst"/>
            </w:rPr>
            <w:t>Klikk eller trykk for å skrive inn en dato.</w:t>
          </w:r>
        </w:p>
      </w:docPartBody>
    </w:docPart>
    <w:docPart>
      <w:docPartPr>
        <w:name w:val="60E8338AE5D1490A9844354FDD20E85E"/>
        <w:category>
          <w:name w:val="Generelt"/>
          <w:gallery w:val="placeholder"/>
        </w:category>
        <w:types>
          <w:type w:val="bbPlcHdr"/>
        </w:types>
        <w:behaviors>
          <w:behavior w:val="content"/>
        </w:behaviors>
        <w:guid w:val="{E216E15E-84DB-46A2-AC94-52D759CB12C2}"/>
      </w:docPartPr>
      <w:docPartBody>
        <w:p w:rsidR="00FD6AE7" w:rsidRDefault="00294C86">
          <w:pPr>
            <w:pStyle w:val="60E8338AE5D1490A9844354FDD20E85E"/>
          </w:pPr>
          <w:r w:rsidRPr="00302A8C">
            <w:rPr>
              <w:rStyle w:val="Plassholdertekst"/>
            </w:rPr>
            <w:t>Velg et element.</w:t>
          </w:r>
        </w:p>
      </w:docPartBody>
    </w:docPart>
    <w:docPart>
      <w:docPartPr>
        <w:name w:val="E60A92DE952546CABDC85DF20FF615BF"/>
        <w:category>
          <w:name w:val="Generelt"/>
          <w:gallery w:val="placeholder"/>
        </w:category>
        <w:types>
          <w:type w:val="bbPlcHdr"/>
        </w:types>
        <w:behaviors>
          <w:behavior w:val="content"/>
        </w:behaviors>
        <w:guid w:val="{9965B9B0-B818-45AE-888D-F62ED538ADBD}"/>
      </w:docPartPr>
      <w:docPartBody>
        <w:p w:rsidR="00FD6AE7" w:rsidRDefault="00294C86">
          <w:pPr>
            <w:pStyle w:val="E60A92DE952546CABDC85DF20FF615BF"/>
          </w:pPr>
          <w:r w:rsidRPr="00430A31">
            <w:rPr>
              <w:rStyle w:val="Plassholdertekst"/>
            </w:rPr>
            <w:t>Klikk eller trykk for å skrive inn en dato.</w:t>
          </w:r>
        </w:p>
      </w:docPartBody>
    </w:docPart>
    <w:docPart>
      <w:docPartPr>
        <w:name w:val="BBC7B76F3A2C4DD982734817E3AF7B8A"/>
        <w:category>
          <w:name w:val="Generelt"/>
          <w:gallery w:val="placeholder"/>
        </w:category>
        <w:types>
          <w:type w:val="bbPlcHdr"/>
        </w:types>
        <w:behaviors>
          <w:behavior w:val="content"/>
        </w:behaviors>
        <w:guid w:val="{7D23B91C-3504-44FE-96F4-BA21D30EF4A2}"/>
      </w:docPartPr>
      <w:docPartBody>
        <w:p w:rsidR="00895AD2" w:rsidRDefault="00895AD2" w:rsidP="00895AD2">
          <w:pPr>
            <w:pStyle w:val="BBC7B76F3A2C4DD982734817E3AF7B8A"/>
          </w:pPr>
          <w:r w:rsidRPr="006E0C4A">
            <w:rPr>
              <w:rStyle w:val="Plassholdertekst"/>
            </w:rPr>
            <w:t>Klikk eller trykk her for å skrive inn tekst.</w:t>
          </w:r>
        </w:p>
      </w:docPartBody>
    </w:docPart>
    <w:docPart>
      <w:docPartPr>
        <w:name w:val="B8F6BFDF82B04EB4AAC5CF3A209FAFDF"/>
        <w:category>
          <w:name w:val="Generelt"/>
          <w:gallery w:val="placeholder"/>
        </w:category>
        <w:types>
          <w:type w:val="bbPlcHdr"/>
        </w:types>
        <w:behaviors>
          <w:behavior w:val="content"/>
        </w:behaviors>
        <w:guid w:val="{11AEE163-ECF6-4480-B9FB-1DF0EA957C8C}"/>
      </w:docPartPr>
      <w:docPartBody>
        <w:p w:rsidR="00895AD2" w:rsidRDefault="00895AD2" w:rsidP="00895AD2">
          <w:pPr>
            <w:pStyle w:val="B8F6BFDF82B04EB4AAC5CF3A209FAFDF"/>
          </w:pPr>
          <w:r w:rsidRPr="006E0C4A">
            <w:rPr>
              <w:rStyle w:val="Plassholdertekst"/>
            </w:rPr>
            <w:t>Klikk eller trykk her for å skrive inn tekst.</w:t>
          </w:r>
        </w:p>
      </w:docPartBody>
    </w:docPart>
    <w:docPart>
      <w:docPartPr>
        <w:name w:val="1495188663DD4D27A94DC8C2043C8265"/>
        <w:category>
          <w:name w:val="Generelt"/>
          <w:gallery w:val="placeholder"/>
        </w:category>
        <w:types>
          <w:type w:val="bbPlcHdr"/>
        </w:types>
        <w:behaviors>
          <w:behavior w:val="content"/>
        </w:behaviors>
        <w:guid w:val="{02C38A80-7CA9-490F-B86F-51829E0C64B1}"/>
      </w:docPartPr>
      <w:docPartBody>
        <w:p w:rsidR="00895AD2" w:rsidRDefault="00895AD2" w:rsidP="00895AD2">
          <w:pPr>
            <w:pStyle w:val="1495188663DD4D27A94DC8C2043C8265"/>
          </w:pPr>
          <w:r w:rsidRPr="006E0C4A">
            <w:rPr>
              <w:rStyle w:val="Plassholdertekst"/>
            </w:rPr>
            <w:t>Klikk eller trykk her for å skrive inn tekst.</w:t>
          </w:r>
        </w:p>
      </w:docPartBody>
    </w:docPart>
    <w:docPart>
      <w:docPartPr>
        <w:name w:val="DB5AFDCDBFA44F939536A63AD610AB7D"/>
        <w:category>
          <w:name w:val="Generelt"/>
          <w:gallery w:val="placeholder"/>
        </w:category>
        <w:types>
          <w:type w:val="bbPlcHdr"/>
        </w:types>
        <w:behaviors>
          <w:behavior w:val="content"/>
        </w:behaviors>
        <w:guid w:val="{5AFF17FE-B68E-425B-BD6F-10018E92A9E3}"/>
      </w:docPartPr>
      <w:docPartBody>
        <w:p w:rsidR="00895AD2" w:rsidRDefault="00895AD2" w:rsidP="00895AD2">
          <w:pPr>
            <w:pStyle w:val="DB5AFDCDBFA44F939536A63AD610AB7D"/>
          </w:pPr>
          <w:r w:rsidRPr="006E0C4A">
            <w:rPr>
              <w:rStyle w:val="Plassholdertekst"/>
            </w:rPr>
            <w:t>Klikk eller trykk her for å skrive inn tekst.</w:t>
          </w:r>
        </w:p>
      </w:docPartBody>
    </w:docPart>
    <w:docPart>
      <w:docPartPr>
        <w:name w:val="A23A6D4B54CA4E9DAD295A343063E2A9"/>
        <w:category>
          <w:name w:val="Generelt"/>
          <w:gallery w:val="placeholder"/>
        </w:category>
        <w:types>
          <w:type w:val="bbPlcHdr"/>
        </w:types>
        <w:behaviors>
          <w:behavior w:val="content"/>
        </w:behaviors>
        <w:guid w:val="{9E228191-86E5-416C-A6BF-7591A61B587A}"/>
      </w:docPartPr>
      <w:docPartBody>
        <w:p w:rsidR="00895AD2" w:rsidRDefault="00895AD2" w:rsidP="00895AD2">
          <w:pPr>
            <w:pStyle w:val="A23A6D4B54CA4E9DAD295A343063E2A9"/>
          </w:pPr>
          <w:r w:rsidRPr="006E0C4A">
            <w:rPr>
              <w:rStyle w:val="Plassholdertekst"/>
            </w:rPr>
            <w:t>Klikk eller trykk her for å skrive inn tekst.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Garamond">
    <w:panose1 w:val="020204040303010108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Aptos">
    <w:charset w:val="00"/>
    <w:family w:val="swiss"/>
    <w:pitch w:val="variable"/>
    <w:sig w:usb0="20000287" w:usb1="00000003" w:usb2="00000000" w:usb3="00000000" w:csb0="0000019F" w:csb1="00000000"/>
  </w:font>
  <w:font w:name="Yu Mincho">
    <w:altName w:val="游明朝"/>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94C86"/>
    <w:rsid w:val="00030885"/>
    <w:rsid w:val="000777CE"/>
    <w:rsid w:val="000818E8"/>
    <w:rsid w:val="00085F16"/>
    <w:rsid w:val="00090033"/>
    <w:rsid w:val="000C1865"/>
    <w:rsid w:val="000C207C"/>
    <w:rsid w:val="000C3872"/>
    <w:rsid w:val="000D3470"/>
    <w:rsid w:val="00102B07"/>
    <w:rsid w:val="00121956"/>
    <w:rsid w:val="001328DE"/>
    <w:rsid w:val="0014255C"/>
    <w:rsid w:val="001511A0"/>
    <w:rsid w:val="001659BC"/>
    <w:rsid w:val="0016755D"/>
    <w:rsid w:val="001A3041"/>
    <w:rsid w:val="001A4DA8"/>
    <w:rsid w:val="001A54AE"/>
    <w:rsid w:val="001C1334"/>
    <w:rsid w:val="001E02BC"/>
    <w:rsid w:val="001E260C"/>
    <w:rsid w:val="00216905"/>
    <w:rsid w:val="00253BB9"/>
    <w:rsid w:val="0026096E"/>
    <w:rsid w:val="00294C86"/>
    <w:rsid w:val="00297E44"/>
    <w:rsid w:val="002B10EB"/>
    <w:rsid w:val="002B47BC"/>
    <w:rsid w:val="002E5FD2"/>
    <w:rsid w:val="002F588D"/>
    <w:rsid w:val="00315DE4"/>
    <w:rsid w:val="00337A0F"/>
    <w:rsid w:val="003435DA"/>
    <w:rsid w:val="003530AF"/>
    <w:rsid w:val="00361E52"/>
    <w:rsid w:val="0038060F"/>
    <w:rsid w:val="003954EB"/>
    <w:rsid w:val="00396FAF"/>
    <w:rsid w:val="003A4E81"/>
    <w:rsid w:val="003A590A"/>
    <w:rsid w:val="003C0622"/>
    <w:rsid w:val="003E3192"/>
    <w:rsid w:val="003F2086"/>
    <w:rsid w:val="0040269B"/>
    <w:rsid w:val="00444E61"/>
    <w:rsid w:val="00450963"/>
    <w:rsid w:val="00453B03"/>
    <w:rsid w:val="004661B7"/>
    <w:rsid w:val="004661F3"/>
    <w:rsid w:val="00473B20"/>
    <w:rsid w:val="0048683B"/>
    <w:rsid w:val="0049718A"/>
    <w:rsid w:val="004A05CA"/>
    <w:rsid w:val="004A78A3"/>
    <w:rsid w:val="004C0797"/>
    <w:rsid w:val="004C4BEA"/>
    <w:rsid w:val="004D53BB"/>
    <w:rsid w:val="004E2392"/>
    <w:rsid w:val="004F0F2E"/>
    <w:rsid w:val="00513CD0"/>
    <w:rsid w:val="00513F5B"/>
    <w:rsid w:val="00524658"/>
    <w:rsid w:val="0056191B"/>
    <w:rsid w:val="00562969"/>
    <w:rsid w:val="00571F29"/>
    <w:rsid w:val="00574BA1"/>
    <w:rsid w:val="00575419"/>
    <w:rsid w:val="00582D4B"/>
    <w:rsid w:val="005A647E"/>
    <w:rsid w:val="005B17EF"/>
    <w:rsid w:val="005D4ED9"/>
    <w:rsid w:val="005E14AA"/>
    <w:rsid w:val="0061788F"/>
    <w:rsid w:val="00620F89"/>
    <w:rsid w:val="00621E7D"/>
    <w:rsid w:val="00623549"/>
    <w:rsid w:val="00623F23"/>
    <w:rsid w:val="00624E79"/>
    <w:rsid w:val="00691E00"/>
    <w:rsid w:val="0069479D"/>
    <w:rsid w:val="006A52E1"/>
    <w:rsid w:val="006B472B"/>
    <w:rsid w:val="006B5F83"/>
    <w:rsid w:val="006C04A4"/>
    <w:rsid w:val="006E641D"/>
    <w:rsid w:val="007054CB"/>
    <w:rsid w:val="007A406C"/>
    <w:rsid w:val="007B1A06"/>
    <w:rsid w:val="007C035A"/>
    <w:rsid w:val="007D55F0"/>
    <w:rsid w:val="007E19D4"/>
    <w:rsid w:val="007E5AFE"/>
    <w:rsid w:val="007F44CE"/>
    <w:rsid w:val="008037D7"/>
    <w:rsid w:val="00803E6A"/>
    <w:rsid w:val="00811EB0"/>
    <w:rsid w:val="00827D11"/>
    <w:rsid w:val="00841E77"/>
    <w:rsid w:val="00844AF0"/>
    <w:rsid w:val="00861716"/>
    <w:rsid w:val="008764BE"/>
    <w:rsid w:val="00893248"/>
    <w:rsid w:val="00895AD2"/>
    <w:rsid w:val="008A28A1"/>
    <w:rsid w:val="008A2960"/>
    <w:rsid w:val="008A3270"/>
    <w:rsid w:val="008E0F56"/>
    <w:rsid w:val="008E28D0"/>
    <w:rsid w:val="008F6CFE"/>
    <w:rsid w:val="009100C9"/>
    <w:rsid w:val="009134DC"/>
    <w:rsid w:val="0092396B"/>
    <w:rsid w:val="00926410"/>
    <w:rsid w:val="00926FCF"/>
    <w:rsid w:val="00931E5D"/>
    <w:rsid w:val="009575D3"/>
    <w:rsid w:val="00971336"/>
    <w:rsid w:val="0098111B"/>
    <w:rsid w:val="00982282"/>
    <w:rsid w:val="0098741C"/>
    <w:rsid w:val="009934B9"/>
    <w:rsid w:val="009A0308"/>
    <w:rsid w:val="009A37EB"/>
    <w:rsid w:val="009A5490"/>
    <w:rsid w:val="009C02EF"/>
    <w:rsid w:val="009C27D8"/>
    <w:rsid w:val="009D3D5C"/>
    <w:rsid w:val="009E08E7"/>
    <w:rsid w:val="009F37D3"/>
    <w:rsid w:val="00A04723"/>
    <w:rsid w:val="00A065CC"/>
    <w:rsid w:val="00A13AB4"/>
    <w:rsid w:val="00A25712"/>
    <w:rsid w:val="00A55B41"/>
    <w:rsid w:val="00A56535"/>
    <w:rsid w:val="00A7514B"/>
    <w:rsid w:val="00A8061D"/>
    <w:rsid w:val="00A85F29"/>
    <w:rsid w:val="00A93DF2"/>
    <w:rsid w:val="00AD5B51"/>
    <w:rsid w:val="00AE47E1"/>
    <w:rsid w:val="00AF179C"/>
    <w:rsid w:val="00B07C83"/>
    <w:rsid w:val="00B3603C"/>
    <w:rsid w:val="00B70061"/>
    <w:rsid w:val="00B720D8"/>
    <w:rsid w:val="00B928F5"/>
    <w:rsid w:val="00B951EB"/>
    <w:rsid w:val="00BC2C4B"/>
    <w:rsid w:val="00BD3286"/>
    <w:rsid w:val="00BE2867"/>
    <w:rsid w:val="00BF30E5"/>
    <w:rsid w:val="00BF3C32"/>
    <w:rsid w:val="00C15948"/>
    <w:rsid w:val="00C27F0B"/>
    <w:rsid w:val="00C40830"/>
    <w:rsid w:val="00C72BBE"/>
    <w:rsid w:val="00C76283"/>
    <w:rsid w:val="00C7744B"/>
    <w:rsid w:val="00C871CF"/>
    <w:rsid w:val="00CA08C7"/>
    <w:rsid w:val="00CC018F"/>
    <w:rsid w:val="00CE7539"/>
    <w:rsid w:val="00D02037"/>
    <w:rsid w:val="00D15DB2"/>
    <w:rsid w:val="00D23927"/>
    <w:rsid w:val="00D45654"/>
    <w:rsid w:val="00D46D5F"/>
    <w:rsid w:val="00D53767"/>
    <w:rsid w:val="00D63900"/>
    <w:rsid w:val="00D71761"/>
    <w:rsid w:val="00D82732"/>
    <w:rsid w:val="00DB0A20"/>
    <w:rsid w:val="00DB7B2F"/>
    <w:rsid w:val="00DC5D33"/>
    <w:rsid w:val="00DE31A2"/>
    <w:rsid w:val="00E01BE6"/>
    <w:rsid w:val="00E103AE"/>
    <w:rsid w:val="00E2101E"/>
    <w:rsid w:val="00E2351F"/>
    <w:rsid w:val="00E47FE7"/>
    <w:rsid w:val="00E51E58"/>
    <w:rsid w:val="00E772F1"/>
    <w:rsid w:val="00E77CC1"/>
    <w:rsid w:val="00EB321C"/>
    <w:rsid w:val="00EB7808"/>
    <w:rsid w:val="00EC569D"/>
    <w:rsid w:val="00EF41DB"/>
    <w:rsid w:val="00F079CE"/>
    <w:rsid w:val="00F23EFC"/>
    <w:rsid w:val="00F30088"/>
    <w:rsid w:val="00F73B39"/>
    <w:rsid w:val="00F84598"/>
    <w:rsid w:val="00F9268B"/>
    <w:rsid w:val="00F941FC"/>
    <w:rsid w:val="00FC4F73"/>
    <w:rsid w:val="00FC5AF5"/>
    <w:rsid w:val="00FD5FCC"/>
    <w:rsid w:val="00FD6AE7"/>
  </w:rsids>
  <m:mathPr>
    <m:mathFont m:val="Cambria Math"/>
    <m:brkBin m:val="before"/>
    <m:brkBinSub m:val="--"/>
    <m:smallFrac m:val="0"/>
    <m:dispDef/>
    <m:lMargin m:val="0"/>
    <m:rMargin m:val="0"/>
    <m:defJc m:val="centerGroup"/>
    <m:wrapIndent m:val="1440"/>
    <m:intLim m:val="subSup"/>
    <m:naryLim m:val="undOvr"/>
  </m:mathPr>
  <w:themeFontLang w:val="nb-NO" w:eastAsia="ja-JP"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nb-NO" w:eastAsia="nb-NO"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Standardskriftforavsnitt">
    <w:name w:val="Default Paragraph Font"/>
    <w:uiPriority w:val="1"/>
    <w:semiHidden/>
    <w:unhideWhenUsed/>
  </w:style>
  <w:style w:type="table" w:default="1" w:styleId="Vanligtabell">
    <w:name w:val="Normal Table"/>
    <w:uiPriority w:val="99"/>
    <w:semiHidden/>
    <w:unhideWhenUsed/>
    <w:tblPr>
      <w:tblInd w:w="0" w:type="dxa"/>
      <w:tblCellMar>
        <w:top w:w="0" w:type="dxa"/>
        <w:left w:w="108" w:type="dxa"/>
        <w:bottom w:w="0" w:type="dxa"/>
        <w:right w:w="108" w:type="dxa"/>
      </w:tblCellMar>
    </w:tblPr>
  </w:style>
  <w:style w:type="numbering" w:default="1" w:styleId="Ingenliste">
    <w:name w:val="No List"/>
    <w:uiPriority w:val="99"/>
    <w:semiHidden/>
    <w:unhideWhenUsed/>
  </w:style>
  <w:style w:type="character" w:styleId="Plassholdertekst">
    <w:name w:val="Placeholder Text"/>
    <w:basedOn w:val="Standardskriftforavsnitt"/>
    <w:uiPriority w:val="99"/>
    <w:semiHidden/>
    <w:rsid w:val="00621E7D"/>
    <w:rPr>
      <w:color w:val="808080"/>
    </w:rPr>
  </w:style>
  <w:style w:type="paragraph" w:customStyle="1" w:styleId="4B011A1F5CA34B999BB97C6B439F505E">
    <w:name w:val="4B011A1F5CA34B999BB97C6B439F505E"/>
  </w:style>
  <w:style w:type="paragraph" w:customStyle="1" w:styleId="972E7D052D36403E9AC383465344B0E4">
    <w:name w:val="972E7D052D36403E9AC383465344B0E4"/>
  </w:style>
  <w:style w:type="paragraph" w:customStyle="1" w:styleId="2B30BECACDCA4434AB50439E91B00C70">
    <w:name w:val="2B30BECACDCA4434AB50439E91B00C70"/>
  </w:style>
  <w:style w:type="paragraph" w:customStyle="1" w:styleId="E8BCB675DB9C41E59B71FCC2442CAD39">
    <w:name w:val="E8BCB675DB9C41E59B71FCC2442CAD39"/>
  </w:style>
  <w:style w:type="paragraph" w:customStyle="1" w:styleId="3A818C0C61EB444488CC84E4972C7657">
    <w:name w:val="3A818C0C61EB444488CC84E4972C7657"/>
  </w:style>
  <w:style w:type="paragraph" w:customStyle="1" w:styleId="789D77613CDA4EBFAE1E5F6F46406D77">
    <w:name w:val="789D77613CDA4EBFAE1E5F6F46406D77"/>
  </w:style>
  <w:style w:type="paragraph" w:customStyle="1" w:styleId="7B8C092A75584263A736CC89CC9B4D80">
    <w:name w:val="7B8C092A75584263A736CC89CC9B4D80"/>
  </w:style>
  <w:style w:type="paragraph" w:customStyle="1" w:styleId="E7E4599B146843CF849FBF832A0D1F29">
    <w:name w:val="E7E4599B146843CF849FBF832A0D1F29"/>
  </w:style>
  <w:style w:type="paragraph" w:customStyle="1" w:styleId="D04A4D49F01A4A769CEEC0029B0ED53A">
    <w:name w:val="D04A4D49F01A4A769CEEC0029B0ED53A"/>
  </w:style>
  <w:style w:type="paragraph" w:customStyle="1" w:styleId="60E8338AE5D1490A9844354FDD20E85E">
    <w:name w:val="60E8338AE5D1490A9844354FDD20E85E"/>
  </w:style>
  <w:style w:type="paragraph" w:customStyle="1" w:styleId="E60A92DE952546CABDC85DF20FF615BF">
    <w:name w:val="E60A92DE952546CABDC85DF20FF615BF"/>
  </w:style>
  <w:style w:type="paragraph" w:customStyle="1" w:styleId="BBC7B76F3A2C4DD982734817E3AF7B8A">
    <w:name w:val="BBC7B76F3A2C4DD982734817E3AF7B8A"/>
    <w:rsid w:val="00895AD2"/>
    <w:pPr>
      <w:spacing w:line="278" w:lineRule="auto"/>
    </w:pPr>
    <w:rPr>
      <w:kern w:val="2"/>
      <w:sz w:val="24"/>
      <w:szCs w:val="24"/>
      <w14:ligatures w14:val="standardContextual"/>
    </w:rPr>
  </w:style>
  <w:style w:type="paragraph" w:customStyle="1" w:styleId="B8F6BFDF82B04EB4AAC5CF3A209FAFDF">
    <w:name w:val="B8F6BFDF82B04EB4AAC5CF3A209FAFDF"/>
    <w:rsid w:val="00895AD2"/>
    <w:pPr>
      <w:spacing w:line="278" w:lineRule="auto"/>
    </w:pPr>
    <w:rPr>
      <w:kern w:val="2"/>
      <w:sz w:val="24"/>
      <w:szCs w:val="24"/>
      <w14:ligatures w14:val="standardContextual"/>
    </w:rPr>
  </w:style>
  <w:style w:type="paragraph" w:customStyle="1" w:styleId="1495188663DD4D27A94DC8C2043C8265">
    <w:name w:val="1495188663DD4D27A94DC8C2043C8265"/>
    <w:rsid w:val="00895AD2"/>
    <w:pPr>
      <w:spacing w:line="278" w:lineRule="auto"/>
    </w:pPr>
    <w:rPr>
      <w:kern w:val="2"/>
      <w:sz w:val="24"/>
      <w:szCs w:val="24"/>
      <w14:ligatures w14:val="standardContextual"/>
    </w:rPr>
  </w:style>
  <w:style w:type="paragraph" w:customStyle="1" w:styleId="DB5AFDCDBFA44F939536A63AD610AB7D">
    <w:name w:val="DB5AFDCDBFA44F939536A63AD610AB7D"/>
    <w:rsid w:val="00895AD2"/>
    <w:pPr>
      <w:spacing w:line="278" w:lineRule="auto"/>
    </w:pPr>
    <w:rPr>
      <w:kern w:val="2"/>
      <w:sz w:val="24"/>
      <w:szCs w:val="24"/>
      <w14:ligatures w14:val="standardContextual"/>
    </w:rPr>
  </w:style>
  <w:style w:type="paragraph" w:customStyle="1" w:styleId="A23A6D4B54CA4E9DAD295A343063E2A9">
    <w:name w:val="A23A6D4B54CA4E9DAD295A343063E2A9"/>
    <w:rsid w:val="00895AD2"/>
    <w:pPr>
      <w:spacing w:line="278" w:lineRule="auto"/>
    </w:pPr>
    <w:rPr>
      <w:kern w:val="2"/>
      <w:sz w:val="24"/>
      <w:szCs w:val="24"/>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TØI">
  <a:themeElements>
    <a:clrScheme name="TØI">
      <a:dk1>
        <a:sysClr val="windowText" lastClr="000000"/>
      </a:dk1>
      <a:lt1>
        <a:sysClr val="window" lastClr="FFFFFF"/>
      </a:lt1>
      <a:dk2>
        <a:srgbClr val="7B715E"/>
      </a:dk2>
      <a:lt2>
        <a:srgbClr val="E7E5E1"/>
      </a:lt2>
      <a:accent1>
        <a:srgbClr val="3F868D"/>
      </a:accent1>
      <a:accent2>
        <a:srgbClr val="C5CC8E"/>
      </a:accent2>
      <a:accent3>
        <a:srgbClr val="D3741C"/>
      </a:accent3>
      <a:accent4>
        <a:srgbClr val="FFE271"/>
      </a:accent4>
      <a:accent5>
        <a:srgbClr val="8BC9DD"/>
      </a:accent5>
      <a:accent6>
        <a:srgbClr val="336699"/>
      </a:accent6>
      <a:hlink>
        <a:srgbClr val="336699"/>
      </a:hlink>
      <a:folHlink>
        <a:srgbClr val="777777"/>
      </a:folHlink>
    </a:clrScheme>
    <a:fontScheme name="tøi - 2009">
      <a:majorFont>
        <a:latin typeface="Arial"/>
        <a:ea typeface=""/>
        <a:cs typeface=""/>
      </a:majorFont>
      <a:minorFont>
        <a:latin typeface="Arial"/>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kument" ma:contentTypeID="0x0101005334FEB6E938EF4087728E66C2B0739A" ma:contentTypeVersion="16" ma:contentTypeDescription="Opprett et nytt dokument." ma:contentTypeScope="" ma:versionID="e2f21aacaaf41acda15dbb9440ce400c">
  <xsd:schema xmlns:xsd="http://www.w3.org/2001/XMLSchema" xmlns:xs="http://www.w3.org/2001/XMLSchema" xmlns:p="http://schemas.microsoft.com/office/2006/metadata/properties" xmlns:ns2="027c480c-8ae4-44fc-a876-980bf9c1bd7f" xmlns:ns3="0da52bd9-0567-42c6-98c3-4ebe229b0779" targetNamespace="http://schemas.microsoft.com/office/2006/metadata/properties" ma:root="true" ma:fieldsID="68afd3a7721d3ef17bdfb6cfc4a7ed9c" ns2:_="" ns3:_="">
    <xsd:import namespace="027c480c-8ae4-44fc-a876-980bf9c1bd7f"/>
    <xsd:import namespace="0da52bd9-0567-42c6-98c3-4ebe229b0779"/>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GenerationTime" minOccurs="0"/>
                <xsd:element ref="ns2:MediaServiceEventHashCode" minOccurs="0"/>
                <xsd:element ref="ns2:lcf76f155ced4ddcb4097134ff3c332f" minOccurs="0"/>
                <xsd:element ref="ns3:TaxCatchAll" minOccurs="0"/>
                <xsd:element ref="ns3:SharedWithUsers" minOccurs="0"/>
                <xsd:element ref="ns3:SharedWithDetails" minOccurs="0"/>
                <xsd:element ref="ns2:MediaServiceOCR" minOccurs="0"/>
                <xsd:element ref="ns2:MediaServiceObjectDetectorVersions" minOccurs="0"/>
                <xsd:element ref="ns2:MediaServiceDateTaken"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27c480c-8ae4-44fc-a876-980bf9c1bd7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lcf76f155ced4ddcb4097134ff3c332f" ma:index="15" nillable="true" ma:taxonomy="true" ma:internalName="lcf76f155ced4ddcb4097134ff3c332f" ma:taxonomyFieldName="MediaServiceImageTags" ma:displayName="Bildemerkelapper" ma:readOnly="false" ma:fieldId="{5cf76f15-5ced-4ddc-b409-7134ff3c332f}" ma:taxonomyMulti="true" ma:sspId="63fc7669-dfc1-4e3c-b7ef-b6d215c554ba" ma:termSetId="09814cd3-568e-fe90-9814-8d621ff8fb84" ma:anchorId="fba54fb3-c3e1-fe81-a776-ca4b69148c4d" ma:open="true" ma:isKeyword="false">
      <xsd:complexType>
        <xsd:sequence>
          <xsd:element ref="pc:Terms" minOccurs="0" maxOccurs="1"/>
        </xsd:sequence>
      </xsd:complexType>
    </xsd:element>
    <xsd:element name="MediaServiceOCR" ma:index="19" nillable="true" ma:displayName="Extracted Text" ma:internalName="MediaServiceOCR" ma:readOnly="true">
      <xsd:simpleType>
        <xsd:restriction base="dms:Note">
          <xsd:maxLength value="255"/>
        </xsd:restriction>
      </xsd:simpleType>
    </xsd:element>
    <xsd:element name="MediaServiceObjectDetectorVersions" ma:index="20" nillable="true" ma:displayName="MediaServiceObjectDetectorVersions" ma:hidden="true" ma:indexed="true" ma:internalName="MediaServiceObjectDetectorVersions" ma:readOnly="true">
      <xsd:simpleType>
        <xsd:restriction base="dms:Text"/>
      </xsd:simpleType>
    </xsd:element>
    <xsd:element name="MediaServiceDateTaken" ma:index="21" nillable="true" ma:displayName="MediaServiceDateTaken" ma:hidden="true" ma:indexed="true" ma:internalName="MediaServiceDateTaken" ma:readOnly="true">
      <xsd:simpleType>
        <xsd:restriction base="dms:Text"/>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0da52bd9-0567-42c6-98c3-4ebe229b0779" elementFormDefault="qualified">
    <xsd:import namespace="http://schemas.microsoft.com/office/2006/documentManagement/types"/>
    <xsd:import namespace="http://schemas.microsoft.com/office/infopath/2007/PartnerControls"/>
    <xsd:element name="TaxCatchAll" ma:index="16" nillable="true" ma:displayName="Taxonomy Catch All Column" ma:hidden="true" ma:list="{567333af-56d7-4d79-973e-940a23976d56}" ma:internalName="TaxCatchAll" ma:showField="CatchAllData" ma:web="0da52bd9-0567-42c6-98c3-4ebe229b0779">
      <xsd:complexType>
        <xsd:complexContent>
          <xsd:extension base="dms:MultiChoiceLookup">
            <xsd:sequence>
              <xsd:element name="Value" type="dms:Lookup" maxOccurs="unbounded" minOccurs="0" nillable="true"/>
            </xsd:sequence>
          </xsd:extension>
        </xsd:complexContent>
      </xsd:complexType>
    </xsd:element>
    <xsd:element name="SharedWithUsers" ma:index="17" nillable="true" ma:displayName="Delt med"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Delingsdetaljer"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nholdstype"/>
        <xsd:element ref="dc:title" minOccurs="0" maxOccurs="1" ma:index="4" ma:displayName="Tit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XSL" StyleName="APA Fifth Edition"/>
</file>

<file path=customXml/item4.xml><?xml version="1.0" encoding="utf-8"?>
<p:properties xmlns:p="http://schemas.microsoft.com/office/2006/metadata/properties" xmlns:xsi="http://www.w3.org/2001/XMLSchema-instance" xmlns:pc="http://schemas.microsoft.com/office/infopath/2007/PartnerControls">
  <documentManagement>
    <TaxCatchAll xmlns="0da52bd9-0567-42c6-98c3-4ebe229b0779" xsi:nil="true"/>
    <lcf76f155ced4ddcb4097134ff3c332f xmlns="027c480c-8ae4-44fc-a876-980bf9c1bd7f">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A7A8EB2E-E807-4B4F-B074-FA2639C1E8C6}">
  <ds:schemaRefs>
    <ds:schemaRef ds:uri="http://schemas.microsoft.com/sharepoint/v3/contenttype/forms"/>
  </ds:schemaRefs>
</ds:datastoreItem>
</file>

<file path=customXml/itemProps2.xml><?xml version="1.0" encoding="utf-8"?>
<ds:datastoreItem xmlns:ds="http://schemas.openxmlformats.org/officeDocument/2006/customXml" ds:itemID="{12C041A3-985E-45C0-BC2E-DBE3AC16DBC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27c480c-8ae4-44fc-a876-980bf9c1bd7f"/>
    <ds:schemaRef ds:uri="0da52bd9-0567-42c6-98c3-4ebe229b077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97BB2FDA-F71E-4BCA-842A-8912B744A153}">
  <ds:schemaRefs>
    <ds:schemaRef ds:uri="http://schemas.openxmlformats.org/officeDocument/2006/bibliography"/>
  </ds:schemaRefs>
</ds:datastoreItem>
</file>

<file path=customXml/itemProps4.xml><?xml version="1.0" encoding="utf-8"?>
<ds:datastoreItem xmlns:ds="http://schemas.openxmlformats.org/officeDocument/2006/customXml" ds:itemID="{1692EEE6-4A72-4702-A960-099A0F8FCD56}">
  <ds:schemaRefs>
    <ds:schemaRef ds:uri="http://schemas.microsoft.com/office/2006/metadata/properties"/>
    <ds:schemaRef ds:uri="http://schemas.microsoft.com/office/infopath/2007/PartnerControls"/>
    <ds:schemaRef ds:uri="0da52bd9-0567-42c6-98c3-4ebe229b0779"/>
    <ds:schemaRef ds:uri="027c480c-8ae4-44fc-a876-980bf9c1bd7f"/>
  </ds:schemaRefs>
</ds:datastoreItem>
</file>

<file path=docProps/app.xml><?xml version="1.0" encoding="utf-8"?>
<Properties xmlns="http://schemas.openxmlformats.org/officeDocument/2006/extended-properties" xmlns:vt="http://schemas.openxmlformats.org/officeDocument/2006/docPropsVTypes">
  <Template>Normal</Template>
  <TotalTime>187</TotalTime>
  <Pages>87</Pages>
  <Words>20515</Words>
  <Characters>108732</Characters>
  <Application>Microsoft Office Word</Application>
  <DocSecurity>0</DocSecurity>
  <Lines>906</Lines>
  <Paragraphs>257</Paragraphs>
  <ScaleCrop>false</ScaleCrop>
  <Manager/>
  <Company>TØI</Company>
  <LinksUpToDate>false</LinksUpToDate>
  <CharactersWithSpaces>128990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Tittel</dc:title>
  <dc:subject/>
  <dc:creator>ash</dc:creator>
  <cp:keywords/>
  <cp:lastModifiedBy>Askill Harkjerr Halse</cp:lastModifiedBy>
  <cp:revision>181</cp:revision>
  <cp:lastPrinted>2024-09-13T15:01:00Z</cp:lastPrinted>
  <dcterms:created xsi:type="dcterms:W3CDTF">2024-10-30T20:21:00Z</dcterms:created>
  <dcterms:modified xsi:type="dcterms:W3CDTF">2024-12-04T20:24:00Z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okumentnummer" linkTarget="_Hlk100324782">
    <vt:lpwstr>**</vt:lpwstr>
  </property>
  <property fmtid="{D5CDD505-2E9C-101B-9397-08002B2CF9AE}" pid="3" name="ContentTypeId">
    <vt:lpwstr>0x0101005334FEB6E938EF4087728E66C2B0739A</vt:lpwstr>
  </property>
  <property fmtid="{D5CDD505-2E9C-101B-9397-08002B2CF9AE}" pid="4" name="MediaServiceImageTags">
    <vt:lpwstr/>
  </property>
</Properties>
</file>